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3512335F" w:rsidR="00355224" w:rsidRPr="00355224" w:rsidRDefault="009429D5" w:rsidP="00FD7883">
      <w:pPr>
        <w:rPr>
          <w:i/>
        </w:rPr>
      </w:pPr>
      <w:r>
        <w:t>2</w:t>
      </w:r>
      <w:ins w:id="1" w:author="Bambi C" w:date="2022-08-28T11:31:00Z">
        <w:r w:rsidR="005B15F2">
          <w:t>8</w:t>
        </w:r>
      </w:ins>
      <w:del w:id="2" w:author="Bambi C" w:date="2022-08-28T11:31:00Z">
        <w:r w:rsidDel="005B15F2">
          <w:delText>3</w:delText>
        </w:r>
      </w:del>
      <w:r w:rsidR="0055556E">
        <w:t xml:space="preserve"> </w:t>
      </w:r>
      <w:r w:rsidR="00575EE2">
        <w:t>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5074782E" w:rsidR="00355224" w:rsidRDefault="00A5378E" w:rsidP="00FD7883">
      <w:r>
        <w:t>Assignment</w:t>
      </w:r>
      <w:r w:rsidR="00B22B01">
        <w:t>0</w:t>
      </w:r>
      <w:ins w:id="3" w:author="Bambi C" w:date="2022-08-28T11:31:00Z">
        <w:r w:rsidR="005B15F2">
          <w:t>8</w:t>
        </w:r>
      </w:ins>
      <w:del w:id="4" w:author="Bambi C" w:date="2022-08-28T11:31:00Z">
        <w:r w:rsidR="009429D5" w:rsidDel="005B15F2">
          <w:delText>7</w:delText>
        </w:r>
      </w:del>
    </w:p>
    <w:p w14:paraId="45C90653" w14:textId="5A8A4145" w:rsidR="009F38FB" w:rsidRDefault="009F38FB" w:rsidP="00A80F9F">
      <w:pPr>
        <w:rPr>
          <w:iCs w:val="0"/>
        </w:rPr>
      </w:pPr>
      <w:r>
        <w:rPr>
          <w:iCs w:val="0"/>
        </w:rPr>
        <w:t xml:space="preserve">GitHub repo: </w:t>
      </w:r>
      <w:ins w:id="5" w:author="Bambi C" w:date="2022-08-31T15:54:00Z">
        <w:r w:rsidR="00A80F9F">
          <w:rPr>
            <w:iCs w:val="0"/>
          </w:rPr>
          <w:fldChar w:fldCharType="begin"/>
        </w:r>
        <w:r w:rsidR="00A80F9F">
          <w:rPr>
            <w:iCs w:val="0"/>
          </w:rPr>
          <w:instrText xml:space="preserve"> HYPERLINK "</w:instrText>
        </w:r>
        <w:r w:rsidR="00A80F9F" w:rsidRPr="00A80F9F">
          <w:rPr>
            <w:iCs w:val="0"/>
          </w:rPr>
          <w:instrText>https://github.com/rsar-uw/IntroToProg-Python-Mod08</w:instrText>
        </w:r>
        <w:r w:rsidR="00A80F9F">
          <w:rPr>
            <w:iCs w:val="0"/>
          </w:rPr>
          <w:instrText xml:space="preserve">" </w:instrText>
        </w:r>
        <w:r w:rsidR="00A80F9F">
          <w:rPr>
            <w:iCs w:val="0"/>
          </w:rPr>
          <w:fldChar w:fldCharType="separate"/>
        </w:r>
        <w:r w:rsidR="00A80F9F" w:rsidRPr="002135E8">
          <w:rPr>
            <w:rStyle w:val="Hyperlink"/>
            <w:iCs w:val="0"/>
          </w:rPr>
          <w:t>https://github.com/rsar-uw/IntroToProg-Python-Mod08</w:t>
        </w:r>
        <w:r w:rsidR="00A80F9F">
          <w:rPr>
            <w:iCs w:val="0"/>
          </w:rPr>
          <w:fldChar w:fldCharType="end"/>
        </w:r>
        <w:r w:rsidR="00A80F9F">
          <w:rPr>
            <w:iCs w:val="0"/>
          </w:rPr>
          <w:t xml:space="preserve"> </w:t>
        </w:r>
      </w:ins>
      <w:del w:id="6" w:author="Bambi C" w:date="2022-08-28T11:31:00Z">
        <w:r w:rsidDel="00944E18">
          <w:rPr>
            <w:iCs w:val="0"/>
          </w:rPr>
          <w:fldChar w:fldCharType="begin"/>
        </w:r>
        <w:r w:rsidDel="00944E18">
          <w:rPr>
            <w:iCs w:val="0"/>
          </w:rPr>
          <w:delInstrText xml:space="preserve"> HYPERLINK "</w:delInstrText>
        </w:r>
        <w:r w:rsidRPr="006100EF" w:rsidDel="00944E18">
          <w:rPr>
            <w:iCs w:val="0"/>
          </w:rPr>
          <w:delInstrText>https://github.com/rsar-uw/IntroToProg-Python-Mod07</w:delInstrText>
        </w:r>
        <w:r w:rsidDel="00944E18">
          <w:rPr>
            <w:iCs w:val="0"/>
          </w:rPr>
          <w:delInstrText xml:space="preserve">" </w:delInstrText>
        </w:r>
        <w:r w:rsidDel="00944E18">
          <w:rPr>
            <w:iCs w:val="0"/>
          </w:rPr>
          <w:fldChar w:fldCharType="separate"/>
        </w:r>
        <w:r w:rsidRPr="00E709EA" w:rsidDel="00944E18">
          <w:rPr>
            <w:rStyle w:val="Hyperlink"/>
            <w:iCs w:val="0"/>
          </w:rPr>
          <w:delText>https://github.com/rsar-uw/IntroToProg-Python-Mod07</w:delText>
        </w:r>
        <w:r w:rsidDel="00944E18">
          <w:rPr>
            <w:iCs w:val="0"/>
          </w:rPr>
          <w:fldChar w:fldCharType="end"/>
        </w:r>
        <w:r w:rsidDel="00944E18">
          <w:rPr>
            <w:iCs w:val="0"/>
          </w:rPr>
          <w:delText xml:space="preserve"> </w:delText>
        </w:r>
      </w:del>
      <w:r>
        <w:rPr>
          <w:iCs w:val="0"/>
        </w:rPr>
        <w:t>(External)</w:t>
      </w:r>
    </w:p>
    <w:p w14:paraId="4C048554" w14:textId="38FFDB80" w:rsidR="009F38FB" w:rsidRPr="006B0056" w:rsidDel="00944E18" w:rsidRDefault="009F38FB" w:rsidP="009F38FB">
      <w:pPr>
        <w:rPr>
          <w:del w:id="7" w:author="Bambi C" w:date="2022-08-28T11:31:00Z"/>
          <w:iCs w:val="0"/>
        </w:rPr>
      </w:pPr>
      <w:del w:id="8" w:author="Bambi C" w:date="2022-08-28T11:31:00Z">
        <w:r w:rsidRPr="006B0056" w:rsidDel="00944E18">
          <w:rPr>
            <w:iCs w:val="0"/>
          </w:rPr>
          <w:delText xml:space="preserve">GitHub page: </w:delText>
        </w:r>
        <w:r w:rsidRPr="006B0056" w:rsidDel="00944E18">
          <w:rPr>
            <w:iCs w:val="0"/>
          </w:rPr>
          <w:fldChar w:fldCharType="begin"/>
        </w:r>
        <w:r w:rsidRPr="006B0056" w:rsidDel="00944E18">
          <w:rPr>
            <w:iCs w:val="0"/>
          </w:rPr>
          <w:delInstrText xml:space="preserve"> HYPERLINK "https://rsar-uw.github.io/IntroToProg-Python-Mod07/" </w:delInstrText>
        </w:r>
        <w:r w:rsidRPr="006B0056" w:rsidDel="00944E18">
          <w:rPr>
            <w:iCs w:val="0"/>
          </w:rPr>
          <w:fldChar w:fldCharType="separate"/>
        </w:r>
        <w:r w:rsidRPr="006B0056" w:rsidDel="00944E18">
          <w:rPr>
            <w:rStyle w:val="Hyperlink"/>
            <w:iCs w:val="0"/>
          </w:rPr>
          <w:delText>https://rsar-uw.github.io/IntroToProg-Python-Mod07/</w:delText>
        </w:r>
        <w:r w:rsidRPr="006B0056" w:rsidDel="00944E18">
          <w:rPr>
            <w:iCs w:val="0"/>
          </w:rPr>
          <w:fldChar w:fldCharType="end"/>
        </w:r>
        <w:r w:rsidRPr="006B0056" w:rsidDel="00944E18">
          <w:rPr>
            <w:iCs w:val="0"/>
          </w:rPr>
          <w:delText xml:space="preserve"> (External)</w:delText>
        </w:r>
      </w:del>
    </w:p>
    <w:p w14:paraId="7AB74DB0" w14:textId="561C34D6" w:rsidR="00BD3599" w:rsidRPr="006B0056" w:rsidRDefault="00A21E28" w:rsidP="00BA272F">
      <w:pPr>
        <w:pStyle w:val="Title"/>
        <w:tabs>
          <w:tab w:val="center" w:pos="5266"/>
          <w:tab w:val="left" w:pos="8154"/>
        </w:tabs>
        <w:rPr>
          <w:iCs w:val="0"/>
        </w:rPr>
      </w:pPr>
      <w:r w:rsidRPr="006B0056">
        <w:rPr>
          <w:iCs w:val="0"/>
        </w:rPr>
        <w:t>Python Script:</w:t>
      </w:r>
      <w:r w:rsidR="005D3EAB" w:rsidRPr="006B0056">
        <w:rPr>
          <w:iCs w:val="0"/>
        </w:rPr>
        <w:t xml:space="preserve"> </w:t>
      </w:r>
      <w:del w:id="9" w:author="Bambi C" w:date="2022-08-28T11:31:00Z">
        <w:r w:rsidR="00DD4F4F" w:rsidRPr="006B0056" w:rsidDel="005B15F2">
          <w:rPr>
            <w:iCs w:val="0"/>
          </w:rPr>
          <w:delText>VIP Birthdays</w:delText>
        </w:r>
      </w:del>
      <w:ins w:id="10" w:author="Bambi C" w:date="2022-08-28T11:31:00Z">
        <w:r w:rsidR="005B15F2" w:rsidRPr="006B0056">
          <w:rPr>
            <w:iCs w:val="0"/>
          </w:rPr>
          <w:t xml:space="preserve"> </w:t>
        </w:r>
      </w:ins>
      <w:ins w:id="11" w:author="Bambi C" w:date="2022-08-31T23:20:00Z">
        <w:r w:rsidR="00A85EC6" w:rsidRPr="006B0056">
          <w:rPr>
            <w:iCs w:val="0"/>
          </w:rPr>
          <w:t>Products</w:t>
        </w:r>
      </w:ins>
    </w:p>
    <w:bookmarkStart w:id="12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i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6B0056" w:rsidRDefault="00BD3599">
          <w:pPr>
            <w:pStyle w:val="TOCHeading"/>
            <w:rPr>
              <w:iCs w:val="0"/>
            </w:rPr>
          </w:pPr>
          <w:r w:rsidRPr="006B0056">
            <w:rPr>
              <w:iCs w:val="0"/>
            </w:rPr>
            <w:t>Table of Contents</w:t>
          </w:r>
          <w:bookmarkEnd w:id="12"/>
        </w:p>
        <w:p w14:paraId="1C4B92AD" w14:textId="6DBD5864" w:rsidR="006B0056" w:rsidRPr="006B0056" w:rsidRDefault="00C04333">
          <w:pPr>
            <w:pStyle w:val="TOC1"/>
            <w:rPr>
              <w:ins w:id="13" w:author="Bambi C" w:date="2022-08-31T23:23:00Z"/>
              <w:rFonts w:cstheme="minorBidi"/>
              <w:b w:val="0"/>
              <w:bCs w:val="0"/>
              <w:i w:val="0"/>
              <w:iCs w:val="0"/>
              <w:noProof/>
            </w:rPr>
          </w:pPr>
          <w:r w:rsidRPr="006B0056">
            <w:rPr>
              <w:rFonts w:asciiTheme="majorHAnsi" w:eastAsiaTheme="majorEastAsia" w:hAnsiTheme="majorHAnsi" w:cstheme="majorBidi"/>
              <w:i w:val="0"/>
              <w:iCs w:val="0"/>
              <w:noProof/>
              <w:color w:val="363371" w:themeColor="accent2" w:themeShade="7F"/>
              <w:sz w:val="22"/>
              <w:szCs w:val="22"/>
              <w:rPrChange w:id="14" w:author="Bambi C" w:date="2022-08-31T23:23:00Z">
                <w:rPr>
                  <w:rFonts w:asciiTheme="majorHAnsi" w:eastAsiaTheme="majorEastAsia" w:hAnsiTheme="majorHAnsi" w:cstheme="majorBidi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6B0056">
            <w:rPr>
              <w:rFonts w:asciiTheme="majorHAnsi" w:eastAsiaTheme="majorEastAsia" w:hAnsiTheme="majorHAnsi" w:cstheme="majorBidi"/>
              <w:i w:val="0"/>
              <w:iCs w:val="0"/>
              <w:noProof/>
              <w:color w:val="363371" w:themeColor="accent2" w:themeShade="7F"/>
              <w:sz w:val="22"/>
              <w:szCs w:val="22"/>
              <w:rPrChange w:id="15" w:author="Bambi C" w:date="2022-08-31T23:23:00Z">
                <w:rPr>
                  <w:rFonts w:asciiTheme="majorHAnsi" w:eastAsiaTheme="majorEastAsia" w:hAnsiTheme="majorHAnsi" w:cstheme="majorBidi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6B0056">
            <w:rPr>
              <w:rFonts w:asciiTheme="majorHAnsi" w:eastAsiaTheme="majorEastAsia" w:hAnsiTheme="majorHAnsi" w:cstheme="majorBidi"/>
              <w:i w:val="0"/>
              <w:iCs w:val="0"/>
              <w:noProof/>
              <w:color w:val="363371" w:themeColor="accent2" w:themeShade="7F"/>
              <w:sz w:val="22"/>
              <w:szCs w:val="22"/>
              <w:rPrChange w:id="16" w:author="Bambi C" w:date="2022-08-31T23:23:00Z">
                <w:rPr>
                  <w:rFonts w:asciiTheme="majorHAnsi" w:eastAsiaTheme="majorEastAsia" w:hAnsiTheme="majorHAnsi" w:cstheme="majorBidi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17" w:author="Bambi C" w:date="2022-08-31T23:23:00Z">
            <w:r w:rsidR="006B0056" w:rsidRPr="006B0056">
              <w:rPr>
                <w:rStyle w:val="Hyperlink"/>
                <w:i w:val="0"/>
                <w:iCs w:val="0"/>
                <w:noProof/>
                <w:rPrChange w:id="18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="006B0056" w:rsidRPr="006B0056">
              <w:rPr>
                <w:rStyle w:val="Hyperlink"/>
                <w:i w:val="0"/>
                <w:iCs w:val="0"/>
                <w:noProof/>
                <w:rPrChange w:id="19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="006B0056" w:rsidRPr="006B0056">
              <w:rPr>
                <w:i w:val="0"/>
                <w:iCs w:val="0"/>
                <w:noProof/>
                <w:rPrChange w:id="20" w:author="Bambi C" w:date="2022-08-31T23:23:00Z">
                  <w:rPr>
                    <w:noProof/>
                  </w:rPr>
                </w:rPrChange>
              </w:rPr>
              <w:instrText>HYPERLINK \l "_Toc112880793"</w:instrText>
            </w:r>
            <w:r w:rsidR="006B0056" w:rsidRPr="006B0056">
              <w:rPr>
                <w:rStyle w:val="Hyperlink"/>
                <w:i w:val="0"/>
                <w:iCs w:val="0"/>
                <w:noProof/>
                <w:rPrChange w:id="21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="006B0056" w:rsidRPr="006B0056">
              <w:rPr>
                <w:rStyle w:val="Hyperlink"/>
                <w:i w:val="0"/>
                <w:iCs w:val="0"/>
                <w:noProof/>
                <w:rPrChange w:id="22" w:author="Bambi C" w:date="2022-08-31T23:23:00Z">
                  <w:rPr>
                    <w:rStyle w:val="Hyperlink"/>
                    <w:noProof/>
                  </w:rPr>
                </w:rPrChange>
              </w:rPr>
            </w:r>
            <w:r w:rsidR="006B0056" w:rsidRPr="006B0056">
              <w:rPr>
                <w:rStyle w:val="Hyperlink"/>
                <w:i w:val="0"/>
                <w:iCs w:val="0"/>
                <w:noProof/>
                <w:rPrChange w:id="23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="006B0056" w:rsidRPr="006B0056">
              <w:rPr>
                <w:rStyle w:val="Hyperlink"/>
                <w:i w:val="0"/>
                <w:iCs w:val="0"/>
                <w:noProof/>
                <w:rPrChange w:id="24" w:author="Bambi C" w:date="2022-08-31T23:23:00Z">
                  <w:rPr>
                    <w:rStyle w:val="Hyperlink"/>
                    <w:noProof/>
                  </w:rPr>
                </w:rPrChange>
              </w:rPr>
              <w:t>2</w:t>
            </w:r>
            <w:r w:rsidR="006B0056" w:rsidRPr="006B005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6B0056" w:rsidRPr="006B0056">
              <w:rPr>
                <w:rStyle w:val="Hyperlink"/>
                <w:i w:val="0"/>
                <w:iCs w:val="0"/>
                <w:noProof/>
                <w:rPrChange w:id="25" w:author="Bambi C" w:date="2022-08-31T23:23:00Z">
                  <w:rPr>
                    <w:rStyle w:val="Hyperlink"/>
                    <w:noProof/>
                  </w:rPr>
                </w:rPrChange>
              </w:rPr>
              <w:t>Introduction</w:t>
            </w:r>
            <w:r w:rsidR="006B0056" w:rsidRPr="006B0056">
              <w:rPr>
                <w:i w:val="0"/>
                <w:iCs w:val="0"/>
                <w:noProof/>
                <w:webHidden/>
                <w:rPrChange w:id="26" w:author="Bambi C" w:date="2022-08-31T23:23:00Z">
                  <w:rPr>
                    <w:noProof/>
                    <w:webHidden/>
                  </w:rPr>
                </w:rPrChange>
              </w:rPr>
              <w:tab/>
            </w:r>
            <w:r w:rsidR="006B0056" w:rsidRPr="006B0056">
              <w:rPr>
                <w:i w:val="0"/>
                <w:iCs w:val="0"/>
                <w:noProof/>
                <w:webHidden/>
                <w:rPrChange w:id="27" w:author="Bambi C" w:date="2022-08-31T23:23:00Z">
                  <w:rPr>
                    <w:noProof/>
                    <w:webHidden/>
                  </w:rPr>
                </w:rPrChange>
              </w:rPr>
              <w:fldChar w:fldCharType="begin"/>
            </w:r>
            <w:r w:rsidR="006B0056" w:rsidRPr="006B0056">
              <w:rPr>
                <w:i w:val="0"/>
                <w:iCs w:val="0"/>
                <w:noProof/>
                <w:webHidden/>
                <w:rPrChange w:id="28" w:author="Bambi C" w:date="2022-08-31T23:23:00Z">
                  <w:rPr>
                    <w:noProof/>
                    <w:webHidden/>
                  </w:rPr>
                </w:rPrChange>
              </w:rPr>
              <w:instrText xml:space="preserve"> PAGEREF _Toc112880793 \h </w:instrText>
            </w:r>
            <w:r w:rsidR="006B0056" w:rsidRPr="006B0056">
              <w:rPr>
                <w:i w:val="0"/>
                <w:iCs w:val="0"/>
                <w:noProof/>
                <w:webHidden/>
                <w:rPrChange w:id="29" w:author="Bambi C" w:date="2022-08-31T23:23:00Z">
                  <w:rPr>
                    <w:noProof/>
                    <w:webHidden/>
                  </w:rPr>
                </w:rPrChange>
              </w:rPr>
            </w:r>
          </w:ins>
          <w:r w:rsidR="006B0056" w:rsidRPr="006B0056">
            <w:rPr>
              <w:i w:val="0"/>
              <w:iCs w:val="0"/>
              <w:noProof/>
              <w:webHidden/>
              <w:rPrChange w:id="30" w:author="Bambi C" w:date="2022-08-31T23:23:00Z">
                <w:rPr>
                  <w:noProof/>
                  <w:webHidden/>
                </w:rPr>
              </w:rPrChange>
            </w:rPr>
            <w:fldChar w:fldCharType="separate"/>
          </w:r>
          <w:ins w:id="31" w:author="Bambi C" w:date="2022-08-31T23:23:00Z">
            <w:r w:rsidR="006B0056" w:rsidRPr="006B0056">
              <w:rPr>
                <w:i w:val="0"/>
                <w:iCs w:val="0"/>
                <w:noProof/>
                <w:webHidden/>
                <w:rPrChange w:id="32" w:author="Bambi C" w:date="2022-08-31T23:23:00Z">
                  <w:rPr>
                    <w:noProof/>
                    <w:webHidden/>
                  </w:rPr>
                </w:rPrChange>
              </w:rPr>
              <w:t>2</w:t>
            </w:r>
            <w:r w:rsidR="006B0056" w:rsidRPr="006B0056">
              <w:rPr>
                <w:i w:val="0"/>
                <w:iCs w:val="0"/>
                <w:noProof/>
                <w:webHidden/>
                <w:rPrChange w:id="33" w:author="Bambi C" w:date="2022-08-31T23:23:00Z">
                  <w:rPr>
                    <w:noProof/>
                    <w:webHidden/>
                  </w:rPr>
                </w:rPrChange>
              </w:rPr>
              <w:fldChar w:fldCharType="end"/>
            </w:r>
            <w:r w:rsidR="006B0056" w:rsidRPr="006B0056">
              <w:rPr>
                <w:rStyle w:val="Hyperlink"/>
                <w:i w:val="0"/>
                <w:iCs w:val="0"/>
                <w:noProof/>
                <w:rPrChange w:id="34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1A46B63D" w14:textId="06388EC4" w:rsidR="006B0056" w:rsidRPr="006B0056" w:rsidRDefault="006B0056">
          <w:pPr>
            <w:pStyle w:val="TOC1"/>
            <w:rPr>
              <w:ins w:id="35" w:author="Bambi C" w:date="2022-08-31T23:23:00Z"/>
              <w:rFonts w:cstheme="minorBidi"/>
              <w:b w:val="0"/>
              <w:bCs w:val="0"/>
              <w:i w:val="0"/>
              <w:iCs w:val="0"/>
              <w:noProof/>
            </w:rPr>
          </w:pPr>
          <w:ins w:id="36" w:author="Bambi C" w:date="2022-08-31T23:23:00Z">
            <w:r w:rsidRPr="006B0056">
              <w:rPr>
                <w:rStyle w:val="Hyperlink"/>
                <w:i w:val="0"/>
                <w:iCs w:val="0"/>
                <w:noProof/>
                <w:rPrChange w:id="37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6B0056">
              <w:rPr>
                <w:rStyle w:val="Hyperlink"/>
                <w:i w:val="0"/>
                <w:iCs w:val="0"/>
                <w:noProof/>
                <w:rPrChange w:id="38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i w:val="0"/>
                <w:iCs w:val="0"/>
                <w:noProof/>
                <w:rPrChange w:id="39" w:author="Bambi C" w:date="2022-08-31T23:23:00Z">
                  <w:rPr>
                    <w:noProof/>
                  </w:rPr>
                </w:rPrChange>
              </w:rPr>
              <w:instrText>HYPERLINK \l "_Toc112880794"</w:instrText>
            </w:r>
            <w:r w:rsidRPr="006B0056">
              <w:rPr>
                <w:rStyle w:val="Hyperlink"/>
                <w:i w:val="0"/>
                <w:iCs w:val="0"/>
                <w:noProof/>
                <w:rPrChange w:id="40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rStyle w:val="Hyperlink"/>
                <w:i w:val="0"/>
                <w:iCs w:val="0"/>
                <w:noProof/>
                <w:rPrChange w:id="41" w:author="Bambi C" w:date="2022-08-31T23:23:00Z">
                  <w:rPr>
                    <w:rStyle w:val="Hyperlink"/>
                    <w:noProof/>
                  </w:rPr>
                </w:rPrChange>
              </w:rPr>
            </w:r>
            <w:r w:rsidRPr="006B0056">
              <w:rPr>
                <w:rStyle w:val="Hyperlink"/>
                <w:i w:val="0"/>
                <w:iCs w:val="0"/>
                <w:noProof/>
                <w:rPrChange w:id="42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6B0056">
              <w:rPr>
                <w:rStyle w:val="Hyperlink"/>
                <w:i w:val="0"/>
                <w:iCs w:val="0"/>
                <w:noProof/>
                <w:rPrChange w:id="43" w:author="Bambi C" w:date="2022-08-31T23:23:00Z">
                  <w:rPr>
                    <w:rStyle w:val="Hyperlink"/>
                    <w:noProof/>
                  </w:rPr>
                </w:rPrChange>
              </w:rPr>
              <w:t>3</w:t>
            </w:r>
            <w:r w:rsidRPr="006B005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>
              <w:rPr>
                <w:rStyle w:val="Hyperlink"/>
                <w:i w:val="0"/>
                <w:iCs w:val="0"/>
                <w:noProof/>
                <w:rPrChange w:id="44" w:author="Bambi C" w:date="2022-08-31T23:23:00Z">
                  <w:rPr>
                    <w:rStyle w:val="Hyperlink"/>
                    <w:noProof/>
                  </w:rPr>
                </w:rPrChange>
              </w:rPr>
              <w:t>My system information</w:t>
            </w:r>
            <w:r w:rsidRPr="006B0056">
              <w:rPr>
                <w:i w:val="0"/>
                <w:iCs w:val="0"/>
                <w:noProof/>
                <w:webHidden/>
                <w:rPrChange w:id="45" w:author="Bambi C" w:date="2022-08-31T23:23:00Z">
                  <w:rPr>
                    <w:noProof/>
                    <w:webHidden/>
                  </w:rPr>
                </w:rPrChange>
              </w:rPr>
              <w:tab/>
            </w:r>
            <w:r w:rsidRPr="006B0056">
              <w:rPr>
                <w:i w:val="0"/>
                <w:iCs w:val="0"/>
                <w:noProof/>
                <w:webHidden/>
                <w:rPrChange w:id="46" w:author="Bambi C" w:date="2022-08-31T23:23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6B0056">
              <w:rPr>
                <w:i w:val="0"/>
                <w:iCs w:val="0"/>
                <w:noProof/>
                <w:webHidden/>
                <w:rPrChange w:id="47" w:author="Bambi C" w:date="2022-08-31T23:23:00Z">
                  <w:rPr>
                    <w:noProof/>
                    <w:webHidden/>
                  </w:rPr>
                </w:rPrChange>
              </w:rPr>
              <w:instrText xml:space="preserve"> PAGEREF _Toc112880794 \h </w:instrText>
            </w:r>
            <w:r w:rsidRPr="006B0056">
              <w:rPr>
                <w:i w:val="0"/>
                <w:iCs w:val="0"/>
                <w:noProof/>
                <w:webHidden/>
                <w:rPrChange w:id="48" w:author="Bambi C" w:date="2022-08-31T23:23:00Z">
                  <w:rPr>
                    <w:noProof/>
                    <w:webHidden/>
                  </w:rPr>
                </w:rPrChange>
              </w:rPr>
            </w:r>
          </w:ins>
          <w:r w:rsidRPr="006B0056">
            <w:rPr>
              <w:i w:val="0"/>
              <w:iCs w:val="0"/>
              <w:noProof/>
              <w:webHidden/>
              <w:rPrChange w:id="49" w:author="Bambi C" w:date="2022-08-31T23:23:00Z">
                <w:rPr>
                  <w:noProof/>
                  <w:webHidden/>
                </w:rPr>
              </w:rPrChange>
            </w:rPr>
            <w:fldChar w:fldCharType="separate"/>
          </w:r>
          <w:ins w:id="50" w:author="Bambi C" w:date="2022-08-31T23:23:00Z">
            <w:r w:rsidRPr="006B0056">
              <w:rPr>
                <w:i w:val="0"/>
                <w:iCs w:val="0"/>
                <w:noProof/>
                <w:webHidden/>
                <w:rPrChange w:id="51" w:author="Bambi C" w:date="2022-08-31T23:23:00Z">
                  <w:rPr>
                    <w:noProof/>
                    <w:webHidden/>
                  </w:rPr>
                </w:rPrChange>
              </w:rPr>
              <w:t>2</w:t>
            </w:r>
            <w:r w:rsidRPr="006B0056">
              <w:rPr>
                <w:i w:val="0"/>
                <w:iCs w:val="0"/>
                <w:noProof/>
                <w:webHidden/>
                <w:rPrChange w:id="52" w:author="Bambi C" w:date="2022-08-31T23:23:00Z">
                  <w:rPr>
                    <w:noProof/>
                    <w:webHidden/>
                  </w:rPr>
                </w:rPrChange>
              </w:rPr>
              <w:fldChar w:fldCharType="end"/>
            </w:r>
            <w:r w:rsidRPr="006B0056">
              <w:rPr>
                <w:rStyle w:val="Hyperlink"/>
                <w:i w:val="0"/>
                <w:iCs w:val="0"/>
                <w:noProof/>
                <w:rPrChange w:id="53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25CA0F43" w14:textId="4CFD786C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54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55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"_Toc112880795"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3.1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Operating system (OS)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_Toc112880795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56" w:author="Bambi C" w:date="2022-08-31T23:23:00Z">
            <w:r w:rsidRPr="006B0056">
              <w:rPr>
                <w:noProof/>
                <w:webHidden/>
              </w:rPr>
              <w:t>2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53B853A8" w14:textId="0F30D294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57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58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"_Toc112880796"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3.2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Console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_Toc112880796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59" w:author="Bambi C" w:date="2022-08-31T23:23:00Z">
            <w:r w:rsidRPr="006B0056">
              <w:rPr>
                <w:noProof/>
                <w:webHidden/>
              </w:rPr>
              <w:t>2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616E3776" w14:textId="1D5B0C72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60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61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"_Toc112880797"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3.3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Shell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_Toc112880797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62" w:author="Bambi C" w:date="2022-08-31T23:23:00Z">
            <w:r w:rsidRPr="006B0056">
              <w:rPr>
                <w:noProof/>
                <w:webHidden/>
              </w:rPr>
              <w:t>3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5C528521" w14:textId="0E9D0172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63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64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"_Toc112880798"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3.4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Python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_Toc112880798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65" w:author="Bambi C" w:date="2022-08-31T23:23:00Z">
            <w:r w:rsidRPr="006B0056">
              <w:rPr>
                <w:noProof/>
                <w:webHidden/>
              </w:rPr>
              <w:t>3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64CA25F7" w14:textId="05C9353E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66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67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"_Toc112880799"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3.5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Integrated Development Environment (IDE)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_Toc112880799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68" w:author="Bambi C" w:date="2022-08-31T23:23:00Z">
            <w:r w:rsidRPr="006B0056">
              <w:rPr>
                <w:noProof/>
                <w:webHidden/>
              </w:rPr>
              <w:t>3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3A1F72E9" w14:textId="4F147FF6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69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70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"_Toc112880800"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3.6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Directory / File path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_Toc112880800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71" w:author="Bambi C" w:date="2022-08-31T23:23:00Z">
            <w:r w:rsidRPr="006B0056">
              <w:rPr>
                <w:noProof/>
                <w:webHidden/>
              </w:rPr>
              <w:t>3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638829FC" w14:textId="50DF6E8B" w:rsidR="006B0056" w:rsidRPr="006B0056" w:rsidRDefault="006B0056">
          <w:pPr>
            <w:pStyle w:val="TOC1"/>
            <w:rPr>
              <w:ins w:id="72" w:author="Bambi C" w:date="2022-08-31T23:23:00Z"/>
              <w:rFonts w:cstheme="minorBidi"/>
              <w:b w:val="0"/>
              <w:bCs w:val="0"/>
              <w:i w:val="0"/>
              <w:iCs w:val="0"/>
              <w:noProof/>
            </w:rPr>
          </w:pPr>
          <w:ins w:id="73" w:author="Bambi C" w:date="2022-08-31T23:23:00Z">
            <w:r w:rsidRPr="006B0056">
              <w:rPr>
                <w:rStyle w:val="Hyperlink"/>
                <w:i w:val="0"/>
                <w:iCs w:val="0"/>
                <w:noProof/>
                <w:rPrChange w:id="74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6B0056">
              <w:rPr>
                <w:rStyle w:val="Hyperlink"/>
                <w:i w:val="0"/>
                <w:iCs w:val="0"/>
                <w:noProof/>
                <w:rPrChange w:id="75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i w:val="0"/>
                <w:iCs w:val="0"/>
                <w:noProof/>
                <w:rPrChange w:id="76" w:author="Bambi C" w:date="2022-08-31T23:23:00Z">
                  <w:rPr>
                    <w:noProof/>
                  </w:rPr>
                </w:rPrChange>
              </w:rPr>
              <w:instrText>HYPERLINK \l "_Toc112880801"</w:instrText>
            </w:r>
            <w:r w:rsidRPr="006B0056">
              <w:rPr>
                <w:rStyle w:val="Hyperlink"/>
                <w:i w:val="0"/>
                <w:iCs w:val="0"/>
                <w:noProof/>
                <w:rPrChange w:id="77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rStyle w:val="Hyperlink"/>
                <w:i w:val="0"/>
                <w:iCs w:val="0"/>
                <w:noProof/>
                <w:rPrChange w:id="78" w:author="Bambi C" w:date="2022-08-31T23:23:00Z">
                  <w:rPr>
                    <w:rStyle w:val="Hyperlink"/>
                    <w:noProof/>
                  </w:rPr>
                </w:rPrChange>
              </w:rPr>
            </w:r>
            <w:r w:rsidRPr="006B0056">
              <w:rPr>
                <w:rStyle w:val="Hyperlink"/>
                <w:i w:val="0"/>
                <w:iCs w:val="0"/>
                <w:noProof/>
                <w:rPrChange w:id="79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6B0056">
              <w:rPr>
                <w:rStyle w:val="Hyperlink"/>
                <w:i w:val="0"/>
                <w:iCs w:val="0"/>
                <w:noProof/>
                <w:rPrChange w:id="80" w:author="Bambi C" w:date="2022-08-31T23:23:00Z">
                  <w:rPr>
                    <w:rStyle w:val="Hyperlink"/>
                    <w:noProof/>
                  </w:rPr>
                </w:rPrChange>
              </w:rPr>
              <w:t>4</w:t>
            </w:r>
            <w:r w:rsidRPr="006B005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>
              <w:rPr>
                <w:rStyle w:val="Hyperlink"/>
                <w:i w:val="0"/>
                <w:iCs w:val="0"/>
                <w:noProof/>
                <w:rPrChange w:id="81" w:author="Bambi C" w:date="2022-08-31T23:23:00Z">
                  <w:rPr>
                    <w:rStyle w:val="Hyperlink"/>
                    <w:noProof/>
                  </w:rPr>
                </w:rPrChange>
              </w:rPr>
              <w:t>Module assignment</w:t>
            </w:r>
            <w:r w:rsidRPr="006B0056">
              <w:rPr>
                <w:i w:val="0"/>
                <w:iCs w:val="0"/>
                <w:noProof/>
                <w:webHidden/>
                <w:rPrChange w:id="82" w:author="Bambi C" w:date="2022-08-31T23:23:00Z">
                  <w:rPr>
                    <w:noProof/>
                    <w:webHidden/>
                  </w:rPr>
                </w:rPrChange>
              </w:rPr>
              <w:tab/>
            </w:r>
            <w:r w:rsidRPr="006B0056">
              <w:rPr>
                <w:i w:val="0"/>
                <w:iCs w:val="0"/>
                <w:noProof/>
                <w:webHidden/>
                <w:rPrChange w:id="83" w:author="Bambi C" w:date="2022-08-31T23:23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6B0056">
              <w:rPr>
                <w:i w:val="0"/>
                <w:iCs w:val="0"/>
                <w:noProof/>
                <w:webHidden/>
                <w:rPrChange w:id="84" w:author="Bambi C" w:date="2022-08-31T23:23:00Z">
                  <w:rPr>
                    <w:noProof/>
                    <w:webHidden/>
                  </w:rPr>
                </w:rPrChange>
              </w:rPr>
              <w:instrText xml:space="preserve"> PAGEREF _Toc112880801 \h </w:instrText>
            </w:r>
            <w:r w:rsidRPr="006B0056">
              <w:rPr>
                <w:i w:val="0"/>
                <w:iCs w:val="0"/>
                <w:noProof/>
                <w:webHidden/>
                <w:rPrChange w:id="85" w:author="Bambi C" w:date="2022-08-31T23:23:00Z">
                  <w:rPr>
                    <w:noProof/>
                    <w:webHidden/>
                  </w:rPr>
                </w:rPrChange>
              </w:rPr>
            </w:r>
          </w:ins>
          <w:r w:rsidRPr="006B0056">
            <w:rPr>
              <w:i w:val="0"/>
              <w:iCs w:val="0"/>
              <w:noProof/>
              <w:webHidden/>
              <w:rPrChange w:id="86" w:author="Bambi C" w:date="2022-08-31T23:23:00Z">
                <w:rPr>
                  <w:noProof/>
                  <w:webHidden/>
                </w:rPr>
              </w:rPrChange>
            </w:rPr>
            <w:fldChar w:fldCharType="separate"/>
          </w:r>
          <w:ins w:id="87" w:author="Bambi C" w:date="2022-08-31T23:23:00Z">
            <w:r w:rsidRPr="006B0056">
              <w:rPr>
                <w:i w:val="0"/>
                <w:iCs w:val="0"/>
                <w:noProof/>
                <w:webHidden/>
                <w:rPrChange w:id="88" w:author="Bambi C" w:date="2022-08-31T23:23:00Z">
                  <w:rPr>
                    <w:noProof/>
                    <w:webHidden/>
                  </w:rPr>
                </w:rPrChange>
              </w:rPr>
              <w:t>5</w:t>
            </w:r>
            <w:r w:rsidRPr="006B0056">
              <w:rPr>
                <w:i w:val="0"/>
                <w:iCs w:val="0"/>
                <w:noProof/>
                <w:webHidden/>
                <w:rPrChange w:id="89" w:author="Bambi C" w:date="2022-08-31T23:23:00Z">
                  <w:rPr>
                    <w:noProof/>
                    <w:webHidden/>
                  </w:rPr>
                </w:rPrChange>
              </w:rPr>
              <w:fldChar w:fldCharType="end"/>
            </w:r>
            <w:r w:rsidRPr="006B0056">
              <w:rPr>
                <w:rStyle w:val="Hyperlink"/>
                <w:i w:val="0"/>
                <w:iCs w:val="0"/>
                <w:noProof/>
                <w:rPrChange w:id="90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79BFA47A" w14:textId="36324413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91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92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"_Toc112880802"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4.1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Requirements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_Toc112880802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93" w:author="Bambi C" w:date="2022-08-31T23:23:00Z">
            <w:r w:rsidRPr="006B0056">
              <w:rPr>
                <w:noProof/>
                <w:webHidden/>
              </w:rPr>
              <w:t>5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4815C6CB" w14:textId="195B73B8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94" w:author="Bambi C" w:date="2022-08-31T23:23:00Z"/>
              <w:rFonts w:cstheme="minorBidi"/>
              <w:noProof/>
              <w:sz w:val="24"/>
              <w:szCs w:val="24"/>
            </w:rPr>
          </w:pPr>
          <w:ins w:id="95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"_Toc112880803"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4.1.1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Out of scope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_Toc112880803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96" w:author="Bambi C" w:date="2022-08-31T23:23:00Z">
            <w:r w:rsidRPr="006B0056">
              <w:rPr>
                <w:noProof/>
                <w:webHidden/>
              </w:rPr>
              <w:t>5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67837EF" w14:textId="6D5D5D40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97" w:author="Bambi C" w:date="2022-08-31T23:23:00Z"/>
              <w:rFonts w:cstheme="minorBidi"/>
              <w:noProof/>
              <w:sz w:val="24"/>
              <w:szCs w:val="24"/>
            </w:rPr>
          </w:pPr>
          <w:ins w:id="98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"_Toc112880804"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4.1.2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Lessons learned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_Toc112880804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99" w:author="Bambi C" w:date="2022-08-31T23:23:00Z">
            <w:r w:rsidRPr="006B0056">
              <w:rPr>
                <w:noProof/>
                <w:webHidden/>
              </w:rPr>
              <w:t>5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4D068BAA" w14:textId="64F2EEAD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100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101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"_Toc112880805"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Design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_Toc112880805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02" w:author="Bambi C" w:date="2022-08-31T23:23:00Z">
            <w:r w:rsidRPr="006B0056">
              <w:rPr>
                <w:noProof/>
                <w:webHidden/>
              </w:rPr>
              <w:t>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F28C94F" w14:textId="48415E19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03" w:author="Bambi C" w:date="2022-08-31T23:23:00Z"/>
              <w:rFonts w:cstheme="minorBidi"/>
              <w:noProof/>
              <w:sz w:val="24"/>
              <w:szCs w:val="24"/>
            </w:rPr>
          </w:pPr>
          <w:ins w:id="104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"_Toc112880806"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Standard elements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_Toc112880806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05" w:author="Bambi C" w:date="2022-08-31T23:23:00Z">
            <w:r w:rsidRPr="006B0056">
              <w:rPr>
                <w:noProof/>
                <w:webHidden/>
              </w:rPr>
              <w:t>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2ABF994B" w14:textId="6DE82A55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06" w:author="Bambi C" w:date="2022-08-31T23:23:00Z"/>
              <w:rFonts w:cstheme="minorBidi"/>
              <w:noProof/>
              <w:sz w:val="24"/>
              <w:szCs w:val="24"/>
            </w:rPr>
          </w:pPr>
          <w:ins w:id="107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"_Toc112880807"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4.2.1.1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Code style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_Toc112880807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08" w:author="Bambi C" w:date="2022-08-31T23:23:00Z">
            <w:r w:rsidRPr="006B0056">
              <w:rPr>
                <w:noProof/>
                <w:webHidden/>
              </w:rPr>
              <w:t>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13689190" w14:textId="763605B0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09" w:author="Bambi C" w:date="2022-08-31T23:23:00Z"/>
              <w:rFonts w:cstheme="minorBidi"/>
              <w:noProof/>
              <w:sz w:val="24"/>
              <w:szCs w:val="24"/>
            </w:rPr>
          </w:pPr>
          <w:ins w:id="110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"_Toc112880808"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4.2.1.2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Script header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_Toc112880808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11" w:author="Bambi C" w:date="2022-08-31T23:23:00Z">
            <w:r w:rsidRPr="006B0056">
              <w:rPr>
                <w:noProof/>
                <w:webHidden/>
              </w:rPr>
              <w:t>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2DA50772" w14:textId="5F125F62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12" w:author="Bambi C" w:date="2022-08-31T23:23:00Z"/>
              <w:rFonts w:cstheme="minorBidi"/>
              <w:noProof/>
              <w:sz w:val="24"/>
              <w:szCs w:val="24"/>
            </w:rPr>
          </w:pPr>
          <w:ins w:id="113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"_Toc112880809"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4.2.1.3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Saving files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_Toc112880809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14" w:author="Bambi C" w:date="2022-08-31T23:23:00Z">
            <w:r w:rsidRPr="006B0056">
              <w:rPr>
                <w:noProof/>
                <w:webHidden/>
              </w:rPr>
              <w:t>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2F1B7ADB" w14:textId="2EEA5F9F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15" w:author="Bambi C" w:date="2022-08-31T23:23:00Z"/>
              <w:rFonts w:cstheme="minorBidi"/>
              <w:noProof/>
              <w:sz w:val="24"/>
              <w:szCs w:val="24"/>
            </w:rPr>
          </w:pPr>
          <w:ins w:id="116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"_Toc112880810"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Program description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_Toc112880810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17" w:author="Bambi C" w:date="2022-08-31T23:23:00Z">
            <w:r w:rsidRPr="006B0056">
              <w:rPr>
                <w:noProof/>
                <w:webHidden/>
              </w:rPr>
              <w:t>7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4C44E040" w14:textId="379FCDD7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18" w:author="Bambi C" w:date="2022-08-31T23:23:00Z"/>
              <w:rFonts w:cstheme="minorBidi"/>
              <w:noProof/>
              <w:sz w:val="24"/>
              <w:szCs w:val="24"/>
            </w:rPr>
          </w:pPr>
          <w:ins w:id="119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"_Toc112880811"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4.2.3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Data structure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_Toc112880811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20" w:author="Bambi C" w:date="2022-08-31T23:23:00Z">
            <w:r w:rsidRPr="006B0056">
              <w:rPr>
                <w:noProof/>
                <w:webHidden/>
              </w:rPr>
              <w:t>7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95BD60A" w14:textId="75A3618F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21" w:author="Bambi C" w:date="2022-08-31T23:23:00Z"/>
              <w:rFonts w:cstheme="minorBidi"/>
              <w:noProof/>
              <w:sz w:val="24"/>
              <w:szCs w:val="24"/>
            </w:rPr>
          </w:pPr>
          <w:ins w:id="122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"_Toc112880812"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4.2.4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Program architecture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_Toc112880812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23" w:author="Bambi C" w:date="2022-08-31T23:23:00Z">
            <w:r w:rsidRPr="006B0056">
              <w:rPr>
                <w:noProof/>
                <w:webHidden/>
              </w:rPr>
              <w:t>8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232EE87E" w14:textId="42551B44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24" w:author="Bambi C" w:date="2022-08-31T23:23:00Z"/>
              <w:rFonts w:cstheme="minorBidi"/>
              <w:noProof/>
              <w:sz w:val="24"/>
              <w:szCs w:val="24"/>
            </w:rPr>
          </w:pPr>
          <w:ins w:id="125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"_Toc112880837"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4.2.4.1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Product class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_Toc112880837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26" w:author="Bambi C" w:date="2022-08-31T23:23:00Z">
            <w:r w:rsidRPr="006B0056">
              <w:rPr>
                <w:noProof/>
                <w:webHidden/>
              </w:rPr>
              <w:t>9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5999FFB7" w14:textId="36092732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27" w:author="Bambi C" w:date="2022-08-31T23:23:00Z"/>
              <w:rFonts w:cstheme="minorBidi"/>
              <w:noProof/>
              <w:sz w:val="24"/>
              <w:szCs w:val="24"/>
            </w:rPr>
          </w:pPr>
          <w:ins w:id="128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"_Toc112880838"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4.2.4.2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FileProcessor class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_Toc112880838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29" w:author="Bambi C" w:date="2022-08-31T23:23:00Z">
            <w:r w:rsidRPr="006B0056">
              <w:rPr>
                <w:noProof/>
                <w:webHidden/>
              </w:rPr>
              <w:t>11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3F3F670" w14:textId="493019AB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30" w:author="Bambi C" w:date="2022-08-31T23:23:00Z"/>
              <w:rFonts w:cstheme="minorBidi"/>
              <w:noProof/>
              <w:sz w:val="24"/>
              <w:szCs w:val="24"/>
            </w:rPr>
          </w:pPr>
          <w:ins w:id="131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"_Toc112880839"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4.2.4.3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IO class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_Toc112880839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32" w:author="Bambi C" w:date="2022-08-31T23:23:00Z">
            <w:r w:rsidRPr="006B0056">
              <w:rPr>
                <w:noProof/>
                <w:webHidden/>
              </w:rPr>
              <w:t>12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4141C9D4" w14:textId="642C34A0" w:rsidR="006B0056" w:rsidRPr="006B0056" w:rsidRDefault="006B0056">
          <w:pPr>
            <w:pStyle w:val="TOC4"/>
            <w:tabs>
              <w:tab w:val="left" w:pos="1400"/>
              <w:tab w:val="right" w:leader="dot" w:pos="9350"/>
            </w:tabs>
            <w:rPr>
              <w:ins w:id="133" w:author="Bambi C" w:date="2022-08-31T23:23:00Z"/>
              <w:rFonts w:cstheme="minorBidi"/>
              <w:noProof/>
              <w:sz w:val="24"/>
              <w:szCs w:val="24"/>
            </w:rPr>
          </w:pPr>
          <w:ins w:id="134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"_Toc112880840"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4.2.4.4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Main body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_Toc112880840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35" w:author="Bambi C" w:date="2022-08-31T23:23:00Z">
            <w:r w:rsidRPr="006B0056">
              <w:rPr>
                <w:noProof/>
                <w:webHidden/>
              </w:rPr>
              <w:t>14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13E8AB20" w14:textId="4F3B831F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36" w:author="Bambi C" w:date="2022-08-31T23:23:00Z"/>
              <w:rFonts w:cstheme="minorBidi"/>
              <w:noProof/>
              <w:sz w:val="24"/>
              <w:szCs w:val="24"/>
            </w:rPr>
          </w:pPr>
          <w:ins w:id="137" w:author="Bambi C" w:date="2022-08-31T23:23:00Z">
            <w:r w:rsidRPr="006B0056">
              <w:rPr>
                <w:rStyle w:val="Hyperlink"/>
                <w:noProof/>
              </w:rPr>
              <w:lastRenderedPageBreak/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"_Toc112880841"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4.2.5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Proposed solution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_Toc112880841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38" w:author="Bambi C" w:date="2022-08-31T23:23:00Z">
            <w:r w:rsidRPr="006B0056">
              <w:rPr>
                <w:noProof/>
                <w:webHidden/>
              </w:rPr>
              <w:t>16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5FF9ADAF" w14:textId="0FF9D034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139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140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"_Toc112880842"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4.3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Test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_Toc112880842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41" w:author="Bambi C" w:date="2022-08-31T23:23:00Z">
            <w:r w:rsidRPr="006B0056">
              <w:rPr>
                <w:noProof/>
                <w:webHidden/>
              </w:rPr>
              <w:t>21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8890239" w14:textId="78428B29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42" w:author="Bambi C" w:date="2022-08-31T23:23:00Z"/>
              <w:rFonts w:cstheme="minorBidi"/>
              <w:noProof/>
              <w:sz w:val="24"/>
              <w:szCs w:val="24"/>
            </w:rPr>
          </w:pPr>
          <w:ins w:id="143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"_Toc112880843"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4.3.1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Procedure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_Toc112880843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44" w:author="Bambi C" w:date="2022-08-31T23:23:00Z">
            <w:r w:rsidRPr="006B0056">
              <w:rPr>
                <w:noProof/>
                <w:webHidden/>
              </w:rPr>
              <w:t>21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B26EA8D" w14:textId="76AD0953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45" w:author="Bambi C" w:date="2022-08-31T23:23:00Z"/>
              <w:rFonts w:cstheme="minorBidi"/>
              <w:noProof/>
              <w:sz w:val="24"/>
              <w:szCs w:val="24"/>
            </w:rPr>
          </w:pPr>
          <w:ins w:id="146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"_Toc112880844"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4.3.2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Results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_Toc112880844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47" w:author="Bambi C" w:date="2022-08-31T23:23:00Z">
            <w:r w:rsidRPr="006B0056">
              <w:rPr>
                <w:noProof/>
                <w:webHidden/>
              </w:rPr>
              <w:t>24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6F00CC48" w14:textId="0D6FACE9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148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149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"_Toc112880845"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4.4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Execution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_Toc112880845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50" w:author="Bambi C" w:date="2022-08-31T23:23:00Z">
            <w:r w:rsidRPr="006B0056">
              <w:rPr>
                <w:noProof/>
                <w:webHidden/>
              </w:rPr>
              <w:t>24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CA9D4AE" w14:textId="758026B9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51" w:author="Bambi C" w:date="2022-08-31T23:23:00Z"/>
              <w:rFonts w:cstheme="minorBidi"/>
              <w:noProof/>
              <w:sz w:val="24"/>
              <w:szCs w:val="24"/>
            </w:rPr>
          </w:pPr>
          <w:ins w:id="152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"_Toc112880846"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4.4.1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Terminal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_Toc112880846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53" w:author="Bambi C" w:date="2022-08-31T23:23:00Z">
            <w:r w:rsidRPr="006B0056">
              <w:rPr>
                <w:noProof/>
                <w:webHidden/>
              </w:rPr>
              <w:t>25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6A50C7B0" w14:textId="5E78452B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54" w:author="Bambi C" w:date="2022-08-31T23:23:00Z"/>
              <w:rFonts w:cstheme="minorBidi"/>
              <w:noProof/>
              <w:sz w:val="24"/>
              <w:szCs w:val="24"/>
            </w:rPr>
          </w:pPr>
          <w:ins w:id="155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"_Toc112880847"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4.4.2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Results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_Toc112880847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56" w:author="Bambi C" w:date="2022-08-31T23:23:00Z">
            <w:r w:rsidRPr="006B0056">
              <w:rPr>
                <w:noProof/>
                <w:webHidden/>
              </w:rPr>
              <w:t>28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380998C8" w14:textId="321020E3" w:rsidR="006B0056" w:rsidRPr="006B0056" w:rsidRDefault="006B0056">
          <w:pPr>
            <w:pStyle w:val="TOC1"/>
            <w:rPr>
              <w:ins w:id="157" w:author="Bambi C" w:date="2022-08-31T23:23:00Z"/>
              <w:rFonts w:cstheme="minorBidi"/>
              <w:b w:val="0"/>
              <w:bCs w:val="0"/>
              <w:i w:val="0"/>
              <w:iCs w:val="0"/>
              <w:noProof/>
            </w:rPr>
          </w:pPr>
          <w:ins w:id="158" w:author="Bambi C" w:date="2022-08-31T23:23:00Z">
            <w:r w:rsidRPr="006B0056">
              <w:rPr>
                <w:rStyle w:val="Hyperlink"/>
                <w:i w:val="0"/>
                <w:iCs w:val="0"/>
                <w:noProof/>
                <w:rPrChange w:id="159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6B0056">
              <w:rPr>
                <w:rStyle w:val="Hyperlink"/>
                <w:i w:val="0"/>
                <w:iCs w:val="0"/>
                <w:noProof/>
                <w:rPrChange w:id="160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i w:val="0"/>
                <w:iCs w:val="0"/>
                <w:noProof/>
                <w:rPrChange w:id="161" w:author="Bambi C" w:date="2022-08-31T23:23:00Z">
                  <w:rPr>
                    <w:noProof/>
                  </w:rPr>
                </w:rPrChange>
              </w:rPr>
              <w:instrText>HYPERLINK \l "_Toc112880848"</w:instrText>
            </w:r>
            <w:r w:rsidRPr="006B0056">
              <w:rPr>
                <w:rStyle w:val="Hyperlink"/>
                <w:i w:val="0"/>
                <w:iCs w:val="0"/>
                <w:noProof/>
                <w:rPrChange w:id="162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rStyle w:val="Hyperlink"/>
                <w:i w:val="0"/>
                <w:iCs w:val="0"/>
                <w:noProof/>
                <w:rPrChange w:id="163" w:author="Bambi C" w:date="2022-08-31T23:23:00Z">
                  <w:rPr>
                    <w:rStyle w:val="Hyperlink"/>
                    <w:noProof/>
                  </w:rPr>
                </w:rPrChange>
              </w:rPr>
            </w:r>
            <w:r w:rsidRPr="006B0056">
              <w:rPr>
                <w:rStyle w:val="Hyperlink"/>
                <w:i w:val="0"/>
                <w:iCs w:val="0"/>
                <w:noProof/>
                <w:rPrChange w:id="164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6B0056">
              <w:rPr>
                <w:rStyle w:val="Hyperlink"/>
                <w:i w:val="0"/>
                <w:iCs w:val="0"/>
                <w:noProof/>
                <w:rPrChange w:id="165" w:author="Bambi C" w:date="2022-08-31T23:23:00Z">
                  <w:rPr>
                    <w:rStyle w:val="Hyperlink"/>
                    <w:noProof/>
                  </w:rPr>
                </w:rPrChange>
              </w:rPr>
              <w:t>5</w:t>
            </w:r>
            <w:r w:rsidRPr="006B005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>
              <w:rPr>
                <w:rStyle w:val="Hyperlink"/>
                <w:i w:val="0"/>
                <w:iCs w:val="0"/>
                <w:noProof/>
                <w:rPrChange w:id="166" w:author="Bambi C" w:date="2022-08-31T23:23:00Z">
                  <w:rPr>
                    <w:rStyle w:val="Hyperlink"/>
                    <w:noProof/>
                  </w:rPr>
                </w:rPrChange>
              </w:rPr>
              <w:t>Summary</w:t>
            </w:r>
            <w:r w:rsidRPr="006B0056">
              <w:rPr>
                <w:i w:val="0"/>
                <w:iCs w:val="0"/>
                <w:noProof/>
                <w:webHidden/>
                <w:rPrChange w:id="167" w:author="Bambi C" w:date="2022-08-31T23:23:00Z">
                  <w:rPr>
                    <w:noProof/>
                    <w:webHidden/>
                  </w:rPr>
                </w:rPrChange>
              </w:rPr>
              <w:tab/>
            </w:r>
            <w:r w:rsidRPr="006B0056">
              <w:rPr>
                <w:i w:val="0"/>
                <w:iCs w:val="0"/>
                <w:noProof/>
                <w:webHidden/>
                <w:rPrChange w:id="168" w:author="Bambi C" w:date="2022-08-31T23:23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6B0056">
              <w:rPr>
                <w:i w:val="0"/>
                <w:iCs w:val="0"/>
                <w:noProof/>
                <w:webHidden/>
                <w:rPrChange w:id="169" w:author="Bambi C" w:date="2022-08-31T23:23:00Z">
                  <w:rPr>
                    <w:noProof/>
                    <w:webHidden/>
                  </w:rPr>
                </w:rPrChange>
              </w:rPr>
              <w:instrText xml:space="preserve"> PAGEREF _Toc112880848 \h </w:instrText>
            </w:r>
            <w:r w:rsidRPr="006B0056">
              <w:rPr>
                <w:i w:val="0"/>
                <w:iCs w:val="0"/>
                <w:noProof/>
                <w:webHidden/>
                <w:rPrChange w:id="170" w:author="Bambi C" w:date="2022-08-31T23:23:00Z">
                  <w:rPr>
                    <w:noProof/>
                    <w:webHidden/>
                  </w:rPr>
                </w:rPrChange>
              </w:rPr>
            </w:r>
          </w:ins>
          <w:r w:rsidRPr="006B0056">
            <w:rPr>
              <w:i w:val="0"/>
              <w:iCs w:val="0"/>
              <w:noProof/>
              <w:webHidden/>
              <w:rPrChange w:id="171" w:author="Bambi C" w:date="2022-08-31T23:23:00Z">
                <w:rPr>
                  <w:noProof/>
                  <w:webHidden/>
                </w:rPr>
              </w:rPrChange>
            </w:rPr>
            <w:fldChar w:fldCharType="separate"/>
          </w:r>
          <w:ins w:id="172" w:author="Bambi C" w:date="2022-08-31T23:23:00Z">
            <w:r w:rsidRPr="006B0056">
              <w:rPr>
                <w:i w:val="0"/>
                <w:iCs w:val="0"/>
                <w:noProof/>
                <w:webHidden/>
                <w:rPrChange w:id="173" w:author="Bambi C" w:date="2022-08-31T23:23:00Z">
                  <w:rPr>
                    <w:noProof/>
                    <w:webHidden/>
                  </w:rPr>
                </w:rPrChange>
              </w:rPr>
              <w:t>28</w:t>
            </w:r>
            <w:r w:rsidRPr="006B0056">
              <w:rPr>
                <w:i w:val="0"/>
                <w:iCs w:val="0"/>
                <w:noProof/>
                <w:webHidden/>
                <w:rPrChange w:id="174" w:author="Bambi C" w:date="2022-08-31T23:23:00Z">
                  <w:rPr>
                    <w:noProof/>
                    <w:webHidden/>
                  </w:rPr>
                </w:rPrChange>
              </w:rPr>
              <w:fldChar w:fldCharType="end"/>
            </w:r>
            <w:r w:rsidRPr="006B0056">
              <w:rPr>
                <w:rStyle w:val="Hyperlink"/>
                <w:i w:val="0"/>
                <w:iCs w:val="0"/>
                <w:noProof/>
                <w:rPrChange w:id="175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6337156F" w14:textId="7977CDA2" w:rsidR="006B0056" w:rsidRPr="006B0056" w:rsidRDefault="006B0056">
          <w:pPr>
            <w:pStyle w:val="TOC1"/>
            <w:rPr>
              <w:ins w:id="176" w:author="Bambi C" w:date="2022-08-31T23:23:00Z"/>
              <w:rFonts w:cstheme="minorBidi"/>
              <w:b w:val="0"/>
              <w:bCs w:val="0"/>
              <w:i w:val="0"/>
              <w:iCs w:val="0"/>
              <w:noProof/>
            </w:rPr>
          </w:pPr>
          <w:ins w:id="177" w:author="Bambi C" w:date="2022-08-31T23:23:00Z">
            <w:r w:rsidRPr="006B0056">
              <w:rPr>
                <w:rStyle w:val="Hyperlink"/>
                <w:i w:val="0"/>
                <w:iCs w:val="0"/>
                <w:noProof/>
                <w:rPrChange w:id="178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6B0056">
              <w:rPr>
                <w:rStyle w:val="Hyperlink"/>
                <w:i w:val="0"/>
                <w:iCs w:val="0"/>
                <w:noProof/>
                <w:rPrChange w:id="179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i w:val="0"/>
                <w:iCs w:val="0"/>
                <w:noProof/>
                <w:rPrChange w:id="180" w:author="Bambi C" w:date="2022-08-31T23:23:00Z">
                  <w:rPr>
                    <w:noProof/>
                  </w:rPr>
                </w:rPrChange>
              </w:rPr>
              <w:instrText>HYPERLINK \l "_Toc112880849"</w:instrText>
            </w:r>
            <w:r w:rsidRPr="006B0056">
              <w:rPr>
                <w:rStyle w:val="Hyperlink"/>
                <w:i w:val="0"/>
                <w:iCs w:val="0"/>
                <w:noProof/>
                <w:rPrChange w:id="181" w:author="Bambi C" w:date="2022-08-31T23:23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6B0056">
              <w:rPr>
                <w:rStyle w:val="Hyperlink"/>
                <w:i w:val="0"/>
                <w:iCs w:val="0"/>
                <w:noProof/>
                <w:rPrChange w:id="182" w:author="Bambi C" w:date="2022-08-31T23:23:00Z">
                  <w:rPr>
                    <w:rStyle w:val="Hyperlink"/>
                    <w:noProof/>
                  </w:rPr>
                </w:rPrChange>
              </w:rPr>
            </w:r>
            <w:r w:rsidRPr="006B0056">
              <w:rPr>
                <w:rStyle w:val="Hyperlink"/>
                <w:i w:val="0"/>
                <w:iCs w:val="0"/>
                <w:noProof/>
                <w:rPrChange w:id="183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6B0056">
              <w:rPr>
                <w:rStyle w:val="Hyperlink"/>
                <w:i w:val="0"/>
                <w:iCs w:val="0"/>
                <w:noProof/>
                <w:rPrChange w:id="184" w:author="Bambi C" w:date="2022-08-31T23:23:00Z">
                  <w:rPr>
                    <w:rStyle w:val="Hyperlink"/>
                    <w:noProof/>
                  </w:rPr>
                </w:rPrChange>
              </w:rPr>
              <w:t>6</w:t>
            </w:r>
            <w:r w:rsidRPr="006B0056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>
              <w:rPr>
                <w:rStyle w:val="Hyperlink"/>
                <w:i w:val="0"/>
                <w:iCs w:val="0"/>
                <w:noProof/>
                <w:rPrChange w:id="185" w:author="Bambi C" w:date="2022-08-31T23:23:00Z">
                  <w:rPr>
                    <w:rStyle w:val="Hyperlink"/>
                    <w:noProof/>
                  </w:rPr>
                </w:rPrChange>
              </w:rPr>
              <w:t>References</w:t>
            </w:r>
            <w:r w:rsidRPr="006B0056">
              <w:rPr>
                <w:i w:val="0"/>
                <w:iCs w:val="0"/>
                <w:noProof/>
                <w:webHidden/>
                <w:rPrChange w:id="186" w:author="Bambi C" w:date="2022-08-31T23:23:00Z">
                  <w:rPr>
                    <w:noProof/>
                    <w:webHidden/>
                  </w:rPr>
                </w:rPrChange>
              </w:rPr>
              <w:tab/>
            </w:r>
            <w:r w:rsidRPr="006B0056">
              <w:rPr>
                <w:i w:val="0"/>
                <w:iCs w:val="0"/>
                <w:noProof/>
                <w:webHidden/>
                <w:rPrChange w:id="187" w:author="Bambi C" w:date="2022-08-31T23:23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6B0056">
              <w:rPr>
                <w:i w:val="0"/>
                <w:iCs w:val="0"/>
                <w:noProof/>
                <w:webHidden/>
                <w:rPrChange w:id="188" w:author="Bambi C" w:date="2022-08-31T23:23:00Z">
                  <w:rPr>
                    <w:noProof/>
                    <w:webHidden/>
                  </w:rPr>
                </w:rPrChange>
              </w:rPr>
              <w:instrText xml:space="preserve"> PAGEREF _Toc112880849 \h </w:instrText>
            </w:r>
            <w:r w:rsidRPr="006B0056">
              <w:rPr>
                <w:i w:val="0"/>
                <w:iCs w:val="0"/>
                <w:noProof/>
                <w:webHidden/>
                <w:rPrChange w:id="189" w:author="Bambi C" w:date="2022-08-31T23:23:00Z">
                  <w:rPr>
                    <w:noProof/>
                    <w:webHidden/>
                  </w:rPr>
                </w:rPrChange>
              </w:rPr>
            </w:r>
          </w:ins>
          <w:r w:rsidRPr="006B0056">
            <w:rPr>
              <w:i w:val="0"/>
              <w:iCs w:val="0"/>
              <w:noProof/>
              <w:webHidden/>
              <w:rPrChange w:id="190" w:author="Bambi C" w:date="2022-08-31T23:23:00Z">
                <w:rPr>
                  <w:noProof/>
                  <w:webHidden/>
                </w:rPr>
              </w:rPrChange>
            </w:rPr>
            <w:fldChar w:fldCharType="separate"/>
          </w:r>
          <w:ins w:id="191" w:author="Bambi C" w:date="2022-08-31T23:23:00Z">
            <w:r w:rsidRPr="006B0056">
              <w:rPr>
                <w:i w:val="0"/>
                <w:iCs w:val="0"/>
                <w:noProof/>
                <w:webHidden/>
                <w:rPrChange w:id="192" w:author="Bambi C" w:date="2022-08-31T23:23:00Z">
                  <w:rPr>
                    <w:noProof/>
                    <w:webHidden/>
                  </w:rPr>
                </w:rPrChange>
              </w:rPr>
              <w:t>28</w:t>
            </w:r>
            <w:r w:rsidRPr="006B0056">
              <w:rPr>
                <w:i w:val="0"/>
                <w:iCs w:val="0"/>
                <w:noProof/>
                <w:webHidden/>
                <w:rPrChange w:id="193" w:author="Bambi C" w:date="2022-08-31T23:23:00Z">
                  <w:rPr>
                    <w:noProof/>
                    <w:webHidden/>
                  </w:rPr>
                </w:rPrChange>
              </w:rPr>
              <w:fldChar w:fldCharType="end"/>
            </w:r>
            <w:r w:rsidRPr="006B0056">
              <w:rPr>
                <w:rStyle w:val="Hyperlink"/>
                <w:i w:val="0"/>
                <w:iCs w:val="0"/>
                <w:noProof/>
                <w:rPrChange w:id="194" w:author="Bambi C" w:date="2022-08-31T23:23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533E28ED" w14:textId="4EDCAB30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195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196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"_Toc112880850"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6.1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Schema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_Toc112880850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197" w:author="Bambi C" w:date="2022-08-31T23:23:00Z">
            <w:r w:rsidRPr="006B0056">
              <w:rPr>
                <w:noProof/>
                <w:webHidden/>
              </w:rPr>
              <w:t>28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12B4F1A1" w14:textId="1A8459BF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198" w:author="Bambi C" w:date="2022-08-31T23:23:00Z"/>
              <w:rFonts w:cstheme="minorBidi"/>
              <w:noProof/>
              <w:sz w:val="24"/>
              <w:szCs w:val="24"/>
            </w:rPr>
          </w:pPr>
          <w:ins w:id="199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"_Toc112880851"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6.1.1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Books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_Toc112880851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200" w:author="Bambi C" w:date="2022-08-31T23:23:00Z">
            <w:r w:rsidRPr="006B0056">
              <w:rPr>
                <w:noProof/>
                <w:webHidden/>
              </w:rPr>
              <w:t>28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42A665AF" w14:textId="276E322B" w:rsidR="006B0056" w:rsidRPr="006B0056" w:rsidRDefault="006B0056">
          <w:pPr>
            <w:pStyle w:val="TOC3"/>
            <w:tabs>
              <w:tab w:val="left" w:pos="1200"/>
              <w:tab w:val="right" w:leader="dot" w:pos="9350"/>
            </w:tabs>
            <w:rPr>
              <w:ins w:id="201" w:author="Bambi C" w:date="2022-08-31T23:23:00Z"/>
              <w:rFonts w:cstheme="minorBidi"/>
              <w:noProof/>
              <w:sz w:val="24"/>
              <w:szCs w:val="24"/>
            </w:rPr>
          </w:pPr>
          <w:ins w:id="202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"_Toc112880852"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6.1.2</w:t>
            </w:r>
            <w:r w:rsidRPr="006B0056">
              <w:rPr>
                <w:rFonts w:cstheme="minorBidi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Websites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_Toc112880852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203" w:author="Bambi C" w:date="2022-08-31T23:23:00Z">
            <w:r w:rsidRPr="006B0056">
              <w:rPr>
                <w:noProof/>
                <w:webHidden/>
              </w:rPr>
              <w:t>29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0497CD42" w14:textId="586FAC8D" w:rsidR="006B0056" w:rsidRPr="006B0056" w:rsidRDefault="006B0056">
          <w:pPr>
            <w:pStyle w:val="TOC2"/>
            <w:tabs>
              <w:tab w:val="left" w:pos="800"/>
              <w:tab w:val="right" w:leader="dot" w:pos="9350"/>
            </w:tabs>
            <w:rPr>
              <w:ins w:id="204" w:author="Bambi C" w:date="2022-08-31T23:23:00Z"/>
              <w:rFonts w:cstheme="minorBidi"/>
              <w:b w:val="0"/>
              <w:bCs w:val="0"/>
              <w:noProof/>
              <w:sz w:val="24"/>
              <w:szCs w:val="24"/>
            </w:rPr>
          </w:pPr>
          <w:ins w:id="205" w:author="Bambi C" w:date="2022-08-31T23:23:00Z">
            <w:r w:rsidRPr="006B0056">
              <w:rPr>
                <w:rStyle w:val="Hyperlink"/>
                <w:noProof/>
              </w:rPr>
              <w:fldChar w:fldCharType="begin"/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noProof/>
              </w:rPr>
              <w:instrText>HYPERLINK \l "_Toc112880853"</w:instrText>
            </w:r>
            <w:r w:rsidRPr="006B0056">
              <w:rPr>
                <w:rStyle w:val="Hyperlink"/>
                <w:noProof/>
              </w:rPr>
              <w:instrText xml:space="preserve"> </w:instrText>
            </w:r>
            <w:r w:rsidRPr="006B0056">
              <w:rPr>
                <w:rStyle w:val="Hyperlink"/>
                <w:noProof/>
              </w:rPr>
            </w:r>
            <w:r w:rsidRPr="006B0056">
              <w:rPr>
                <w:rStyle w:val="Hyperlink"/>
                <w:noProof/>
              </w:rPr>
              <w:fldChar w:fldCharType="separate"/>
            </w:r>
            <w:r w:rsidRPr="006B0056">
              <w:rPr>
                <w:rStyle w:val="Hyperlink"/>
                <w:noProof/>
              </w:rPr>
              <w:t>6.2</w:t>
            </w:r>
            <w:r w:rsidRPr="006B0056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>
              <w:rPr>
                <w:rStyle w:val="Hyperlink"/>
                <w:noProof/>
              </w:rPr>
              <w:t>Sources</w:t>
            </w:r>
            <w:r w:rsidRPr="006B0056">
              <w:rPr>
                <w:noProof/>
                <w:webHidden/>
              </w:rPr>
              <w:tab/>
            </w:r>
            <w:r w:rsidRPr="006B0056">
              <w:rPr>
                <w:noProof/>
                <w:webHidden/>
              </w:rPr>
              <w:fldChar w:fldCharType="begin"/>
            </w:r>
            <w:r w:rsidRPr="006B0056">
              <w:rPr>
                <w:noProof/>
                <w:webHidden/>
              </w:rPr>
              <w:instrText xml:space="preserve"> PAGEREF _Toc112880853 \h </w:instrText>
            </w:r>
            <w:r w:rsidRPr="006B0056">
              <w:rPr>
                <w:noProof/>
                <w:webHidden/>
              </w:rPr>
            </w:r>
          </w:ins>
          <w:r w:rsidRPr="006B0056">
            <w:rPr>
              <w:noProof/>
              <w:webHidden/>
            </w:rPr>
            <w:fldChar w:fldCharType="separate"/>
          </w:r>
          <w:ins w:id="206" w:author="Bambi C" w:date="2022-08-31T23:23:00Z">
            <w:r w:rsidRPr="006B0056">
              <w:rPr>
                <w:noProof/>
                <w:webHidden/>
              </w:rPr>
              <w:t>29</w:t>
            </w:r>
            <w:r w:rsidRPr="006B0056">
              <w:rPr>
                <w:noProof/>
                <w:webHidden/>
              </w:rPr>
              <w:fldChar w:fldCharType="end"/>
            </w:r>
            <w:r w:rsidRPr="006B0056">
              <w:rPr>
                <w:rStyle w:val="Hyperlink"/>
                <w:noProof/>
              </w:rPr>
              <w:fldChar w:fldCharType="end"/>
            </w:r>
          </w:ins>
        </w:p>
        <w:p w14:paraId="2616FBB6" w14:textId="4EAA18EB" w:rsidR="007A5C2C" w:rsidRPr="006B0056" w:rsidDel="00FD627A" w:rsidRDefault="007A5C2C">
          <w:pPr>
            <w:pStyle w:val="TOC1"/>
            <w:rPr>
              <w:del w:id="207" w:author="Bambi C" w:date="2022-08-31T21:32:00Z"/>
              <w:rFonts w:cstheme="minorBidi"/>
              <w:b w:val="0"/>
              <w:bCs w:val="0"/>
              <w:i w:val="0"/>
              <w:iCs w:val="0"/>
              <w:noProof/>
              <w:rPrChange w:id="208" w:author="Bambi C" w:date="2022-08-31T23:23:00Z">
                <w:rPr>
                  <w:del w:id="209" w:author="Bambi C" w:date="2022-08-31T21:32:00Z"/>
                  <w:rFonts w:cstheme="minorBidi"/>
                  <w:b w:val="0"/>
                  <w:bCs w:val="0"/>
                  <w:i w:val="0"/>
                  <w:noProof/>
                </w:rPr>
              </w:rPrChange>
            </w:rPr>
          </w:pPr>
          <w:del w:id="210" w:author="Bambi C" w:date="2022-08-31T21:32:00Z">
            <w:r w:rsidRPr="006B0056" w:rsidDel="00FD627A">
              <w:rPr>
                <w:rStyle w:val="Hyperlink"/>
                <w:i w:val="0"/>
                <w:iCs w:val="0"/>
                <w:noProof/>
              </w:rPr>
              <w:delText>2</w:delText>
            </w:r>
            <w:r w:rsidRPr="006B0056" w:rsidDel="00FD627A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 w:rsidDel="00FD627A">
              <w:rPr>
                <w:rStyle w:val="Hyperlink"/>
                <w:i w:val="0"/>
                <w:iCs w:val="0"/>
                <w:noProof/>
              </w:rPr>
              <w:delText>Introduction</w:delText>
            </w:r>
            <w:r w:rsidRPr="006B0056" w:rsidDel="00FD627A">
              <w:rPr>
                <w:i w:val="0"/>
                <w:iCs w:val="0"/>
                <w:noProof/>
                <w:webHidden/>
              </w:rPr>
              <w:tab/>
              <w:delText>2</w:delText>
            </w:r>
          </w:del>
        </w:p>
        <w:p w14:paraId="5AC345F7" w14:textId="784DEA72" w:rsidR="007A5C2C" w:rsidRPr="006B0056" w:rsidDel="00FD627A" w:rsidRDefault="007A5C2C">
          <w:pPr>
            <w:pStyle w:val="TOC1"/>
            <w:rPr>
              <w:del w:id="211" w:author="Bambi C" w:date="2022-08-31T21:32:00Z"/>
              <w:rFonts w:cstheme="minorBidi"/>
              <w:b w:val="0"/>
              <w:bCs w:val="0"/>
              <w:i w:val="0"/>
              <w:iCs w:val="0"/>
              <w:noProof/>
              <w:rPrChange w:id="212" w:author="Bambi C" w:date="2022-08-31T23:23:00Z">
                <w:rPr>
                  <w:del w:id="213" w:author="Bambi C" w:date="2022-08-31T21:32:00Z"/>
                  <w:rFonts w:cstheme="minorBidi"/>
                  <w:b w:val="0"/>
                  <w:bCs w:val="0"/>
                  <w:i w:val="0"/>
                  <w:noProof/>
                </w:rPr>
              </w:rPrChange>
            </w:rPr>
          </w:pPr>
          <w:del w:id="214" w:author="Bambi C" w:date="2022-08-31T21:32:00Z">
            <w:r w:rsidRPr="006B0056" w:rsidDel="00FD627A">
              <w:rPr>
                <w:rStyle w:val="Hyperlink"/>
                <w:i w:val="0"/>
                <w:iCs w:val="0"/>
                <w:noProof/>
              </w:rPr>
              <w:delText>3</w:delText>
            </w:r>
            <w:r w:rsidRPr="006B0056" w:rsidDel="00FD627A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 w:rsidDel="00FD627A">
              <w:rPr>
                <w:rStyle w:val="Hyperlink"/>
                <w:i w:val="0"/>
                <w:iCs w:val="0"/>
                <w:noProof/>
              </w:rPr>
              <w:delText>My system information</w:delText>
            </w:r>
            <w:r w:rsidRPr="006B0056" w:rsidDel="00FD627A">
              <w:rPr>
                <w:i w:val="0"/>
                <w:iCs w:val="0"/>
                <w:noProof/>
                <w:webHidden/>
              </w:rPr>
              <w:tab/>
              <w:delText>2</w:delText>
            </w:r>
          </w:del>
        </w:p>
        <w:p w14:paraId="105FEE33" w14:textId="02C693D9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15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16" w:author="Bambi C" w:date="2022-08-31T21:32:00Z">
            <w:r w:rsidRPr="006B0056" w:rsidDel="00FD627A">
              <w:rPr>
                <w:rStyle w:val="Hyperlink"/>
                <w:noProof/>
              </w:rPr>
              <w:delText>3.1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Operating system (OS)</w:delText>
            </w:r>
            <w:r w:rsidRPr="006B0056" w:rsidDel="00FD627A">
              <w:rPr>
                <w:noProof/>
                <w:webHidden/>
              </w:rPr>
              <w:tab/>
              <w:delText>3</w:delText>
            </w:r>
          </w:del>
        </w:p>
        <w:p w14:paraId="4B41C95B" w14:textId="7B3FC08A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1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18" w:author="Bambi C" w:date="2022-08-31T21:32:00Z">
            <w:r w:rsidRPr="006B0056" w:rsidDel="00FD627A">
              <w:rPr>
                <w:rStyle w:val="Hyperlink"/>
                <w:noProof/>
              </w:rPr>
              <w:delText>3.2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Console</w:delText>
            </w:r>
            <w:r w:rsidRPr="006B0056" w:rsidDel="00FD627A">
              <w:rPr>
                <w:noProof/>
                <w:webHidden/>
              </w:rPr>
              <w:tab/>
              <w:delText>3</w:delText>
            </w:r>
          </w:del>
        </w:p>
        <w:p w14:paraId="35D6960E" w14:textId="6500FB6C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19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20" w:author="Bambi C" w:date="2022-08-31T21:32:00Z">
            <w:r w:rsidRPr="006B0056" w:rsidDel="00FD627A">
              <w:rPr>
                <w:rStyle w:val="Hyperlink"/>
                <w:noProof/>
              </w:rPr>
              <w:delText>3.3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Shell</w:delText>
            </w:r>
            <w:r w:rsidRPr="006B0056" w:rsidDel="00FD627A">
              <w:rPr>
                <w:noProof/>
                <w:webHidden/>
              </w:rPr>
              <w:tab/>
              <w:delText>3</w:delText>
            </w:r>
          </w:del>
        </w:p>
        <w:p w14:paraId="04476371" w14:textId="2697F773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21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22" w:author="Bambi C" w:date="2022-08-31T21:32:00Z">
            <w:r w:rsidRPr="006B0056" w:rsidDel="00FD627A">
              <w:rPr>
                <w:rStyle w:val="Hyperlink"/>
                <w:noProof/>
              </w:rPr>
              <w:delText>3.4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Python</w:delText>
            </w:r>
            <w:r w:rsidRPr="006B0056" w:rsidDel="00FD627A">
              <w:rPr>
                <w:noProof/>
                <w:webHidden/>
              </w:rPr>
              <w:tab/>
              <w:delText>4</w:delText>
            </w:r>
          </w:del>
        </w:p>
        <w:p w14:paraId="41BE9D0C" w14:textId="7AC5A205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23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24" w:author="Bambi C" w:date="2022-08-31T21:32:00Z">
            <w:r w:rsidRPr="006B0056" w:rsidDel="00FD627A">
              <w:rPr>
                <w:rStyle w:val="Hyperlink"/>
                <w:noProof/>
              </w:rPr>
              <w:delText>3.5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Integrated Development Environment (IDE)</w:delText>
            </w:r>
            <w:r w:rsidRPr="006B0056" w:rsidDel="00FD627A">
              <w:rPr>
                <w:noProof/>
                <w:webHidden/>
              </w:rPr>
              <w:tab/>
              <w:delText>4</w:delText>
            </w:r>
          </w:del>
        </w:p>
        <w:p w14:paraId="489BBBA3" w14:textId="7C7589AB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25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26" w:author="Bambi C" w:date="2022-08-31T21:32:00Z">
            <w:r w:rsidRPr="006B0056" w:rsidDel="00FD627A">
              <w:rPr>
                <w:rStyle w:val="Hyperlink"/>
                <w:noProof/>
              </w:rPr>
              <w:delText>3.6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Directory / File path</w:delText>
            </w:r>
            <w:r w:rsidRPr="006B0056" w:rsidDel="00FD627A">
              <w:rPr>
                <w:noProof/>
                <w:webHidden/>
              </w:rPr>
              <w:tab/>
              <w:delText>4</w:delText>
            </w:r>
          </w:del>
        </w:p>
        <w:p w14:paraId="197A33BC" w14:textId="3475C886" w:rsidR="007A5C2C" w:rsidRPr="006B0056" w:rsidDel="00FD627A" w:rsidRDefault="007A5C2C">
          <w:pPr>
            <w:pStyle w:val="TOC1"/>
            <w:rPr>
              <w:del w:id="227" w:author="Bambi C" w:date="2022-08-31T21:32:00Z"/>
              <w:rFonts w:cstheme="minorBidi"/>
              <w:b w:val="0"/>
              <w:bCs w:val="0"/>
              <w:i w:val="0"/>
              <w:iCs w:val="0"/>
              <w:noProof/>
              <w:rPrChange w:id="228" w:author="Bambi C" w:date="2022-08-31T23:23:00Z">
                <w:rPr>
                  <w:del w:id="229" w:author="Bambi C" w:date="2022-08-31T21:32:00Z"/>
                  <w:rFonts w:cstheme="minorBidi"/>
                  <w:b w:val="0"/>
                  <w:bCs w:val="0"/>
                  <w:i w:val="0"/>
                  <w:noProof/>
                </w:rPr>
              </w:rPrChange>
            </w:rPr>
          </w:pPr>
          <w:del w:id="230" w:author="Bambi C" w:date="2022-08-31T21:32:00Z">
            <w:r w:rsidRPr="006B0056" w:rsidDel="00FD627A">
              <w:rPr>
                <w:rStyle w:val="Hyperlink"/>
                <w:i w:val="0"/>
                <w:iCs w:val="0"/>
                <w:noProof/>
              </w:rPr>
              <w:delText>4</w:delText>
            </w:r>
            <w:r w:rsidRPr="006B0056" w:rsidDel="00FD627A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 w:rsidDel="00FD627A">
              <w:rPr>
                <w:rStyle w:val="Hyperlink"/>
                <w:i w:val="0"/>
                <w:iCs w:val="0"/>
                <w:noProof/>
              </w:rPr>
              <w:delText>Module assignment</w:delText>
            </w:r>
            <w:r w:rsidRPr="006B0056" w:rsidDel="00FD627A">
              <w:rPr>
                <w:i w:val="0"/>
                <w:iCs w:val="0"/>
                <w:noProof/>
                <w:webHidden/>
              </w:rPr>
              <w:tab/>
              <w:delText>5</w:delText>
            </w:r>
          </w:del>
        </w:p>
        <w:p w14:paraId="001F6CC5" w14:textId="0CD87402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31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32" w:author="Bambi C" w:date="2022-08-31T21:32:00Z">
            <w:r w:rsidRPr="006B0056" w:rsidDel="00FD627A">
              <w:rPr>
                <w:rStyle w:val="Hyperlink"/>
                <w:noProof/>
              </w:rPr>
              <w:delText>4.1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Requirements</w:delText>
            </w:r>
            <w:r w:rsidRPr="006B0056" w:rsidDel="00FD627A">
              <w:rPr>
                <w:noProof/>
                <w:webHidden/>
              </w:rPr>
              <w:tab/>
              <w:delText>5</w:delText>
            </w:r>
          </w:del>
        </w:p>
        <w:p w14:paraId="509C8141" w14:textId="479803AE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33" w:author="Bambi C" w:date="2022-08-31T21:32:00Z"/>
              <w:rFonts w:cstheme="minorBidi"/>
              <w:noProof/>
              <w:sz w:val="24"/>
              <w:szCs w:val="24"/>
            </w:rPr>
          </w:pPr>
          <w:del w:id="234" w:author="Bambi C" w:date="2022-08-31T21:32:00Z">
            <w:r w:rsidRPr="006B0056" w:rsidDel="00FD627A">
              <w:rPr>
                <w:rStyle w:val="Hyperlink"/>
                <w:noProof/>
              </w:rPr>
              <w:delText>4.1.1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Out of scope</w:delText>
            </w:r>
            <w:r w:rsidRPr="006B0056" w:rsidDel="00FD627A">
              <w:rPr>
                <w:noProof/>
                <w:webHidden/>
              </w:rPr>
              <w:tab/>
              <w:delText>5</w:delText>
            </w:r>
          </w:del>
        </w:p>
        <w:p w14:paraId="1F178397" w14:textId="6BF5A9CA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35" w:author="Bambi C" w:date="2022-08-31T21:32:00Z"/>
              <w:rFonts w:cstheme="minorBidi"/>
              <w:noProof/>
              <w:sz w:val="24"/>
              <w:szCs w:val="24"/>
            </w:rPr>
          </w:pPr>
          <w:del w:id="236" w:author="Bambi C" w:date="2022-08-31T21:32:00Z">
            <w:r w:rsidRPr="006B0056" w:rsidDel="00FD627A">
              <w:rPr>
                <w:rStyle w:val="Hyperlink"/>
                <w:noProof/>
              </w:rPr>
              <w:delText>4.1.2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Lessons learned</w:delText>
            </w:r>
            <w:r w:rsidRPr="006B0056" w:rsidDel="00FD627A">
              <w:rPr>
                <w:noProof/>
                <w:webHidden/>
              </w:rPr>
              <w:tab/>
              <w:delText>5</w:delText>
            </w:r>
          </w:del>
        </w:p>
        <w:p w14:paraId="64200C13" w14:textId="7473231A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3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38" w:author="Bambi C" w:date="2022-08-31T21:32:00Z">
            <w:r w:rsidRPr="006B0056" w:rsidDel="00FD627A">
              <w:rPr>
                <w:rStyle w:val="Hyperlink"/>
                <w:noProof/>
              </w:rPr>
              <w:delText>4.2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Design</w:delText>
            </w:r>
            <w:r w:rsidRPr="006B0056" w:rsidDel="00FD627A">
              <w:rPr>
                <w:noProof/>
                <w:webHidden/>
              </w:rPr>
              <w:tab/>
              <w:delText>6</w:delText>
            </w:r>
          </w:del>
        </w:p>
        <w:p w14:paraId="3C7C1509" w14:textId="7AE861BE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39" w:author="Bambi C" w:date="2022-08-31T21:32:00Z"/>
              <w:rFonts w:cstheme="minorBidi"/>
              <w:noProof/>
              <w:sz w:val="24"/>
              <w:szCs w:val="24"/>
            </w:rPr>
          </w:pPr>
          <w:del w:id="240" w:author="Bambi C" w:date="2022-08-31T21:32:00Z">
            <w:r w:rsidRPr="006B0056" w:rsidDel="00FD627A">
              <w:rPr>
                <w:rStyle w:val="Hyperlink"/>
                <w:noProof/>
              </w:rPr>
              <w:delText>4.2.1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Standard elements</w:delText>
            </w:r>
            <w:r w:rsidRPr="006B0056" w:rsidDel="00FD627A">
              <w:rPr>
                <w:noProof/>
                <w:webHidden/>
              </w:rPr>
              <w:tab/>
              <w:delText>6</w:delText>
            </w:r>
          </w:del>
        </w:p>
        <w:p w14:paraId="7F3FD5D4" w14:textId="2F4BBE2C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41" w:author="Bambi C" w:date="2022-08-31T21:32:00Z"/>
              <w:rFonts w:cstheme="minorBidi"/>
              <w:noProof/>
              <w:sz w:val="24"/>
              <w:szCs w:val="24"/>
            </w:rPr>
          </w:pPr>
          <w:del w:id="242" w:author="Bambi C" w:date="2022-08-31T21:32:00Z">
            <w:r w:rsidRPr="006B0056" w:rsidDel="00FD627A">
              <w:rPr>
                <w:rStyle w:val="Hyperlink"/>
                <w:noProof/>
              </w:rPr>
              <w:delText>4.2.1.1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Code style</w:delText>
            </w:r>
            <w:r w:rsidRPr="006B0056" w:rsidDel="00FD627A">
              <w:rPr>
                <w:noProof/>
                <w:webHidden/>
              </w:rPr>
              <w:tab/>
              <w:delText>6</w:delText>
            </w:r>
          </w:del>
        </w:p>
        <w:p w14:paraId="4EFB24DE" w14:textId="42FFBE2B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43" w:author="Bambi C" w:date="2022-08-31T21:32:00Z"/>
              <w:rFonts w:cstheme="minorBidi"/>
              <w:noProof/>
              <w:sz w:val="24"/>
              <w:szCs w:val="24"/>
            </w:rPr>
          </w:pPr>
          <w:del w:id="244" w:author="Bambi C" w:date="2022-08-31T21:32:00Z">
            <w:r w:rsidRPr="006B0056" w:rsidDel="00FD627A">
              <w:rPr>
                <w:rStyle w:val="Hyperlink"/>
                <w:noProof/>
              </w:rPr>
              <w:delText>4.2.1.2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Script header</w:delText>
            </w:r>
            <w:r w:rsidRPr="006B0056" w:rsidDel="00FD627A">
              <w:rPr>
                <w:noProof/>
                <w:webHidden/>
              </w:rPr>
              <w:tab/>
              <w:delText>6</w:delText>
            </w:r>
          </w:del>
        </w:p>
        <w:p w14:paraId="13C2466C" w14:textId="68A6D5F8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45" w:author="Bambi C" w:date="2022-08-31T21:32:00Z"/>
              <w:rFonts w:cstheme="minorBidi"/>
              <w:noProof/>
              <w:sz w:val="24"/>
              <w:szCs w:val="24"/>
            </w:rPr>
          </w:pPr>
          <w:del w:id="246" w:author="Bambi C" w:date="2022-08-31T21:32:00Z">
            <w:r w:rsidRPr="006B0056" w:rsidDel="00FD627A">
              <w:rPr>
                <w:rStyle w:val="Hyperlink"/>
                <w:noProof/>
              </w:rPr>
              <w:delText>4.2.1.3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Saving files</w:delText>
            </w:r>
            <w:r w:rsidRPr="006B0056" w:rsidDel="00FD627A">
              <w:rPr>
                <w:noProof/>
                <w:webHidden/>
              </w:rPr>
              <w:tab/>
              <w:delText>7</w:delText>
            </w:r>
          </w:del>
        </w:p>
        <w:p w14:paraId="1F1454AF" w14:textId="611858BC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47" w:author="Bambi C" w:date="2022-08-31T21:32:00Z"/>
              <w:rFonts w:cstheme="minorBidi"/>
              <w:noProof/>
              <w:sz w:val="24"/>
              <w:szCs w:val="24"/>
            </w:rPr>
          </w:pPr>
          <w:del w:id="248" w:author="Bambi C" w:date="2022-08-31T21:32:00Z">
            <w:r w:rsidRPr="006B0056" w:rsidDel="00FD627A">
              <w:rPr>
                <w:rStyle w:val="Hyperlink"/>
                <w:noProof/>
              </w:rPr>
              <w:delText>4.2.2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Program description</w:delText>
            </w:r>
            <w:r w:rsidRPr="006B0056" w:rsidDel="00FD627A">
              <w:rPr>
                <w:noProof/>
                <w:webHidden/>
              </w:rPr>
              <w:tab/>
              <w:delText>7</w:delText>
            </w:r>
          </w:del>
        </w:p>
        <w:p w14:paraId="6A0180EF" w14:textId="1620D4BB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49" w:author="Bambi C" w:date="2022-08-31T21:32:00Z"/>
              <w:rFonts w:cstheme="minorBidi"/>
              <w:noProof/>
              <w:sz w:val="24"/>
              <w:szCs w:val="24"/>
            </w:rPr>
          </w:pPr>
          <w:del w:id="250" w:author="Bambi C" w:date="2022-08-31T21:32:00Z">
            <w:r w:rsidRPr="006B0056" w:rsidDel="00FD627A">
              <w:rPr>
                <w:rStyle w:val="Hyperlink"/>
                <w:noProof/>
              </w:rPr>
              <w:delText>4.2.3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Data structure</w:delText>
            </w:r>
            <w:r w:rsidRPr="006B0056" w:rsidDel="00FD627A">
              <w:rPr>
                <w:noProof/>
                <w:webHidden/>
              </w:rPr>
              <w:tab/>
              <w:delText>7</w:delText>
            </w:r>
          </w:del>
        </w:p>
        <w:p w14:paraId="56BC35FA" w14:textId="312C0389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51" w:author="Bambi C" w:date="2022-08-31T21:32:00Z"/>
              <w:rFonts w:cstheme="minorBidi"/>
              <w:noProof/>
              <w:sz w:val="24"/>
              <w:szCs w:val="24"/>
            </w:rPr>
          </w:pPr>
          <w:del w:id="252" w:author="Bambi C" w:date="2022-08-31T21:32:00Z">
            <w:r w:rsidRPr="006B0056" w:rsidDel="00FD627A">
              <w:rPr>
                <w:rStyle w:val="Hyperlink"/>
                <w:noProof/>
              </w:rPr>
              <w:delText>4.2.4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Program architecture</w:delText>
            </w:r>
            <w:r w:rsidRPr="006B0056" w:rsidDel="00FD627A">
              <w:rPr>
                <w:noProof/>
                <w:webHidden/>
              </w:rPr>
              <w:tab/>
              <w:delText>8</w:delText>
            </w:r>
          </w:del>
        </w:p>
        <w:p w14:paraId="0D6F99E8" w14:textId="455C0ADE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53" w:author="Bambi C" w:date="2022-08-31T21:32:00Z"/>
              <w:rFonts w:cstheme="minorBidi"/>
              <w:noProof/>
              <w:sz w:val="24"/>
              <w:szCs w:val="24"/>
            </w:rPr>
          </w:pPr>
          <w:del w:id="254" w:author="Bambi C" w:date="2022-08-31T21:32:00Z">
            <w:r w:rsidRPr="006B0056" w:rsidDel="00FD627A">
              <w:rPr>
                <w:rStyle w:val="Hyperlink"/>
                <w:noProof/>
              </w:rPr>
              <w:delText>4.2.5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User journey flows</w:delText>
            </w:r>
            <w:r w:rsidRPr="006B0056" w:rsidDel="00FD627A">
              <w:rPr>
                <w:noProof/>
                <w:webHidden/>
              </w:rPr>
              <w:tab/>
              <w:delText>9</w:delText>
            </w:r>
          </w:del>
        </w:p>
        <w:p w14:paraId="0D7003D8" w14:textId="2E55473F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55" w:author="Bambi C" w:date="2022-08-31T21:32:00Z"/>
              <w:rFonts w:cstheme="minorBidi"/>
              <w:noProof/>
              <w:sz w:val="24"/>
              <w:szCs w:val="24"/>
            </w:rPr>
          </w:pPr>
          <w:del w:id="256" w:author="Bambi C" w:date="2022-08-31T21:32:00Z">
            <w:r w:rsidRPr="006B0056" w:rsidDel="00FD627A">
              <w:rPr>
                <w:rStyle w:val="Hyperlink"/>
                <w:noProof/>
              </w:rPr>
              <w:delText>4.2.5.1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Open file, Display data</w:delText>
            </w:r>
            <w:r w:rsidRPr="006B0056" w:rsidDel="00FD627A">
              <w:rPr>
                <w:noProof/>
                <w:webHidden/>
              </w:rPr>
              <w:tab/>
              <w:delText>9</w:delText>
            </w:r>
          </w:del>
        </w:p>
        <w:p w14:paraId="1D502F8A" w14:textId="5DDC2731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57" w:author="Bambi C" w:date="2022-08-31T21:32:00Z"/>
              <w:rFonts w:cstheme="minorBidi"/>
              <w:noProof/>
              <w:sz w:val="24"/>
              <w:szCs w:val="24"/>
            </w:rPr>
          </w:pPr>
          <w:del w:id="258" w:author="Bambi C" w:date="2022-08-31T21:32:00Z">
            <w:r w:rsidRPr="006B0056" w:rsidDel="00FD627A">
              <w:rPr>
                <w:rStyle w:val="Hyperlink"/>
                <w:noProof/>
              </w:rPr>
              <w:delText>4.2.5.2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Menu</w:delText>
            </w:r>
            <w:r w:rsidRPr="006B0056" w:rsidDel="00FD627A">
              <w:rPr>
                <w:noProof/>
                <w:webHidden/>
              </w:rPr>
              <w:tab/>
              <w:delText>12</w:delText>
            </w:r>
          </w:del>
        </w:p>
        <w:p w14:paraId="283C9235" w14:textId="13393F67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59" w:author="Bambi C" w:date="2022-08-31T21:32:00Z"/>
              <w:rFonts w:cstheme="minorBidi"/>
              <w:noProof/>
              <w:sz w:val="24"/>
              <w:szCs w:val="24"/>
            </w:rPr>
          </w:pPr>
          <w:del w:id="260" w:author="Bambi C" w:date="2022-08-31T21:32:00Z">
            <w:r w:rsidRPr="006B0056" w:rsidDel="00FD627A">
              <w:rPr>
                <w:rStyle w:val="Hyperlink"/>
                <w:noProof/>
              </w:rPr>
              <w:delText>4.2.5.3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Add data</w:delText>
            </w:r>
            <w:r w:rsidRPr="006B0056" w:rsidDel="00FD627A">
              <w:rPr>
                <w:noProof/>
                <w:webHidden/>
              </w:rPr>
              <w:tab/>
              <w:delText>13</w:delText>
            </w:r>
          </w:del>
        </w:p>
        <w:p w14:paraId="36C1C343" w14:textId="0A509FEA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61" w:author="Bambi C" w:date="2022-08-31T21:32:00Z"/>
              <w:rFonts w:cstheme="minorBidi"/>
              <w:noProof/>
              <w:sz w:val="24"/>
              <w:szCs w:val="24"/>
            </w:rPr>
          </w:pPr>
          <w:del w:id="262" w:author="Bambi C" w:date="2022-08-31T21:32:00Z">
            <w:r w:rsidRPr="006B0056" w:rsidDel="00FD627A">
              <w:rPr>
                <w:rStyle w:val="Hyperlink"/>
                <w:noProof/>
              </w:rPr>
              <w:delText>4.2.5.4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Save data</w:delText>
            </w:r>
            <w:r w:rsidRPr="006B0056" w:rsidDel="00FD627A">
              <w:rPr>
                <w:noProof/>
                <w:webHidden/>
              </w:rPr>
              <w:tab/>
              <w:delText>17</w:delText>
            </w:r>
          </w:del>
        </w:p>
        <w:p w14:paraId="426CAA2C" w14:textId="4D7946E7" w:rsidR="007A5C2C" w:rsidRPr="006B0056" w:rsidDel="00FD627A" w:rsidRDefault="007A5C2C">
          <w:pPr>
            <w:pStyle w:val="TOC4"/>
            <w:tabs>
              <w:tab w:val="left" w:pos="1400"/>
              <w:tab w:val="right" w:leader="dot" w:pos="9350"/>
            </w:tabs>
            <w:rPr>
              <w:del w:id="263" w:author="Bambi C" w:date="2022-08-31T21:32:00Z"/>
              <w:rFonts w:cstheme="minorBidi"/>
              <w:noProof/>
              <w:sz w:val="24"/>
              <w:szCs w:val="24"/>
            </w:rPr>
          </w:pPr>
          <w:del w:id="264" w:author="Bambi C" w:date="2022-08-31T21:32:00Z">
            <w:r w:rsidRPr="006B0056" w:rsidDel="00FD627A">
              <w:rPr>
                <w:rStyle w:val="Hyperlink"/>
                <w:noProof/>
              </w:rPr>
              <w:delText>4.2.5.5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Quit program</w:delText>
            </w:r>
            <w:r w:rsidRPr="006B0056" w:rsidDel="00FD627A">
              <w:rPr>
                <w:noProof/>
                <w:webHidden/>
              </w:rPr>
              <w:tab/>
              <w:delText>18</w:delText>
            </w:r>
          </w:del>
        </w:p>
        <w:p w14:paraId="5DC922BD" w14:textId="06506930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65" w:author="Bambi C" w:date="2022-08-31T21:32:00Z"/>
              <w:rFonts w:cstheme="minorBidi"/>
              <w:noProof/>
              <w:sz w:val="24"/>
              <w:szCs w:val="24"/>
            </w:rPr>
          </w:pPr>
          <w:del w:id="266" w:author="Bambi C" w:date="2022-08-31T21:32:00Z">
            <w:r w:rsidRPr="006B0056" w:rsidDel="00FD627A">
              <w:rPr>
                <w:rStyle w:val="Hyperlink"/>
                <w:noProof/>
              </w:rPr>
              <w:delText>4.2.6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Proposed solution</w:delText>
            </w:r>
            <w:r w:rsidRPr="006B0056" w:rsidDel="00FD627A">
              <w:rPr>
                <w:noProof/>
                <w:webHidden/>
              </w:rPr>
              <w:tab/>
              <w:delText>20</w:delText>
            </w:r>
          </w:del>
        </w:p>
        <w:p w14:paraId="084694D0" w14:textId="560C502E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6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68" w:author="Bambi C" w:date="2022-08-31T21:32:00Z">
            <w:r w:rsidRPr="006B0056" w:rsidDel="00FD627A">
              <w:rPr>
                <w:rStyle w:val="Hyperlink"/>
                <w:noProof/>
              </w:rPr>
              <w:delText>4.3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Test</w:delText>
            </w:r>
            <w:r w:rsidRPr="006B0056" w:rsidDel="00FD627A">
              <w:rPr>
                <w:noProof/>
                <w:webHidden/>
              </w:rPr>
              <w:tab/>
              <w:delText>24</w:delText>
            </w:r>
          </w:del>
        </w:p>
        <w:p w14:paraId="16C7B579" w14:textId="0F96D7F5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69" w:author="Bambi C" w:date="2022-08-31T21:32:00Z"/>
              <w:rFonts w:cstheme="minorBidi"/>
              <w:noProof/>
              <w:sz w:val="24"/>
              <w:szCs w:val="24"/>
            </w:rPr>
          </w:pPr>
          <w:del w:id="270" w:author="Bambi C" w:date="2022-08-31T21:32:00Z">
            <w:r w:rsidRPr="006B0056" w:rsidDel="00FD627A">
              <w:rPr>
                <w:rStyle w:val="Hyperlink"/>
                <w:noProof/>
              </w:rPr>
              <w:delText>4.3.1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Procedure</w:delText>
            </w:r>
            <w:r w:rsidRPr="006B0056" w:rsidDel="00FD627A">
              <w:rPr>
                <w:noProof/>
                <w:webHidden/>
              </w:rPr>
              <w:tab/>
              <w:delText>24</w:delText>
            </w:r>
          </w:del>
        </w:p>
        <w:p w14:paraId="0689A87F" w14:textId="76F00EC6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71" w:author="Bambi C" w:date="2022-08-31T21:32:00Z"/>
              <w:rFonts w:cstheme="minorBidi"/>
              <w:noProof/>
              <w:sz w:val="24"/>
              <w:szCs w:val="24"/>
            </w:rPr>
          </w:pPr>
          <w:del w:id="272" w:author="Bambi C" w:date="2022-08-31T21:32:00Z">
            <w:r w:rsidRPr="006B0056" w:rsidDel="00FD627A">
              <w:rPr>
                <w:rStyle w:val="Hyperlink"/>
                <w:noProof/>
              </w:rPr>
              <w:delText>4.3.2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Results</w:delText>
            </w:r>
            <w:r w:rsidRPr="006B0056" w:rsidDel="00FD627A">
              <w:rPr>
                <w:noProof/>
                <w:webHidden/>
              </w:rPr>
              <w:tab/>
              <w:delText>30</w:delText>
            </w:r>
          </w:del>
        </w:p>
        <w:p w14:paraId="6A11B2D4" w14:textId="2F6B0CB8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73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74" w:author="Bambi C" w:date="2022-08-31T21:32:00Z">
            <w:r w:rsidRPr="006B0056" w:rsidDel="00FD627A">
              <w:rPr>
                <w:rStyle w:val="Hyperlink"/>
                <w:noProof/>
              </w:rPr>
              <w:delText>4.4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Execution</w:delText>
            </w:r>
            <w:r w:rsidRPr="006B0056" w:rsidDel="00FD627A">
              <w:rPr>
                <w:noProof/>
                <w:webHidden/>
              </w:rPr>
              <w:tab/>
              <w:delText>30</w:delText>
            </w:r>
          </w:del>
        </w:p>
        <w:p w14:paraId="44064CAD" w14:textId="5BA7FE32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75" w:author="Bambi C" w:date="2022-08-31T21:32:00Z"/>
              <w:rFonts w:cstheme="minorBidi"/>
              <w:noProof/>
              <w:sz w:val="24"/>
              <w:szCs w:val="24"/>
            </w:rPr>
          </w:pPr>
          <w:del w:id="276" w:author="Bambi C" w:date="2022-08-31T21:32:00Z">
            <w:r w:rsidRPr="006B0056" w:rsidDel="00FD627A">
              <w:rPr>
                <w:rStyle w:val="Hyperlink"/>
                <w:noProof/>
              </w:rPr>
              <w:delText>4.4.1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Terminal</w:delText>
            </w:r>
            <w:r w:rsidRPr="006B0056" w:rsidDel="00FD627A">
              <w:rPr>
                <w:noProof/>
                <w:webHidden/>
              </w:rPr>
              <w:tab/>
              <w:delText>31</w:delText>
            </w:r>
          </w:del>
        </w:p>
        <w:p w14:paraId="40B864A3" w14:textId="2BC60EFF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77" w:author="Bambi C" w:date="2022-08-31T21:32:00Z"/>
              <w:rFonts w:cstheme="minorBidi"/>
              <w:noProof/>
              <w:sz w:val="24"/>
              <w:szCs w:val="24"/>
            </w:rPr>
          </w:pPr>
          <w:del w:id="278" w:author="Bambi C" w:date="2022-08-31T21:32:00Z">
            <w:r w:rsidRPr="006B0056" w:rsidDel="00FD627A">
              <w:rPr>
                <w:rStyle w:val="Hyperlink"/>
                <w:noProof/>
              </w:rPr>
              <w:delText>4.4.2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Results</w:delText>
            </w:r>
            <w:r w:rsidRPr="006B0056" w:rsidDel="00FD627A">
              <w:rPr>
                <w:noProof/>
                <w:webHidden/>
              </w:rPr>
              <w:tab/>
              <w:delText>36</w:delText>
            </w:r>
          </w:del>
        </w:p>
        <w:p w14:paraId="7CF9883E" w14:textId="523D1C99" w:rsidR="007A5C2C" w:rsidRPr="006B0056" w:rsidDel="00FD627A" w:rsidRDefault="007A5C2C">
          <w:pPr>
            <w:pStyle w:val="TOC1"/>
            <w:rPr>
              <w:del w:id="279" w:author="Bambi C" w:date="2022-08-31T21:32:00Z"/>
              <w:rFonts w:cstheme="minorBidi"/>
              <w:b w:val="0"/>
              <w:bCs w:val="0"/>
              <w:i w:val="0"/>
              <w:iCs w:val="0"/>
              <w:noProof/>
              <w:rPrChange w:id="280" w:author="Bambi C" w:date="2022-08-31T23:23:00Z">
                <w:rPr>
                  <w:del w:id="281" w:author="Bambi C" w:date="2022-08-31T21:32:00Z"/>
                  <w:rFonts w:cstheme="minorBidi"/>
                  <w:b w:val="0"/>
                  <w:bCs w:val="0"/>
                  <w:i w:val="0"/>
                  <w:noProof/>
                </w:rPr>
              </w:rPrChange>
            </w:rPr>
          </w:pPr>
          <w:del w:id="282" w:author="Bambi C" w:date="2022-08-31T21:32:00Z">
            <w:r w:rsidRPr="006B0056" w:rsidDel="00FD627A">
              <w:rPr>
                <w:rStyle w:val="Hyperlink"/>
                <w:i w:val="0"/>
                <w:iCs w:val="0"/>
                <w:noProof/>
              </w:rPr>
              <w:delText>5</w:delText>
            </w:r>
            <w:r w:rsidRPr="006B0056" w:rsidDel="00FD627A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 w:rsidDel="00FD627A">
              <w:rPr>
                <w:rStyle w:val="Hyperlink"/>
                <w:i w:val="0"/>
                <w:iCs w:val="0"/>
                <w:noProof/>
              </w:rPr>
              <w:delText>Summary</w:delText>
            </w:r>
            <w:r w:rsidRPr="006B0056" w:rsidDel="00FD627A">
              <w:rPr>
                <w:i w:val="0"/>
                <w:iCs w:val="0"/>
                <w:noProof/>
                <w:webHidden/>
              </w:rPr>
              <w:tab/>
              <w:delText>37</w:delText>
            </w:r>
          </w:del>
        </w:p>
        <w:p w14:paraId="0BECBA39" w14:textId="1AB08C07" w:rsidR="007A5C2C" w:rsidRPr="006B0056" w:rsidDel="00FD627A" w:rsidRDefault="007A5C2C">
          <w:pPr>
            <w:pStyle w:val="TOC1"/>
            <w:rPr>
              <w:del w:id="283" w:author="Bambi C" w:date="2022-08-31T21:32:00Z"/>
              <w:rFonts w:cstheme="minorBidi"/>
              <w:b w:val="0"/>
              <w:bCs w:val="0"/>
              <w:i w:val="0"/>
              <w:iCs w:val="0"/>
              <w:noProof/>
              <w:rPrChange w:id="284" w:author="Bambi C" w:date="2022-08-31T23:23:00Z">
                <w:rPr>
                  <w:del w:id="285" w:author="Bambi C" w:date="2022-08-31T21:32:00Z"/>
                  <w:rFonts w:cstheme="minorBidi"/>
                  <w:b w:val="0"/>
                  <w:bCs w:val="0"/>
                  <w:i w:val="0"/>
                  <w:noProof/>
                </w:rPr>
              </w:rPrChange>
            </w:rPr>
          </w:pPr>
          <w:del w:id="286" w:author="Bambi C" w:date="2022-08-31T21:32:00Z">
            <w:r w:rsidRPr="006B0056" w:rsidDel="00FD627A">
              <w:rPr>
                <w:rStyle w:val="Hyperlink"/>
                <w:i w:val="0"/>
                <w:iCs w:val="0"/>
                <w:noProof/>
              </w:rPr>
              <w:delText>6</w:delText>
            </w:r>
            <w:r w:rsidRPr="006B0056" w:rsidDel="00FD627A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B0056" w:rsidDel="00FD627A">
              <w:rPr>
                <w:rStyle w:val="Hyperlink"/>
                <w:i w:val="0"/>
                <w:iCs w:val="0"/>
                <w:noProof/>
              </w:rPr>
              <w:delText>References</w:delText>
            </w:r>
            <w:r w:rsidRPr="006B0056" w:rsidDel="00FD627A">
              <w:rPr>
                <w:i w:val="0"/>
                <w:iCs w:val="0"/>
                <w:noProof/>
                <w:webHidden/>
              </w:rPr>
              <w:tab/>
              <w:delText>37</w:delText>
            </w:r>
          </w:del>
        </w:p>
        <w:p w14:paraId="13B0CE63" w14:textId="689BE430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87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88" w:author="Bambi C" w:date="2022-08-31T21:32:00Z">
            <w:r w:rsidRPr="006B0056" w:rsidDel="00FD627A">
              <w:rPr>
                <w:rStyle w:val="Hyperlink"/>
                <w:noProof/>
              </w:rPr>
              <w:delText>6.1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Schema</w:delText>
            </w:r>
            <w:r w:rsidRPr="006B0056" w:rsidDel="00FD627A">
              <w:rPr>
                <w:noProof/>
                <w:webHidden/>
              </w:rPr>
              <w:tab/>
              <w:delText>37</w:delText>
            </w:r>
          </w:del>
        </w:p>
        <w:p w14:paraId="00EA6FDB" w14:textId="1292CABB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89" w:author="Bambi C" w:date="2022-08-31T21:32:00Z"/>
              <w:rFonts w:cstheme="minorBidi"/>
              <w:noProof/>
              <w:sz w:val="24"/>
              <w:szCs w:val="24"/>
            </w:rPr>
          </w:pPr>
          <w:del w:id="290" w:author="Bambi C" w:date="2022-08-31T21:32:00Z">
            <w:r w:rsidRPr="006B0056" w:rsidDel="00FD627A">
              <w:rPr>
                <w:rStyle w:val="Hyperlink"/>
                <w:noProof/>
              </w:rPr>
              <w:delText>6.1.1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Books</w:delText>
            </w:r>
            <w:r w:rsidRPr="006B0056" w:rsidDel="00FD627A">
              <w:rPr>
                <w:noProof/>
                <w:webHidden/>
              </w:rPr>
              <w:tab/>
              <w:delText>37</w:delText>
            </w:r>
          </w:del>
        </w:p>
        <w:p w14:paraId="3CD1C767" w14:textId="2D096A9A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91" w:author="Bambi C" w:date="2022-08-31T21:32:00Z"/>
              <w:rFonts w:cstheme="minorBidi"/>
              <w:noProof/>
              <w:sz w:val="24"/>
              <w:szCs w:val="24"/>
            </w:rPr>
          </w:pPr>
          <w:del w:id="292" w:author="Bambi C" w:date="2022-08-31T21:32:00Z">
            <w:r w:rsidRPr="006B0056" w:rsidDel="00FD627A">
              <w:rPr>
                <w:rStyle w:val="Hyperlink"/>
                <w:noProof/>
              </w:rPr>
              <w:delText>6.1.2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Websites</w:delText>
            </w:r>
            <w:r w:rsidRPr="006B0056" w:rsidDel="00FD627A">
              <w:rPr>
                <w:noProof/>
                <w:webHidden/>
              </w:rPr>
              <w:tab/>
              <w:delText>37</w:delText>
            </w:r>
          </w:del>
        </w:p>
        <w:p w14:paraId="56DB7FA7" w14:textId="5AB5D2E3" w:rsidR="007A5C2C" w:rsidRPr="006B0056" w:rsidDel="00FD627A" w:rsidRDefault="007A5C2C">
          <w:pPr>
            <w:pStyle w:val="TOC2"/>
            <w:tabs>
              <w:tab w:val="left" w:pos="800"/>
              <w:tab w:val="right" w:leader="dot" w:pos="9350"/>
            </w:tabs>
            <w:rPr>
              <w:del w:id="293" w:author="Bambi C" w:date="2022-08-31T21:32:00Z"/>
              <w:rFonts w:cstheme="minorBidi"/>
              <w:b w:val="0"/>
              <w:bCs w:val="0"/>
              <w:noProof/>
              <w:sz w:val="24"/>
              <w:szCs w:val="24"/>
            </w:rPr>
          </w:pPr>
          <w:del w:id="294" w:author="Bambi C" w:date="2022-08-31T21:32:00Z">
            <w:r w:rsidRPr="006B0056" w:rsidDel="00FD627A">
              <w:rPr>
                <w:rStyle w:val="Hyperlink"/>
                <w:noProof/>
              </w:rPr>
              <w:delText>6.2</w:delText>
            </w:r>
            <w:r w:rsidRPr="006B0056" w:rsidDel="00FD627A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Sources</w:delText>
            </w:r>
            <w:r w:rsidRPr="006B0056" w:rsidDel="00FD627A">
              <w:rPr>
                <w:noProof/>
                <w:webHidden/>
              </w:rPr>
              <w:tab/>
              <w:delText>37</w:delText>
            </w:r>
          </w:del>
        </w:p>
        <w:p w14:paraId="3DBD08AD" w14:textId="1E78DCCF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95" w:author="Bambi C" w:date="2022-08-31T21:32:00Z"/>
              <w:rFonts w:cstheme="minorBidi"/>
              <w:noProof/>
              <w:sz w:val="24"/>
              <w:szCs w:val="24"/>
            </w:rPr>
          </w:pPr>
          <w:del w:id="296" w:author="Bambi C" w:date="2022-08-31T21:32:00Z">
            <w:r w:rsidRPr="006B0056" w:rsidDel="00FD627A">
              <w:rPr>
                <w:rStyle w:val="Hyperlink"/>
                <w:noProof/>
              </w:rPr>
              <w:delText>6.2.1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Exception handling</w:delText>
            </w:r>
            <w:r w:rsidRPr="006B0056" w:rsidDel="00FD627A">
              <w:rPr>
                <w:noProof/>
                <w:webHidden/>
              </w:rPr>
              <w:tab/>
              <w:delText>38</w:delText>
            </w:r>
          </w:del>
        </w:p>
        <w:p w14:paraId="1802BAFA" w14:textId="28668A61" w:rsidR="007A5C2C" w:rsidRPr="006B0056" w:rsidDel="00FD627A" w:rsidRDefault="007A5C2C">
          <w:pPr>
            <w:pStyle w:val="TOC3"/>
            <w:tabs>
              <w:tab w:val="left" w:pos="1200"/>
              <w:tab w:val="right" w:leader="dot" w:pos="9350"/>
            </w:tabs>
            <w:rPr>
              <w:del w:id="297" w:author="Bambi C" w:date="2022-08-31T21:32:00Z"/>
              <w:rFonts w:cstheme="minorBidi"/>
              <w:noProof/>
              <w:sz w:val="24"/>
              <w:szCs w:val="24"/>
            </w:rPr>
          </w:pPr>
          <w:del w:id="298" w:author="Bambi C" w:date="2022-08-31T21:32:00Z">
            <w:r w:rsidRPr="006B0056" w:rsidDel="00FD627A">
              <w:rPr>
                <w:rStyle w:val="Hyperlink"/>
                <w:noProof/>
              </w:rPr>
              <w:delText>6.2.2</w:delText>
            </w:r>
            <w:r w:rsidRPr="006B0056" w:rsidDel="00FD627A">
              <w:rPr>
                <w:rFonts w:cstheme="minorBidi"/>
                <w:noProof/>
                <w:sz w:val="24"/>
                <w:szCs w:val="24"/>
              </w:rPr>
              <w:tab/>
            </w:r>
            <w:r w:rsidRPr="006B0056" w:rsidDel="00FD627A">
              <w:rPr>
                <w:rStyle w:val="Hyperlink"/>
                <w:noProof/>
              </w:rPr>
              <w:delText>Pickling</w:delText>
            </w:r>
            <w:r w:rsidRPr="006B0056" w:rsidDel="00FD627A">
              <w:rPr>
                <w:noProof/>
                <w:webHidden/>
              </w:rPr>
              <w:tab/>
              <w:delText>38</w:delText>
            </w:r>
          </w:del>
        </w:p>
        <w:p w14:paraId="3983AF35" w14:textId="59D5C692" w:rsidR="002C103A" w:rsidRPr="006B0056" w:rsidRDefault="00C04333" w:rsidP="000663EC">
          <w:pPr>
            <w:rPr>
              <w:iCs w:val="0"/>
            </w:rPr>
          </w:pPr>
          <w:r w:rsidRPr="006B0056">
            <w:rPr>
              <w:rFonts w:asciiTheme="majorHAnsi" w:eastAsiaTheme="majorEastAsia" w:hAnsiTheme="majorHAnsi" w:cstheme="majorBidi"/>
              <w:iCs w:val="0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6B0056" w:rsidRDefault="00AC6C3C" w:rsidP="00AC6C3C">
      <w:pPr>
        <w:pStyle w:val="Heading1"/>
        <w:rPr>
          <w:iCs w:val="0"/>
        </w:rPr>
      </w:pPr>
      <w:bookmarkStart w:id="299" w:name="_Ref111394956"/>
      <w:bookmarkStart w:id="300" w:name="_Toc112880793"/>
      <w:r w:rsidRPr="006B0056">
        <w:rPr>
          <w:iCs w:val="0"/>
        </w:rPr>
        <w:t>Introduction</w:t>
      </w:r>
      <w:bookmarkEnd w:id="299"/>
      <w:bookmarkEnd w:id="300"/>
    </w:p>
    <w:p w14:paraId="70178423" w14:textId="4944DC05" w:rsidR="002330CD" w:rsidRPr="002330CD" w:rsidDel="005B15F2" w:rsidRDefault="009F468B" w:rsidP="009F0B4D">
      <w:pPr>
        <w:tabs>
          <w:tab w:val="left" w:pos="893"/>
        </w:tabs>
        <w:rPr>
          <w:del w:id="301" w:author="Bambi C" w:date="2022-08-28T11:31:00Z"/>
        </w:rPr>
        <w:pPrChange w:id="302" w:author="Bambi C" w:date="2022-08-31T23:27:00Z">
          <w:pPr>
            <w:tabs>
              <w:tab w:val="left" w:pos="893"/>
            </w:tabs>
          </w:pPr>
        </w:pPrChange>
      </w:pPr>
      <w:ins w:id="303" w:author="Bambi C" w:date="2022-08-31T23:23:00Z">
        <w:r>
          <w:t>Although most of the code for this program has either already been started for us or can be directly leveraged fro</w:t>
        </w:r>
      </w:ins>
      <w:ins w:id="304" w:author="Bambi C" w:date="2022-08-31T23:27:00Z">
        <w:r w:rsidR="00EE01C2">
          <w:t>m</w:t>
        </w:r>
      </w:ins>
      <w:ins w:id="305" w:author="Bambi C" w:date="2022-08-31T23:23:00Z">
        <w:r>
          <w:t xml:space="preserve"> prior assignments. My confidence </w:t>
        </w:r>
      </w:ins>
      <w:ins w:id="306" w:author="Bambi C" w:date="2022-08-31T23:24:00Z">
        <w:r>
          <w:t xml:space="preserve">going into this assignment is not high. The concepts of object classes, </w:t>
        </w:r>
        <w:r w:rsidR="00945FFA">
          <w:t xml:space="preserve">new vocabulary, and general “abstract” nature of concepts I think will </w:t>
        </w:r>
      </w:ins>
      <w:ins w:id="307" w:author="Bambi C" w:date="2022-08-31T23:25:00Z">
        <w:r w:rsidR="00945FFA">
          <w:t xml:space="preserve">cause me to spend </w:t>
        </w:r>
        <w:r w:rsidR="003E6C21">
          <w:t>equal amounts of time between documentation and programming. I am glad to see that overall structure of these knowledge documents has been able to adapt</w:t>
        </w:r>
      </w:ins>
      <w:ins w:id="308" w:author="Bambi C" w:date="2022-08-31T23:26:00Z">
        <w:r w:rsidR="003E6C21">
          <w:t xml:space="preserve"> to each week’s assignments. There is a benefit to getting “documentation” </w:t>
        </w:r>
        <w:r w:rsidR="00C45038">
          <w:t xml:space="preserve">patterns set and revised as I think it helps how I approach and </w:t>
        </w:r>
      </w:ins>
      <w:ins w:id="309" w:author="Bambi C" w:date="2022-08-31T23:27:00Z">
        <w:r w:rsidR="009F0B4D">
          <w:t>mentally frame the structure of the assignment.</w:t>
        </w:r>
      </w:ins>
      <w:del w:id="310" w:author="Bambi C" w:date="2022-08-28T11:32:00Z">
        <w:r w:rsidR="00536806" w:rsidRPr="002330CD" w:rsidDel="005B15F2">
          <w:delText>I ha</w:delText>
        </w:r>
      </w:del>
      <w:del w:id="311" w:author="Bambi C" w:date="2022-08-28T11:31:00Z">
        <w:r w:rsidR="00536806" w:rsidRPr="002330CD" w:rsidDel="005B15F2">
          <w:delText xml:space="preserve">ve concerns about the time requirements for this week’s assignment. In addition to the ‘normal’ assignment requirements, there is also an additional aspect of self-learning that will be needed. </w:delText>
        </w:r>
        <w:r w:rsidR="002B0A5A" w:rsidRPr="002330CD" w:rsidDel="005B15F2">
          <w:delText>I think that one value I have found from t</w:delText>
        </w:r>
        <w:r w:rsidR="00536806" w:rsidRPr="002330CD" w:rsidDel="005B15F2">
          <w:delText xml:space="preserve">he references provided to us so far </w:delText>
        </w:r>
        <w:r w:rsidR="002B0A5A" w:rsidRPr="002330CD" w:rsidDel="005B15F2">
          <w:delText xml:space="preserve">is the “short cut” in time needed to </w:delText>
        </w:r>
        <w:r w:rsidR="00215565" w:rsidRPr="002330CD" w:rsidDel="005B15F2">
          <w:delText xml:space="preserve">“wade through” the vast amount of information available. There is </w:delText>
        </w:r>
        <w:r w:rsidR="002111E2" w:rsidRPr="002330CD" w:rsidDel="005B15F2">
          <w:delText xml:space="preserve">a great quantity and </w:delText>
        </w:r>
        <w:r w:rsidR="00BA065E" w:rsidRPr="002330CD" w:rsidDel="005B15F2">
          <w:delText>wide spectrum</w:delText>
        </w:r>
        <w:r w:rsidR="002111E2" w:rsidRPr="002330CD" w:rsidDel="005B15F2">
          <w:delText xml:space="preserve"> </w:delText>
        </w:r>
        <w:r w:rsidR="00082565" w:rsidRPr="002330CD" w:rsidDel="005B15F2">
          <w:delText xml:space="preserve">in quality of content “in the wild” after </w:delText>
        </w:r>
        <w:r w:rsidR="00BA065E" w:rsidRPr="002330CD" w:rsidDel="005B15F2">
          <w:delText>all</w:delText>
        </w:r>
        <w:r w:rsidR="00BA065E" w:rsidDel="005B15F2">
          <w:delText>:</w:delText>
        </w:r>
        <w:r w:rsidR="00BA065E" w:rsidRPr="002330CD" w:rsidDel="005B15F2">
          <w:delText xml:space="preserve"> </w:delText>
        </w:r>
        <w:r w:rsidR="00BA065E" w:rsidRPr="00944E18" w:rsidDel="005B15F2">
          <w:rPr>
            <w:i/>
            <w:iCs w:val="0"/>
          </w:rPr>
          <w:delText>The</w:delText>
        </w:r>
        <w:r w:rsidR="002111E2" w:rsidRPr="002330CD" w:rsidDel="005B15F2">
          <w:rPr>
            <w:i/>
            <w:iCs w:val="0"/>
          </w:rPr>
          <w:delText xml:space="preserve"> net is vast and infinite.</w:delText>
        </w:r>
        <w:r w:rsidR="00215565" w:rsidRPr="002330CD" w:rsidDel="005B15F2">
          <w:delText xml:space="preserve"> </w:delText>
        </w:r>
      </w:del>
    </w:p>
    <w:p w14:paraId="70F80846" w14:textId="138122F2" w:rsidR="00DC1C3A" w:rsidDel="005B15F2" w:rsidRDefault="007025D3" w:rsidP="009F0B4D">
      <w:pPr>
        <w:tabs>
          <w:tab w:val="left" w:pos="893"/>
        </w:tabs>
        <w:rPr>
          <w:del w:id="312" w:author="Bambi C" w:date="2022-08-28T11:31:00Z"/>
        </w:rPr>
        <w:pPrChange w:id="313" w:author="Bambi C" w:date="2022-08-31T23:27:00Z">
          <w:pPr>
            <w:tabs>
              <w:tab w:val="left" w:pos="893"/>
            </w:tabs>
          </w:pPr>
        </w:pPrChange>
      </w:pPr>
      <w:del w:id="314" w:author="Bambi C" w:date="2022-08-28T11:31:00Z">
        <w:r w:rsidRPr="002330CD" w:rsidDel="005B15F2">
          <w:delText>Additionally, there have been unforeseen competing priorities that may manifest this weekend</w:delText>
        </w:r>
        <w:r w:rsidR="00103971" w:rsidDel="005B15F2">
          <w:delText>.</w:delText>
        </w:r>
        <w:r w:rsidRPr="002330CD" w:rsidDel="005B15F2">
          <w:delText xml:space="preserve"> </w:delText>
        </w:r>
        <w:r w:rsidR="00103971" w:rsidDel="005B15F2">
          <w:delText>S</w:delText>
        </w:r>
        <w:r w:rsidRPr="002330CD" w:rsidDel="005B15F2">
          <w:delText>o</w:delText>
        </w:r>
        <w:r w:rsidR="00103971" w:rsidDel="005B15F2">
          <w:delText>,</w:delText>
        </w:r>
        <w:r w:rsidRPr="002330CD" w:rsidDel="005B15F2">
          <w:delText xml:space="preserve"> to crash my own schedule</w:delText>
        </w:r>
        <w:r w:rsidR="00D773C4" w:rsidDel="005B15F2">
          <w:delText xml:space="preserve"> </w:delText>
        </w:r>
        <w:r w:rsidR="000D073B" w:rsidDel="005B15F2">
          <w:delText>(</w:delText>
        </w:r>
        <w:r w:rsidR="00D773C4" w:rsidDel="005B15F2">
          <w:delText>which</w:delText>
        </w:r>
        <w:r w:rsidR="000D073B" w:rsidDel="005B15F2">
          <w:delText>, admittedly</w:delText>
        </w:r>
        <w:r w:rsidR="00D773C4" w:rsidDel="005B15F2">
          <w:delText xml:space="preserve"> </w:delText>
        </w:r>
        <w:r w:rsidR="000D073B" w:rsidDel="005B15F2">
          <w:delText>is less than ideal),</w:delText>
        </w:r>
        <w:r w:rsidRPr="002330CD" w:rsidDel="005B15F2">
          <w:delText xml:space="preserve"> my approach will be to learn th</w:delText>
        </w:r>
        <w:r w:rsidR="00D41C13" w:rsidRPr="002330CD" w:rsidDel="005B15F2">
          <w:delText>is module’s lessons</w:delText>
        </w:r>
        <w:r w:rsidR="00513782" w:rsidDel="005B15F2">
          <w:delText xml:space="preserve"> by </w:delText>
        </w:r>
        <w:r w:rsidR="00513782" w:rsidRPr="002330CD" w:rsidDel="005B15F2">
          <w:delText>start</w:delText>
        </w:r>
        <w:r w:rsidR="00513782" w:rsidDel="005B15F2">
          <w:delText>ing</w:delText>
        </w:r>
        <w:r w:rsidR="00513782" w:rsidRPr="002330CD" w:rsidDel="005B15F2">
          <w:delText xml:space="preserve"> with the assignment</w:delText>
        </w:r>
        <w:r w:rsidR="00D41C13" w:rsidRPr="002330CD" w:rsidDel="005B15F2">
          <w:delText xml:space="preserve">. Although I acknowledge that there </w:delText>
        </w:r>
        <w:r w:rsidR="002A6D40" w:rsidRPr="002330CD" w:rsidDel="005B15F2">
          <w:delText xml:space="preserve">are simpler (and still effective) ways to demonstrate </w:delText>
        </w:r>
        <w:r w:rsidR="00103971" w:rsidDel="005B15F2">
          <w:delText xml:space="preserve">one’s </w:delText>
        </w:r>
        <w:r w:rsidR="002A6D40" w:rsidRPr="002330CD" w:rsidDel="005B15F2">
          <w:delText xml:space="preserve">knowledge </w:delText>
        </w:r>
        <w:r w:rsidR="0058241C" w:rsidRPr="002330CD" w:rsidDel="005B15F2">
          <w:delText xml:space="preserve">of this week’s content, I would like to </w:delText>
        </w:r>
        <w:r w:rsidR="002330CD" w:rsidRPr="002330CD" w:rsidDel="005B15F2">
          <w:delText>try</w:delText>
        </w:r>
        <w:r w:rsidR="00DC1C3A" w:rsidDel="005B15F2">
          <w:delText xml:space="preserve"> where practice</w:delText>
        </w:r>
        <w:r w:rsidR="002330CD" w:rsidRPr="002330CD" w:rsidDel="005B15F2">
          <w:delText>,</w:delText>
        </w:r>
        <w:r w:rsidR="0058241C" w:rsidRPr="002330CD" w:rsidDel="005B15F2">
          <w:delText xml:space="preserve"> </w:delText>
        </w:r>
        <w:r w:rsidR="00DC1C3A" w:rsidDel="005B15F2">
          <w:delText>to</w:delText>
        </w:r>
        <w:r w:rsidR="0058241C" w:rsidRPr="002330CD" w:rsidDel="005B15F2">
          <w:delText xml:space="preserve"> both</w:delText>
        </w:r>
        <w:r w:rsidR="00DC1C3A" w:rsidDel="005B15F2">
          <w:delText>:</w:delText>
        </w:r>
        <w:r w:rsidR="0058241C" w:rsidRPr="002330CD" w:rsidDel="005B15F2">
          <w:delText xml:space="preserve"> simulate real-world time pressures / workloads </w:delText>
        </w:r>
        <w:r w:rsidR="00DC1C3A" w:rsidDel="005B15F2">
          <w:delText>and</w:delText>
        </w:r>
        <w:r w:rsidR="00DA1EEE" w:rsidRPr="002330CD" w:rsidDel="005B15F2">
          <w:delText xml:space="preserve"> build upon the </w:delText>
        </w:r>
        <w:r w:rsidR="002330CD" w:rsidRPr="002330CD" w:rsidDel="005B15F2">
          <w:delText>preceding</w:delText>
        </w:r>
        <w:r w:rsidR="00DA1EEE" w:rsidRPr="002330CD" w:rsidDel="005B15F2">
          <w:delText xml:space="preserve"> week</w:delText>
        </w:r>
        <w:r w:rsidR="002330CD" w:rsidRPr="002330CD" w:rsidDel="005B15F2">
          <w:delText>s’ lessons.</w:delText>
        </w:r>
        <w:r w:rsidR="00AB1BC4" w:rsidDel="005B15F2">
          <w:delText xml:space="preserve"> </w:delText>
        </w:r>
      </w:del>
    </w:p>
    <w:p w14:paraId="4EDBDD25" w14:textId="6C68A3D9" w:rsidR="003B183A" w:rsidRDefault="00AB1BC4" w:rsidP="009F0B4D">
      <w:pPr>
        <w:tabs>
          <w:tab w:val="left" w:pos="893"/>
        </w:tabs>
      </w:pPr>
      <w:del w:id="315" w:author="Bambi C" w:date="2022-08-28T11:31:00Z">
        <w:r w:rsidDel="005B15F2">
          <w:delText xml:space="preserve">So far, </w:delText>
        </w:r>
        <w:r w:rsidR="00BA065E" w:rsidDel="005B15F2">
          <w:delText xml:space="preserve">it’s </w:delText>
        </w:r>
        <w:r w:rsidDel="005B15F2">
          <w:delText xml:space="preserve">still </w:delText>
        </w:r>
        <w:r w:rsidR="00BA065E" w:rsidDel="005B15F2">
          <w:delText xml:space="preserve">been </w:delText>
        </w:r>
        <w:r w:rsidDel="005B15F2">
          <w:delText>fun though.</w:delText>
        </w:r>
      </w:del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 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316" w:name="_Toc112880794"/>
      <w:r>
        <w:t>My s</w:t>
      </w:r>
      <w:r w:rsidR="00057C0A">
        <w:t>ystem information</w:t>
      </w:r>
      <w:bookmarkEnd w:id="316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317" w:name="_Toc108273499"/>
      <w:bookmarkStart w:id="318" w:name="_Toc108274758"/>
      <w:bookmarkStart w:id="319" w:name="_Toc108277463"/>
      <w:bookmarkStart w:id="320" w:name="_Toc108277505"/>
      <w:bookmarkStart w:id="321" w:name="_Toc108277558"/>
      <w:bookmarkStart w:id="322" w:name="_Toc108277622"/>
      <w:bookmarkStart w:id="323" w:name="_Toc108277656"/>
      <w:bookmarkStart w:id="324" w:name="_Toc108277691"/>
      <w:bookmarkStart w:id="325" w:name="_Toc108277794"/>
      <w:bookmarkStart w:id="326" w:name="_Toc108278125"/>
      <w:bookmarkStart w:id="327" w:name="_Toc108281122"/>
      <w:bookmarkStart w:id="328" w:name="_Toc108284779"/>
      <w:bookmarkStart w:id="329" w:name="_Toc108540065"/>
      <w:bookmarkStart w:id="330" w:name="_Toc108540104"/>
      <w:bookmarkStart w:id="331" w:name="_Toc112880795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r>
        <w:t>Operating system (OS)</w:t>
      </w:r>
      <w:bookmarkEnd w:id="331"/>
    </w:p>
    <w:p w14:paraId="3208EE73" w14:textId="10891508" w:rsidR="00336C29" w:rsidDel="00465879" w:rsidRDefault="00336C29" w:rsidP="00336C29">
      <w:pPr>
        <w:rPr>
          <w:del w:id="332" w:author="Bambi C" w:date="2022-08-28T11:35:00Z"/>
        </w:rPr>
      </w:pPr>
      <w:del w:id="333" w:author="Bambi C" w:date="2022-08-28T11:35:00Z">
        <w:r w:rsidDel="00465879">
          <w:delText>From the</w:delText>
        </w:r>
        <w:r w:rsidRPr="00E0241F" w:rsidDel="00465879">
          <w:delText xml:space="preserve"> Apple menu</w:delText>
        </w:r>
        <w:r w:rsidDel="00465879">
          <w:delText xml:space="preserve">, top left corner of </w:delText>
        </w:r>
        <w:r w:rsidRPr="00E0241F" w:rsidDel="00465879">
          <w:delText>screen</w:delText>
        </w:r>
        <w:r w:rsidDel="00465879">
          <w:delText xml:space="preserve">: </w:delText>
        </w:r>
      </w:del>
    </w:p>
    <w:p w14:paraId="1BB079C9" w14:textId="4D70150D" w:rsidR="00336C29" w:rsidDel="00465879" w:rsidRDefault="00336C29" w:rsidP="00336C29">
      <w:pPr>
        <w:rPr>
          <w:del w:id="334" w:author="Bambi C" w:date="2022-08-28T11:35:00Z"/>
        </w:rPr>
      </w:pPr>
      <w:del w:id="335" w:author="Bambi C" w:date="2022-08-28T11:35:00Z">
        <w:r w:rsidRPr="00E0241F" w:rsidDel="00465879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delText xml:space="preserve"> </w:delText>
        </w:r>
        <w:r w:rsidRPr="00E0241F" w:rsidDel="00465879">
          <w:delText>&gt; About This Mac</w:delText>
        </w:r>
      </w:del>
    </w:p>
    <w:p w14:paraId="328C251C" w14:textId="4E45E6FC" w:rsidR="001B519B" w:rsidRDefault="001B519B" w:rsidP="001B519B">
      <w:pPr>
        <w:rPr>
          <w:ins w:id="336" w:author="Bambi C" w:date="2022-08-28T11:35:00Z"/>
        </w:rPr>
      </w:pPr>
      <w:r w:rsidRPr="00E0241F">
        <w:rPr>
          <w:b/>
          <w:bCs/>
        </w:rPr>
        <w:t>macOS Monterey version 12.</w:t>
      </w:r>
      <w:r w:rsidR="00F76701">
        <w:rPr>
          <w:b/>
          <w:bCs/>
        </w:rPr>
        <w:t>5.1</w:t>
      </w:r>
      <w:del w:id="337" w:author="Bambi C" w:date="2022-08-28T11:35:00Z">
        <w:r w:rsidR="003E2EEA" w:rsidDel="00465879">
          <w:delText xml:space="preserve"> (Figure 1)</w:delText>
        </w:r>
      </w:del>
    </w:p>
    <w:p w14:paraId="0E535B82" w14:textId="6BC4F9C9" w:rsidR="00465879" w:rsidRPr="00465879" w:rsidDel="00465879" w:rsidRDefault="00465879">
      <w:pPr>
        <w:keepNext/>
        <w:rPr>
          <w:del w:id="338" w:author="Bambi C" w:date="2022-08-28T11:35:00Z"/>
          <w:i/>
          <w:iCs w:val="0"/>
          <w:rPrChange w:id="339" w:author="Bambi C" w:date="2022-08-28T11:35:00Z">
            <w:rPr>
              <w:del w:id="340" w:author="Bambi C" w:date="2022-08-28T11:35:00Z"/>
            </w:rPr>
          </w:rPrChange>
        </w:rPr>
        <w:pPrChange w:id="341" w:author="Bambi C" w:date="2022-08-28T11:35:00Z">
          <w:pPr/>
        </w:pPrChange>
      </w:pPr>
      <w:ins w:id="342" w:author="Bambi C" w:date="2022-08-28T11:35:00Z">
        <w:r w:rsidRPr="00687DC6">
          <w:rPr>
            <w:i/>
            <w:iCs w:val="0"/>
          </w:rPr>
          <w:lastRenderedPageBreak/>
          <w:t>For more information, refer to A0</w:t>
        </w:r>
        <w:r>
          <w:rPr>
            <w:i/>
            <w:iCs w:val="0"/>
          </w:rPr>
          <w:t>7</w:t>
        </w:r>
        <w:r w:rsidRPr="00687DC6">
          <w:rPr>
            <w:i/>
            <w:iCs w:val="0"/>
          </w:rPr>
          <w:t>-RSar.docx – Section 3.</w:t>
        </w:r>
        <w:r>
          <w:rPr>
            <w:i/>
            <w:iCs w:val="0"/>
          </w:rPr>
          <w:t>1.</w:t>
        </w:r>
      </w:ins>
    </w:p>
    <w:p w14:paraId="2DB96E60" w14:textId="0D51E8BD" w:rsidR="003361AC" w:rsidDel="00465879" w:rsidRDefault="00100547">
      <w:pPr>
        <w:keepNext/>
        <w:rPr>
          <w:del w:id="343" w:author="Bambi C" w:date="2022-08-28T11:35:00Z"/>
        </w:rPr>
      </w:pPr>
      <w:del w:id="344" w:author="Bambi C" w:date="2022-08-28T11:35:00Z">
        <w:r w:rsidRPr="00100547" w:rsidDel="00465879">
          <w:rPr>
            <w:noProof/>
          </w:rPr>
          <w:drawing>
            <wp:inline distT="0" distB="0" distL="0" distR="0" wp14:anchorId="693CE950" wp14:editId="5CA6F7BE">
              <wp:extent cx="5486400" cy="333756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37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83F75C" w14:textId="7121D703" w:rsidR="00B43797" w:rsidRDefault="003361AC">
      <w:pPr>
        <w:keepNext/>
        <w:pPrChange w:id="345" w:author="Bambi C" w:date="2022-08-28T11:35:00Z">
          <w:pPr>
            <w:pStyle w:val="Caption"/>
          </w:pPr>
        </w:pPrChange>
      </w:pPr>
      <w:del w:id="346" w:author="Bambi C" w:date="2022-08-28T11:35:00Z">
        <w:r w:rsidDel="00465879">
          <w:delText xml:space="preserve">Figure </w:delText>
        </w:r>
        <w:r w:rsidDel="00465879">
          <w:fldChar w:fldCharType="begin"/>
        </w:r>
        <w:r w:rsidDel="00465879">
          <w:delInstrText xml:space="preserve"> SEQ Figure \* ARABIC </w:delInstrText>
        </w:r>
        <w:r w:rsidDel="00465879">
          <w:fldChar w:fldCharType="separate"/>
        </w:r>
        <w:r w:rsidR="00F1378E" w:rsidDel="00465879">
          <w:rPr>
            <w:noProof/>
          </w:rPr>
          <w:delText>1</w:delText>
        </w:r>
        <w:r w:rsidDel="00465879">
          <w:fldChar w:fldCharType="end"/>
        </w:r>
        <w:r w:rsidDel="00465879">
          <w:delText xml:space="preserve">. </w:delText>
        </w:r>
        <w:r w:rsidRPr="007B5189" w:rsidDel="00465879">
          <w:delText>Screen capture of macOS version</w:delText>
        </w:r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53ABF44E" w:rsidR="0041059E" w:rsidRDefault="005B60D1" w:rsidP="000663EC">
      <w:pPr>
        <w:pStyle w:val="Heading2"/>
      </w:pPr>
      <w:bookmarkStart w:id="347" w:name="_Toc112880796"/>
      <w:r>
        <w:t>Console</w:t>
      </w:r>
      <w:bookmarkEnd w:id="347"/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348" w:name="_Toc112880797"/>
      <w:r>
        <w:t>Shell</w:t>
      </w:r>
      <w:bookmarkEnd w:id="348"/>
    </w:p>
    <w:p w14:paraId="547608D4" w14:textId="631EDE00" w:rsidR="006500AD" w:rsidRPr="000663EC" w:rsidRDefault="006500AD" w:rsidP="006500AD">
      <w:pPr>
        <w:rPr>
          <w:b/>
          <w:bCs/>
        </w:rPr>
      </w:pPr>
      <w:r w:rsidRPr="000663EC">
        <w:rPr>
          <w:b/>
          <w:bCs/>
        </w:rPr>
        <w:t>zsh</w:t>
      </w:r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349" w:name="_Toc112880798"/>
      <w:r>
        <w:t>Python</w:t>
      </w:r>
      <w:bookmarkEnd w:id="349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350" w:name="_Toc112880799"/>
      <w:r>
        <w:t>Integrated Development Environment (IDE)</w:t>
      </w:r>
      <w:bookmarkEnd w:id="350"/>
    </w:p>
    <w:p w14:paraId="6E4BF8BF" w14:textId="7843D8A2" w:rsidR="00505F50" w:rsidRDefault="00505F50" w:rsidP="00505F50">
      <w:r>
        <w:t xml:space="preserve">Per instruction of Randal Root, using PyCharm </w:t>
      </w:r>
      <w:r w:rsidRPr="00965237">
        <w:t xml:space="preserve">Community Edition </w:t>
      </w:r>
      <w:r>
        <w:t>(CE) as default IDE for Module03. “Step 5.2 Create a new Project n PyCharm” (</w:t>
      </w:r>
      <w:r w:rsidRPr="000712D9">
        <w:t>Randall, R. _</w:t>
      </w:r>
      <w:r w:rsidRPr="00F24278">
        <w:t xml:space="preserve"> Assignment03_instructions</w:t>
      </w:r>
      <w:r w:rsidRPr="000712D9">
        <w:t>.docx, Self-published</w:t>
      </w:r>
      <w:r>
        <w:t>,</w:t>
      </w:r>
      <w:r w:rsidRPr="000712D9">
        <w:t xml:space="preserve"> 2019</w:t>
      </w:r>
      <w:r>
        <w:t>).</w:t>
      </w:r>
    </w:p>
    <w:p w14:paraId="63FB2344" w14:textId="4B1D0F3E" w:rsidR="003C1C56" w:rsidRDefault="003C1C56" w:rsidP="003C1C56">
      <w:pPr>
        <w:rPr>
          <w:b/>
          <w:bCs/>
        </w:rPr>
      </w:pPr>
      <w:r>
        <w:rPr>
          <w:b/>
          <w:bCs/>
        </w:rPr>
        <w:t>PyCharm</w:t>
      </w:r>
      <w:r w:rsidRPr="003A238F">
        <w:rPr>
          <w:b/>
          <w:bCs/>
        </w:rPr>
        <w:t xml:space="preserve"> version </w:t>
      </w:r>
      <w:r>
        <w:rPr>
          <w:b/>
          <w:bCs/>
        </w:rPr>
        <w:t>2022.1.4 (Community Edition)</w:t>
      </w:r>
    </w:p>
    <w:p w14:paraId="63B25B85" w14:textId="6254792D" w:rsidR="001F7505" w:rsidRPr="00944E18" w:rsidRDefault="001F7505" w:rsidP="00944E18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</w:t>
      </w:r>
      <w:r>
        <w:rPr>
          <w:i/>
          <w:iCs w:val="0"/>
        </w:rPr>
        <w:t>6</w:t>
      </w:r>
      <w:r w:rsidRPr="00687DC6">
        <w:rPr>
          <w:i/>
          <w:iCs w:val="0"/>
        </w:rPr>
        <w:t>-RSar.docx – Section 3.</w:t>
      </w:r>
      <w:r>
        <w:rPr>
          <w:i/>
          <w:iCs w:val="0"/>
        </w:rPr>
        <w:t>5.</w:t>
      </w:r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351" w:name="_Ref108280691"/>
      <w:bookmarkStart w:id="352" w:name="_Ref108280814"/>
      <w:bookmarkStart w:id="353" w:name="_Ref108280823"/>
      <w:bookmarkStart w:id="354" w:name="_Toc112880800"/>
      <w:r>
        <w:t>Directory / File path</w:t>
      </w:r>
      <w:bookmarkEnd w:id="351"/>
      <w:bookmarkEnd w:id="352"/>
      <w:bookmarkEnd w:id="353"/>
      <w:bookmarkEnd w:id="354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4EDDF2E5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ins w:id="355" w:author="Bambi C" w:date="2022-08-28T11:36:00Z">
        <w:r w:rsidR="00465879">
          <w:t>8</w:t>
        </w:r>
      </w:ins>
      <w:del w:id="356" w:author="Bambi C" w:date="2022-08-28T11:36:00Z">
        <w:r w:rsidR="0086240E" w:rsidDel="00465879">
          <w:delText>7</w:delText>
        </w:r>
      </w:del>
      <w:r w:rsidR="005F4879" w:rsidRPr="009E33F3">
        <w:t xml:space="preserve"> working folder.</w:t>
      </w:r>
    </w:p>
    <w:p w14:paraId="0436D776" w14:textId="1FE1633E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357" w:author="Bambi C" w:date="2022-08-28T11:38:00Z">
        <w:r w:rsidR="00BF517F" w:rsidRPr="009A09FD">
          <w:t xml:space="preserve">Figure </w:t>
        </w:r>
        <w:r w:rsidR="00BF517F">
          <w:rPr>
            <w:noProof/>
          </w:rPr>
          <w:t>1</w:t>
        </w:r>
      </w:ins>
      <w:del w:id="358" w:author="Bambi C" w:date="2022-08-28T11:38:00Z">
        <w:r w:rsidR="003A267E" w:rsidRPr="009A09FD" w:rsidDel="00BF517F">
          <w:delText xml:space="preserve">Figure </w:delText>
        </w:r>
        <w:r w:rsidR="003A267E" w:rsidDel="00BF517F">
          <w:rPr>
            <w:noProof/>
          </w:rPr>
          <w:delText>2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036A0D" w:rsidRPr="009A09FD" w14:paraId="42D2D9DD" w14:textId="77777777" w:rsidTr="00EB08A9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35322D" w14:textId="00E59EA5" w:rsidR="00036A0D" w:rsidRPr="009E33F3" w:rsidRDefault="00EB08A9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cd </w:t>
            </w:r>
            <w:ins w:id="359" w:author="Bambi C" w:date="2022-08-31T15:59:00Z">
              <w:r w:rsidRPr="00EB08A9">
                <w:rPr>
                  <w:rFonts w:ascii="Consolas" w:hAnsi="Consolas" w:cs="Consolas"/>
                  <w:iCs w:val="0"/>
                  <w:color w:val="000000" w:themeColor="text1"/>
                </w:rPr>
                <w:t>documents/_pythonclass/module08/a08rsarabia/introtoprog-python-mod08</w:t>
              </w:r>
            </w:ins>
            <w:del w:id="360" w:author="Bambi C" w:date="2022-08-31T15:59:00Z">
              <w:r w:rsidR="00DD7D7F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documents/_pythonclass/</w:delText>
              </w:r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module0</w:delText>
              </w:r>
            </w:del>
            <w:del w:id="361" w:author="Bambi C" w:date="2022-08-31T15:58:00Z">
              <w:r w:rsidR="003A267E" w:rsidDel="00473A59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  <w:del w:id="362" w:author="Bambi C" w:date="2022-08-31T15:59:00Z">
              <w:r w:rsidR="00DD7D7F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/</w:delText>
              </w:r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a0</w:delText>
              </w:r>
            </w:del>
            <w:del w:id="363" w:author="Bambi C" w:date="2022-08-28T11:38:00Z">
              <w:r w:rsidR="00BE4CF6" w:rsidDel="00BF517F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  <w:del w:id="364" w:author="Bambi C" w:date="2022-08-31T15:59:00Z">
              <w:r w:rsidR="00053F74" w:rsidRPr="009E33F3" w:rsidDel="00EB08A9">
                <w:rPr>
                  <w:rFonts w:ascii="Consolas" w:hAnsi="Consolas" w:cs="Consolas"/>
                  <w:iCs w:val="0"/>
                  <w:color w:val="000000" w:themeColor="text1"/>
                </w:rPr>
                <w:delText>rsarabia</w:delText>
              </w:r>
            </w:del>
          </w:p>
        </w:tc>
      </w:tr>
    </w:tbl>
    <w:p w14:paraId="3D19BEA4" w14:textId="2AE10375" w:rsidR="00760DD7" w:rsidRPr="009A09FD" w:rsidRDefault="00DD7D7F" w:rsidP="000663EC">
      <w:pPr>
        <w:pStyle w:val="Caption"/>
      </w:pPr>
      <w:bookmarkStart w:id="365" w:name="_Ref109673086"/>
      <w:r w:rsidRPr="009A09FD"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366" w:author="Bambi C" w:date="2022-08-28T11:38:00Z">
        <w:r w:rsidR="00BF517F">
          <w:rPr>
            <w:noProof/>
          </w:rPr>
          <w:t>1</w:t>
        </w:r>
      </w:ins>
      <w:del w:id="367" w:author="Bambi C" w:date="2022-08-28T11:38:00Z">
        <w:r w:rsidR="003361AC" w:rsidDel="00BF517F">
          <w:rPr>
            <w:noProof/>
          </w:rPr>
          <w:delText>2</w:delText>
        </w:r>
      </w:del>
      <w:r w:rsidR="00EE01C2">
        <w:rPr>
          <w:noProof/>
        </w:rPr>
        <w:fldChar w:fldCharType="end"/>
      </w:r>
      <w:bookmarkEnd w:id="365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5BB6DB99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r w:rsidR="00053F74">
        <w:t>for</w:t>
      </w:r>
      <w:r w:rsidR="00053F74" w:rsidRPr="009E33F3">
        <w:t xml:space="preserve"> </w:t>
      </w:r>
      <w:r w:rsidR="00C510B0" w:rsidRPr="009E33F3">
        <w:t>Assignment0</w:t>
      </w:r>
      <w:r w:rsidR="00053F74">
        <w:t>6</w:t>
      </w:r>
      <w:r w:rsidR="00C510B0" w:rsidRPr="009E33F3">
        <w:t>.</w:t>
      </w:r>
    </w:p>
    <w:p w14:paraId="0A76D119" w14:textId="5812F77A" w:rsidR="00E63666" w:rsidRPr="009E33F3" w:rsidRDefault="00E63666" w:rsidP="00E63666">
      <w:r w:rsidRPr="009E33F3">
        <w:lastRenderedPageBreak/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368" w:author="Bambi C" w:date="2022-08-28T11:40:00Z">
        <w:r w:rsidR="00415A27" w:rsidRPr="009A09FD">
          <w:t xml:space="preserve">Figure </w:t>
        </w:r>
        <w:r w:rsidR="00415A27">
          <w:rPr>
            <w:noProof/>
          </w:rPr>
          <w:t>2</w:t>
        </w:r>
      </w:ins>
      <w:del w:id="369" w:author="Bambi C" w:date="2022-08-28T11:40:00Z">
        <w:r w:rsidR="007A6180" w:rsidRPr="009A09FD" w:rsidDel="00415A27">
          <w:delText xml:space="preserve">Figure </w:delText>
        </w:r>
        <w:r w:rsidR="007A6180" w:rsidDel="00415A27">
          <w:rPr>
            <w:noProof/>
          </w:rPr>
          <w:delText>3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9A09FD" w:rsidRPr="009A09FD" w14:paraId="40904342" w14:textId="77777777" w:rsidTr="00944E18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</w:p>
        </w:tc>
      </w:tr>
    </w:tbl>
    <w:p w14:paraId="7971221D" w14:textId="59BDAB3F" w:rsidR="00E63666" w:rsidRDefault="00E63666" w:rsidP="00E63666">
      <w:pPr>
        <w:pStyle w:val="Caption"/>
      </w:pPr>
      <w:bookmarkStart w:id="370" w:name="_Ref109673235"/>
      <w:r w:rsidRPr="009A09FD"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371" w:author="Bambi C" w:date="2022-08-28T11:40:00Z">
        <w:r w:rsidR="00415A27">
          <w:rPr>
            <w:noProof/>
          </w:rPr>
          <w:t>2</w:t>
        </w:r>
      </w:ins>
      <w:del w:id="372" w:author="Bambi C" w:date="2022-08-28T11:40:00Z">
        <w:r w:rsidR="007A6180" w:rsidDel="00415A27">
          <w:rPr>
            <w:noProof/>
          </w:rPr>
          <w:delText>3</w:delText>
        </w:r>
      </w:del>
      <w:r w:rsidR="00EE01C2">
        <w:rPr>
          <w:noProof/>
        </w:rPr>
        <w:fldChar w:fldCharType="end"/>
      </w:r>
      <w:bookmarkEnd w:id="370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3E7BC42A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373" w:author="Bambi C" w:date="2022-08-28T11:40:00Z">
        <w:r w:rsidR="00777DAF" w:rsidRPr="009A09FD">
          <w:t xml:space="preserve">Figure </w:t>
        </w:r>
        <w:r w:rsidR="00777DAF">
          <w:rPr>
            <w:noProof/>
          </w:rPr>
          <w:t>3</w:t>
        </w:r>
      </w:ins>
      <w:del w:id="374" w:author="Bambi C" w:date="2022-08-28T11:40:00Z">
        <w:r w:rsidR="007A6180" w:rsidRPr="009A09FD" w:rsidDel="00777DAF">
          <w:delText xml:space="preserve">Figure </w:delText>
        </w:r>
        <w:r w:rsidR="007A6180" w:rsidDel="00777DAF">
          <w:rPr>
            <w:noProof/>
          </w:rPr>
          <w:delText>4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2510F1" w:rsidRPr="009A09FD" w14:paraId="47EBA60F" w14:textId="77777777" w:rsidTr="00944E18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10A63A04" w:rsidR="002510F1" w:rsidRPr="002510F1" w:rsidRDefault="002510F1" w:rsidP="002510F1">
      <w:pPr>
        <w:pStyle w:val="Caption"/>
      </w:pPr>
      <w:bookmarkStart w:id="375" w:name="_Ref110347902"/>
      <w:r w:rsidRPr="009A09FD"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376" w:author="Bambi C" w:date="2022-08-28T11:40:00Z">
        <w:r w:rsidR="00415A27">
          <w:rPr>
            <w:noProof/>
          </w:rPr>
          <w:t>3</w:t>
        </w:r>
      </w:ins>
      <w:del w:id="377" w:author="Bambi C" w:date="2022-08-28T11:40:00Z">
        <w:r w:rsidR="007A6180" w:rsidDel="00415A27">
          <w:rPr>
            <w:noProof/>
          </w:rPr>
          <w:delText>4</w:delText>
        </w:r>
      </w:del>
      <w:r w:rsidR="00EE01C2">
        <w:rPr>
          <w:noProof/>
        </w:rPr>
        <w:fldChar w:fldCharType="end"/>
      </w:r>
      <w:bookmarkEnd w:id="375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13BEDC6D" w:rsidR="00A435E6" w:rsidRPr="00A435E6" w:rsidRDefault="00D72390" w:rsidP="00542C11">
      <w:ins w:id="378" w:author="Bambi C" w:date="2022-08-31T16:00:00Z">
        <w:r w:rsidRPr="00D72390">
          <w:rPr>
            <w:b/>
            <w:bCs/>
          </w:rPr>
          <w:t>/Users/rex/documents/_PythonClass/module08/A08-RSarabia/IntroToProg-Python-Mod08</w:t>
        </w:r>
        <w:r>
          <w:rPr>
            <w:b/>
            <w:bCs/>
          </w:rPr>
          <w:t xml:space="preserve"> </w:t>
        </w:r>
      </w:ins>
      <w:del w:id="379" w:author="Bambi C" w:date="2022-08-31T16:00:00Z">
        <w:r w:rsidR="00A435E6" w:rsidRPr="00EA30A9" w:rsidDel="00D72390">
          <w:rPr>
            <w:b/>
            <w:bCs/>
          </w:rPr>
          <w:delText>/Users/rex/</w:delText>
        </w:r>
        <w:r w:rsidR="00A435E6" w:rsidDel="00D72390">
          <w:rPr>
            <w:b/>
            <w:bCs/>
          </w:rPr>
          <w:delText>D</w:delText>
        </w:r>
        <w:r w:rsidR="00A435E6" w:rsidRPr="00EA30A9" w:rsidDel="00D72390">
          <w:rPr>
            <w:b/>
            <w:bCs/>
          </w:rPr>
          <w:delText>ocuments/_</w:delText>
        </w:r>
        <w:r w:rsidR="00A435E6" w:rsidDel="00D72390">
          <w:rPr>
            <w:b/>
            <w:bCs/>
          </w:rPr>
          <w:delText>P</w:delText>
        </w:r>
        <w:r w:rsidR="00A435E6" w:rsidRPr="00EA30A9" w:rsidDel="00D72390">
          <w:rPr>
            <w:b/>
            <w:bCs/>
          </w:rPr>
          <w:delText>ython</w:delText>
        </w:r>
        <w:r w:rsidR="00A435E6" w:rsidDel="00D72390">
          <w:rPr>
            <w:b/>
            <w:bCs/>
          </w:rPr>
          <w:delText>C</w:delText>
        </w:r>
        <w:r w:rsidR="00A435E6" w:rsidRPr="00EA30A9" w:rsidDel="00D72390">
          <w:rPr>
            <w:b/>
            <w:bCs/>
          </w:rPr>
          <w:delText>lass/</w:delText>
        </w:r>
        <w:r w:rsidR="004D02FC" w:rsidDel="00D72390">
          <w:rPr>
            <w:b/>
            <w:bCs/>
          </w:rPr>
          <w:delText>M</w:delText>
        </w:r>
        <w:r w:rsidR="00A435E6" w:rsidRPr="00EA30A9" w:rsidDel="00D72390">
          <w:rPr>
            <w:b/>
            <w:bCs/>
          </w:rPr>
          <w:delText>odule0</w:delText>
        </w:r>
      </w:del>
      <w:del w:id="380" w:author="Bambi C" w:date="2022-08-28T11:41:00Z">
        <w:r w:rsidR="001A3924" w:rsidDel="008B67CB">
          <w:rPr>
            <w:b/>
            <w:bCs/>
          </w:rPr>
          <w:delText>7</w:delText>
        </w:r>
      </w:del>
      <w:del w:id="381" w:author="Bambi C" w:date="2022-08-31T16:00:00Z">
        <w:r w:rsidR="00A435E6" w:rsidRPr="00EA30A9" w:rsidDel="00D72390">
          <w:rPr>
            <w:b/>
            <w:bCs/>
          </w:rPr>
          <w:delText>/</w:delText>
        </w:r>
        <w:r w:rsidR="00A435E6" w:rsidDel="00D72390">
          <w:rPr>
            <w:b/>
            <w:bCs/>
          </w:rPr>
          <w:delText>A</w:delText>
        </w:r>
        <w:r w:rsidR="00A435E6" w:rsidRPr="00EA30A9" w:rsidDel="00D72390">
          <w:rPr>
            <w:b/>
            <w:bCs/>
          </w:rPr>
          <w:delText>0</w:delText>
        </w:r>
      </w:del>
      <w:del w:id="382" w:author="Bambi C" w:date="2022-08-28T11:41:00Z">
        <w:r w:rsidR="00A60CEE" w:rsidDel="008B67CB">
          <w:rPr>
            <w:b/>
            <w:bCs/>
          </w:rPr>
          <w:delText>7</w:delText>
        </w:r>
      </w:del>
      <w:del w:id="383" w:author="Bambi C" w:date="2022-08-31T16:00:00Z">
        <w:r w:rsidR="00A435E6" w:rsidDel="00D72390">
          <w:rPr>
            <w:b/>
            <w:bCs/>
          </w:rPr>
          <w:delText>R</w:delText>
        </w:r>
        <w:r w:rsidR="00322880" w:rsidDel="00D72390">
          <w:rPr>
            <w:b/>
            <w:bCs/>
          </w:rPr>
          <w:delText>S</w:delText>
        </w:r>
        <w:r w:rsidR="00A435E6" w:rsidRPr="00EA30A9" w:rsidDel="00D72390">
          <w:rPr>
            <w:b/>
            <w:bCs/>
          </w:rPr>
          <w:delText>arabia</w:delText>
        </w:r>
        <w:r w:rsidR="006E7BEB" w:rsidDel="00D72390">
          <w:rPr>
            <w:b/>
            <w:bCs/>
          </w:rPr>
          <w:delText xml:space="preserve"> </w:delText>
        </w:r>
      </w:del>
      <w:r w:rsidR="006E7BEB" w:rsidRPr="006E7BEB">
        <w:t>(</w:t>
      </w:r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384" w:author="Bambi C" w:date="2022-08-28T11:41:00Z">
        <w:r w:rsidR="008B67CB" w:rsidRPr="00542C11">
          <w:t xml:space="preserve">Figure </w:t>
        </w:r>
        <w:r w:rsidR="008B67CB">
          <w:rPr>
            <w:noProof/>
          </w:rPr>
          <w:t>4</w:t>
        </w:r>
      </w:ins>
      <w:del w:id="385" w:author="Bambi C" w:date="2022-08-28T11:41:00Z">
        <w:r w:rsidR="007D6985" w:rsidRPr="00542C11" w:rsidDel="008B67CB">
          <w:delText xml:space="preserve">Figure </w:delText>
        </w:r>
        <w:r w:rsidR="007D6985" w:rsidDel="008B67CB">
          <w:rPr>
            <w:noProof/>
          </w:rPr>
          <w:delText>5</w:delText>
        </w:r>
      </w:del>
      <w:r w:rsidR="00D35E9F">
        <w:fldChar w:fldCharType="end"/>
      </w:r>
      <w:r w:rsidR="006E7BEB" w:rsidRPr="00F52218">
        <w:t>)</w:t>
      </w:r>
    </w:p>
    <w:p w14:paraId="4A3721A7" w14:textId="01EEE132" w:rsidR="00396058" w:rsidRPr="00542C11" w:rsidRDefault="00584A66" w:rsidP="00584A66">
      <w:ins w:id="386" w:author="Bambi C" w:date="2022-08-31T16:01:00Z">
        <w:r w:rsidRPr="00584A66">
          <w:rPr>
            <w:noProof/>
          </w:rPr>
          <w:drawing>
            <wp:inline distT="0" distB="0" distL="0" distR="0" wp14:anchorId="4441D9F6" wp14:editId="094C6FF4">
              <wp:extent cx="5486400" cy="2724912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7249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87" w:author="Bambi C" w:date="2022-08-28T11:41:00Z">
        <w:r w:rsidR="00542C11" w:rsidRPr="00542C11" w:rsidDel="00777DAF">
          <w:rPr>
            <w:noProof/>
          </w:rPr>
          <w:drawing>
            <wp:inline distT="0" distB="0" distL="0" distR="0" wp14:anchorId="7A5CB4EE" wp14:editId="041CC7A5">
              <wp:extent cx="5486400" cy="2615184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6151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AA04C3" w14:textId="70C5E4FF" w:rsidR="00FB2A35" w:rsidRDefault="00FB2A35" w:rsidP="00542C11">
      <w:pPr>
        <w:pStyle w:val="Caption"/>
        <w:rPr>
          <w:ins w:id="388" w:author="Bambi C" w:date="2022-08-31T16:01:00Z"/>
        </w:rPr>
      </w:pPr>
      <w:bookmarkStart w:id="389" w:name="_Ref110342562"/>
      <w:bookmarkStart w:id="390" w:name="_Ref110346026"/>
      <w:r w:rsidRPr="00542C11"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391" w:author="Bambi C" w:date="2022-08-28T11:41:00Z">
        <w:r w:rsidR="00777DAF">
          <w:rPr>
            <w:noProof/>
          </w:rPr>
          <w:t>4</w:t>
        </w:r>
      </w:ins>
      <w:del w:id="392" w:author="Bambi C" w:date="2022-08-28T11:41:00Z">
        <w:r w:rsidR="00FD1280" w:rsidDel="00777DAF">
          <w:rPr>
            <w:noProof/>
          </w:rPr>
          <w:delText>5</w:delText>
        </w:r>
      </w:del>
      <w:r w:rsidR="00EE01C2">
        <w:rPr>
          <w:noProof/>
        </w:rPr>
        <w:fldChar w:fldCharType="end"/>
      </w:r>
      <w:bookmarkEnd w:id="389"/>
      <w:r w:rsidRPr="00542C11">
        <w:t xml:space="preserve">. </w:t>
      </w:r>
      <w:r w:rsidR="00633E47" w:rsidRPr="00542C11">
        <w:t xml:space="preserve">Screen capture of assignment directory and </w:t>
      </w:r>
      <w:bookmarkEnd w:id="390"/>
      <w:r w:rsidR="002510F1" w:rsidRPr="00542C11">
        <w:t>contents</w:t>
      </w:r>
    </w:p>
    <w:p w14:paraId="7ABFA749" w14:textId="66AFC0CD" w:rsidR="00584A66" w:rsidRDefault="00584A66" w:rsidP="00584A66">
      <w:pPr>
        <w:rPr>
          <w:ins w:id="393" w:author="Bambi C" w:date="2022-08-31T16:33:00Z"/>
        </w:rPr>
      </w:pPr>
      <w:ins w:id="394" w:author="Bambi C" w:date="2022-08-31T16:01:00Z">
        <w:r>
          <w:t xml:space="preserve">Note: Since this </w:t>
        </w:r>
      </w:ins>
      <w:ins w:id="395" w:author="Bambi C" w:date="2022-08-31T16:31:00Z">
        <w:r w:rsidR="007138CF">
          <w:t xml:space="preserve">assignment had specifically instructed us to use GitHub Desktop, the </w:t>
        </w:r>
        <w:r w:rsidR="00290D20">
          <w:t xml:space="preserve">directory / folder above is the offline sync folder for this assignment’s </w:t>
        </w:r>
      </w:ins>
      <w:ins w:id="396" w:author="Bambi C" w:date="2022-08-31T16:32:00Z">
        <w:r w:rsidR="00290D20">
          <w:t>GitHub repository.</w:t>
        </w:r>
        <w:r w:rsidR="009F1D2C">
          <w:t xml:space="preserve"> Hence, why the </w:t>
        </w:r>
        <w:r w:rsidR="009F1D2C" w:rsidRPr="00F47DD4">
          <w:rPr>
            <w:rFonts w:ascii="Consolas" w:hAnsi="Consolas" w:cs="Consolas"/>
            <w:rPrChange w:id="397" w:author="Bambi C" w:date="2022-08-31T16:32:00Z">
              <w:rPr/>
            </w:rPrChange>
          </w:rPr>
          <w:t>git:(main)</w:t>
        </w:r>
        <w:r w:rsidR="009F1D2C">
          <w:t xml:space="preserve"> </w:t>
        </w:r>
        <w:r w:rsidR="00F47DD4">
          <w:t>appearing. Ru</w:t>
        </w:r>
      </w:ins>
      <w:ins w:id="398" w:author="Bambi C" w:date="2022-08-31T16:33:00Z">
        <w:r w:rsidR="00F47DD4">
          <w:t>nning the following command in Terminal informs us of the status of the repository (</w:t>
        </w:r>
      </w:ins>
      <w:ins w:id="399" w:author="Bambi C" w:date="2022-08-31T16:35:00Z">
        <w:r w:rsidR="006B64C1">
          <w:fldChar w:fldCharType="begin"/>
        </w:r>
        <w:r w:rsidR="006B64C1">
          <w:instrText xml:space="preserve"> REF _Ref112856119 \h </w:instrText>
        </w:r>
      </w:ins>
      <w:r w:rsidR="006B64C1">
        <w:fldChar w:fldCharType="separate"/>
      </w:r>
      <w:ins w:id="400" w:author="Bambi C" w:date="2022-08-31T16:35:00Z">
        <w:r w:rsidR="006B64C1">
          <w:t xml:space="preserve">Figure </w:t>
        </w:r>
        <w:r w:rsidR="006B64C1">
          <w:rPr>
            <w:noProof/>
          </w:rPr>
          <w:t>5</w:t>
        </w:r>
        <w:r w:rsidR="006B64C1">
          <w:fldChar w:fldCharType="end"/>
        </w:r>
      </w:ins>
      <w:ins w:id="401" w:author="Bambi C" w:date="2022-08-31T16:33:00Z">
        <w:r w:rsidR="00F47DD4">
          <w:t>).</w:t>
        </w:r>
      </w:ins>
    </w:p>
    <w:p w14:paraId="73E83E63" w14:textId="77777777" w:rsidR="00F31D70" w:rsidRDefault="00E14E9A">
      <w:pPr>
        <w:keepNext/>
        <w:rPr>
          <w:ins w:id="402" w:author="Bambi C" w:date="2022-08-31T16:34:00Z"/>
        </w:rPr>
        <w:pPrChange w:id="403" w:author="Bambi C" w:date="2022-08-31T16:34:00Z">
          <w:pPr/>
        </w:pPrChange>
      </w:pPr>
      <w:ins w:id="404" w:author="Bambi C" w:date="2022-08-31T16:33:00Z">
        <w:r w:rsidRPr="00E14E9A">
          <w:rPr>
            <w:rFonts w:ascii="Cambria" w:hAnsi="Cambria"/>
            <w:noProof/>
          </w:rPr>
          <w:lastRenderedPageBreak/>
          <w:drawing>
            <wp:inline distT="0" distB="0" distL="0" distR="0" wp14:anchorId="5857090B" wp14:editId="229DD5BF">
              <wp:extent cx="5486400" cy="2496312"/>
              <wp:effectExtent l="0" t="0" r="0" b="0"/>
              <wp:docPr id="14" name="Picture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963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77F8B5" w14:textId="4685AD7A" w:rsidR="00F47DD4" w:rsidRPr="009F1D2C" w:rsidRDefault="00F31D70" w:rsidP="00F31D70">
      <w:pPr>
        <w:pStyle w:val="Caption"/>
        <w:rPr>
          <w:rFonts w:ascii="Cambria" w:hAnsi="Cambria"/>
          <w:rPrChange w:id="405" w:author="Bambi C" w:date="2022-08-31T16:32:00Z">
            <w:rPr/>
          </w:rPrChange>
        </w:rPr>
      </w:pPr>
      <w:bookmarkStart w:id="406" w:name="_Ref112856119"/>
      <w:ins w:id="407" w:author="Bambi C" w:date="2022-08-31T16:34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408" w:author="Bambi C" w:date="2022-08-31T16:34:00Z">
        <w:r>
          <w:rPr>
            <w:noProof/>
          </w:rPr>
          <w:t>5</w:t>
        </w:r>
        <w:r>
          <w:fldChar w:fldCharType="end"/>
        </w:r>
        <w:bookmarkEnd w:id="406"/>
        <w:r>
          <w:t>. Screen capture of git status</w:t>
        </w:r>
      </w:ins>
    </w:p>
    <w:p w14:paraId="4619D815" w14:textId="53992360" w:rsidR="00FB2A35" w:rsidRDefault="00FB2A35" w:rsidP="00FB2A35">
      <w:pPr>
        <w:jc w:val="right"/>
      </w:pPr>
      <w:bookmarkStart w:id="409" w:name="_Ref109672845"/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410" w:name="_Toc110340953"/>
      <w:bookmarkStart w:id="411" w:name="_Toc110341102"/>
      <w:bookmarkStart w:id="412" w:name="_Toc110341171"/>
      <w:bookmarkStart w:id="413" w:name="_Toc110341241"/>
      <w:bookmarkStart w:id="414" w:name="_Toc110349522"/>
      <w:bookmarkStart w:id="415" w:name="_Toc110349609"/>
      <w:bookmarkStart w:id="416" w:name="_Toc110350296"/>
      <w:bookmarkStart w:id="417" w:name="_Toc110380170"/>
      <w:bookmarkStart w:id="418" w:name="_Toc110340954"/>
      <w:bookmarkStart w:id="419" w:name="_Toc110341103"/>
      <w:bookmarkStart w:id="420" w:name="_Toc110341172"/>
      <w:bookmarkStart w:id="421" w:name="_Toc110341242"/>
      <w:bookmarkStart w:id="422" w:name="_Toc110349523"/>
      <w:bookmarkStart w:id="423" w:name="_Toc110349610"/>
      <w:bookmarkStart w:id="424" w:name="_Toc110350297"/>
      <w:bookmarkStart w:id="425" w:name="_Toc110380171"/>
      <w:bookmarkStart w:id="426" w:name="_Toc110340955"/>
      <w:bookmarkStart w:id="427" w:name="_Toc110341104"/>
      <w:bookmarkStart w:id="428" w:name="_Toc110341173"/>
      <w:bookmarkStart w:id="429" w:name="_Toc110341243"/>
      <w:bookmarkStart w:id="430" w:name="_Toc110349524"/>
      <w:bookmarkStart w:id="431" w:name="_Toc110349611"/>
      <w:bookmarkStart w:id="432" w:name="_Toc110350298"/>
      <w:bookmarkStart w:id="433" w:name="_Toc110380172"/>
      <w:bookmarkStart w:id="434" w:name="_Toc110340956"/>
      <w:bookmarkStart w:id="435" w:name="_Toc110341105"/>
      <w:bookmarkStart w:id="436" w:name="_Toc110341174"/>
      <w:bookmarkStart w:id="437" w:name="_Toc110341244"/>
      <w:bookmarkStart w:id="438" w:name="_Toc110349525"/>
      <w:bookmarkStart w:id="439" w:name="_Toc110349612"/>
      <w:bookmarkStart w:id="440" w:name="_Toc110350299"/>
      <w:bookmarkStart w:id="441" w:name="_Toc110380173"/>
      <w:bookmarkStart w:id="442" w:name="_Toc110340957"/>
      <w:bookmarkStart w:id="443" w:name="_Toc110341106"/>
      <w:bookmarkStart w:id="444" w:name="_Toc110341175"/>
      <w:bookmarkStart w:id="445" w:name="_Toc110341245"/>
      <w:bookmarkStart w:id="446" w:name="_Toc110349526"/>
      <w:bookmarkStart w:id="447" w:name="_Toc110349613"/>
      <w:bookmarkStart w:id="448" w:name="_Toc110350300"/>
      <w:bookmarkStart w:id="449" w:name="_Toc110380174"/>
      <w:bookmarkStart w:id="450" w:name="_Toc112880801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r>
        <w:t>Module assignment</w:t>
      </w:r>
      <w:bookmarkEnd w:id="450"/>
    </w:p>
    <w:p w14:paraId="4BDF332D" w14:textId="1EB20065" w:rsidR="00B22B01" w:rsidRDefault="00B22B01" w:rsidP="00B22B01">
      <w:pPr>
        <w:pStyle w:val="Heading2"/>
      </w:pPr>
      <w:bookmarkStart w:id="451" w:name="_Ref109746391"/>
      <w:bookmarkStart w:id="452" w:name="_Ref109746398"/>
      <w:bookmarkStart w:id="453" w:name="_Toc112880802"/>
      <w:r>
        <w:t>Requirements</w:t>
      </w:r>
      <w:bookmarkEnd w:id="451"/>
      <w:bookmarkEnd w:id="452"/>
      <w:bookmarkEnd w:id="453"/>
    </w:p>
    <w:p w14:paraId="7E6EBEAE" w14:textId="5F51B109" w:rsidR="00A52516" w:rsidRDefault="00B51B4C">
      <w:pPr>
        <w:rPr>
          <w:ins w:id="454" w:author="Bambi C" w:date="2022-08-31T16:36:00Z"/>
        </w:rPr>
        <w:pPrChange w:id="455" w:author="Bambi C" w:date="2022-08-31T16:37:00Z">
          <w:pPr>
            <w:shd w:val="clear" w:color="auto" w:fill="FFFF00"/>
          </w:pPr>
        </w:pPrChange>
      </w:pPr>
      <w:r>
        <w:t>“</w:t>
      </w:r>
      <w:ins w:id="456" w:author="Bambi C" w:date="2022-08-31T16:36:00Z">
        <w:r w:rsidR="001D7590" w:rsidRPr="001D7590">
          <w:t xml:space="preserve">I have </w:t>
        </w:r>
        <w:r w:rsidR="001D7590" w:rsidRPr="001D7590">
          <w:rPr>
            <w:b/>
            <w:bCs/>
          </w:rPr>
          <w:t>provided starter</w:t>
        </w:r>
        <w:r w:rsidR="001D7590" w:rsidRPr="001D7590">
          <w:t xml:space="preserve"> code in the file called, </w:t>
        </w:r>
        <w:r w:rsidR="001D7590" w:rsidRPr="001D7590">
          <w:rPr>
            <w:b/>
            <w:bCs/>
          </w:rPr>
          <w:t>"Assigment08-Starter.py"</w:t>
        </w:r>
        <w:r w:rsidR="001D7590" w:rsidRPr="001D7590">
          <w:t xml:space="preserve">. Currently, the code does nothing, but it does include pseudo-code. </w:t>
        </w:r>
      </w:ins>
    </w:p>
    <w:p w14:paraId="6816C239" w14:textId="77777777" w:rsidR="00A52516" w:rsidRDefault="00A52516">
      <w:pPr>
        <w:rPr>
          <w:ins w:id="457" w:author="Bambi C" w:date="2022-08-31T16:36:00Z"/>
        </w:rPr>
        <w:pPrChange w:id="458" w:author="Bambi C" w:date="2022-08-31T16:37:00Z">
          <w:pPr>
            <w:shd w:val="clear" w:color="auto" w:fill="FFFF00"/>
          </w:pPr>
        </w:pPrChange>
      </w:pPr>
      <w:ins w:id="459" w:author="Bambi C" w:date="2022-08-31T16:36:00Z">
        <w:r w:rsidRPr="00A52516">
          <w:rPr>
            <w:b/>
            <w:bCs/>
            <w:rPrChange w:id="460" w:author="Bambi C" w:date="2022-08-31T16:36:00Z">
              <w:rPr/>
            </w:rPrChange>
          </w:rPr>
          <w:t>R</w:t>
        </w:r>
        <w:r w:rsidR="001D7590" w:rsidRPr="001D7590">
          <w:rPr>
            <w:b/>
            <w:bCs/>
          </w:rPr>
          <w:t>ead and understand the pseudo-code, then add code to make the application work</w:t>
        </w:r>
        <w:r w:rsidR="001D7590" w:rsidRPr="001D7590">
          <w:t xml:space="preserve">. </w:t>
        </w:r>
      </w:ins>
    </w:p>
    <w:p w14:paraId="09803CF9" w14:textId="5E1F0BDB" w:rsidR="001D7590" w:rsidRPr="001D7590" w:rsidRDefault="001D7590">
      <w:pPr>
        <w:rPr>
          <w:ins w:id="461" w:author="Bambi C" w:date="2022-08-31T16:36:00Z"/>
        </w:rPr>
        <w:pPrChange w:id="462" w:author="Bambi C" w:date="2022-08-31T16:37:00Z">
          <w:pPr>
            <w:shd w:val="clear" w:color="auto" w:fill="FFFF00"/>
          </w:pPr>
        </w:pPrChange>
      </w:pPr>
      <w:ins w:id="463" w:author="Bambi C" w:date="2022-08-31T16:36:00Z">
        <w:r w:rsidRPr="001D7590">
          <w:t xml:space="preserve">Make sure to </w:t>
        </w:r>
        <w:r w:rsidRPr="001D7590">
          <w:rPr>
            <w:b/>
            <w:bCs/>
          </w:rPr>
          <w:t>include error handling!</w:t>
        </w:r>
      </w:ins>
    </w:p>
    <w:p w14:paraId="3732A210" w14:textId="3C3961CA" w:rsidR="008B67CB" w:rsidRDefault="00A52516" w:rsidP="00A52516">
      <w:pPr>
        <w:rPr>
          <w:ins w:id="464" w:author="Bambi C" w:date="2022-08-28T11:41:00Z"/>
        </w:rPr>
      </w:pPr>
      <w:ins w:id="465" w:author="Bambi C" w:date="2022-08-31T16:36:00Z">
        <w:r>
          <w:t xml:space="preserve">Run the script in </w:t>
        </w:r>
        <w:r>
          <w:rPr>
            <w:b/>
          </w:rPr>
          <w:t>BOTH</w:t>
        </w:r>
        <w:r>
          <w:t xml:space="preserve"> PyCharm and an OS command/shell window and capture images of it working on your computer. </w:t>
        </w:r>
      </w:ins>
      <w:del w:id="466" w:author="Bambi C" w:date="2022-08-28T11:41:00Z">
        <w:r w:rsidR="004C0578" w:rsidDel="008B67CB">
          <w:delText xml:space="preserve">Pickling + </w:delText>
        </w:r>
        <w:r w:rsidR="005C7C89" w:rsidDel="008B67CB">
          <w:delText>Exception handling</w:delText>
        </w:r>
      </w:del>
    </w:p>
    <w:p w14:paraId="78AEEEF5" w14:textId="3E8FDEE5" w:rsidR="005C7C89" w:rsidRDefault="00B51B4C" w:rsidP="00A52516">
      <w:r>
        <w:t xml:space="preserve">" </w:t>
      </w:r>
      <w:r w:rsidR="005C7C89" w:rsidRPr="00FA631C">
        <w:t>(Randall R., Assignment0</w:t>
      </w:r>
      <w:ins w:id="467" w:author="Bambi C" w:date="2022-08-31T16:37:00Z">
        <w:r w:rsidR="00A52516">
          <w:t>8</w:t>
        </w:r>
      </w:ins>
      <w:del w:id="468" w:author="Bambi C" w:date="2022-08-31T16:37:00Z">
        <w:r w:rsidR="005C7C89" w:rsidDel="00A52516">
          <w:delText>7</w:delText>
        </w:r>
      </w:del>
      <w:r w:rsidR="005C7C89" w:rsidRPr="00F35D17">
        <w:t>_instructions.docx, Self-published, 2022).</w:t>
      </w:r>
    </w:p>
    <w:p w14:paraId="0B4C16D0" w14:textId="23204BC2" w:rsidR="0044176C" w:rsidDel="008B67CB" w:rsidRDefault="00E132B3" w:rsidP="0044176C">
      <w:pPr>
        <w:rPr>
          <w:del w:id="469" w:author="Bambi C" w:date="2022-08-28T11:41:00Z"/>
        </w:rPr>
      </w:pPr>
      <w:del w:id="470" w:author="Bambi C" w:date="2022-08-28T11:41:00Z">
        <w:r w:rsidDel="008B67CB">
          <w:delText>Use case demos:</w:delText>
        </w:r>
      </w:del>
    </w:p>
    <w:p w14:paraId="0539F16B" w14:textId="0557E241" w:rsidR="00B51B4C" w:rsidDel="008B67CB" w:rsidRDefault="0044176C" w:rsidP="004F61D5">
      <w:pPr>
        <w:pStyle w:val="ListParagraph"/>
        <w:numPr>
          <w:ilvl w:val="0"/>
          <w:numId w:val="36"/>
        </w:numPr>
        <w:rPr>
          <w:del w:id="471" w:author="Bambi C" w:date="2022-08-28T11:41:00Z"/>
        </w:rPr>
      </w:pPr>
      <w:del w:id="472" w:author="Bambi C" w:date="2022-08-28T11:41:00Z">
        <w:r w:rsidDel="008B67CB">
          <w:delText>Open</w:delText>
        </w:r>
        <w:r w:rsidR="00A851EA" w:rsidDel="008B67CB">
          <w:delText xml:space="preserve"> file</w:delText>
        </w:r>
        <w:r w:rsidR="00EE6C57" w:rsidDel="008B67CB">
          <w:delText xml:space="preserve"> (</w:delText>
        </w:r>
        <w:r w:rsidR="003F479B" w:rsidDel="008B67CB">
          <w:delText>file extension: .dat (binary)</w:delText>
        </w:r>
        <w:r w:rsidR="00B51B4C" w:rsidDel="008B67CB">
          <w:delText>)</w:delText>
        </w:r>
      </w:del>
    </w:p>
    <w:p w14:paraId="551A2C07" w14:textId="37F8F02D" w:rsidR="00EE6C57" w:rsidDel="008B67CB" w:rsidRDefault="00B51B4C" w:rsidP="00944E18">
      <w:pPr>
        <w:pStyle w:val="ListParagraph"/>
        <w:numPr>
          <w:ilvl w:val="0"/>
          <w:numId w:val="36"/>
        </w:numPr>
        <w:rPr>
          <w:del w:id="473" w:author="Bambi C" w:date="2022-08-28T11:41:00Z"/>
        </w:rPr>
      </w:pPr>
      <w:del w:id="474" w:author="Bambi C" w:date="2022-08-28T11:41:00Z">
        <w:r w:rsidDel="008B67CB">
          <w:delText>Add data</w:delText>
        </w:r>
      </w:del>
    </w:p>
    <w:p w14:paraId="13B304F1" w14:textId="0933EC62" w:rsidR="00556ED7" w:rsidDel="008B67CB" w:rsidRDefault="00BF2812" w:rsidP="00556ED7">
      <w:pPr>
        <w:pStyle w:val="ListParagraph"/>
        <w:numPr>
          <w:ilvl w:val="0"/>
          <w:numId w:val="36"/>
        </w:numPr>
        <w:rPr>
          <w:del w:id="475" w:author="Bambi C" w:date="2022-08-28T11:41:00Z"/>
        </w:rPr>
      </w:pPr>
      <w:del w:id="476" w:author="Bambi C" w:date="2022-08-28T11:41:00Z">
        <w:r w:rsidDel="008B67CB">
          <w:delText>Save</w:delText>
        </w:r>
        <w:r w:rsidR="00556ED7" w:rsidDel="008B67CB">
          <w:delText xml:space="preserve"> </w:delText>
        </w:r>
        <w:r w:rsidR="00177145" w:rsidDel="008B67CB">
          <w:delText xml:space="preserve">(write data to </w:delText>
        </w:r>
        <w:r w:rsidR="0083007E" w:rsidDel="008B67CB">
          <w:delText xml:space="preserve">binary </w:delText>
        </w:r>
        <w:r w:rsidR="00177145" w:rsidDel="008B67CB">
          <w:delText>file)</w:delText>
        </w:r>
      </w:del>
    </w:p>
    <w:p w14:paraId="023E0E82" w14:textId="25F4A81D" w:rsidR="005C7C89" w:rsidDel="008B67CB" w:rsidRDefault="009D306D" w:rsidP="00693BE0">
      <w:pPr>
        <w:pStyle w:val="ListParagraph"/>
        <w:numPr>
          <w:ilvl w:val="0"/>
          <w:numId w:val="36"/>
        </w:numPr>
        <w:rPr>
          <w:del w:id="477" w:author="Bambi C" w:date="2022-08-28T11:41:00Z"/>
        </w:rPr>
      </w:pPr>
      <w:del w:id="478" w:author="Bambi C" w:date="2022-08-28T11:41:00Z">
        <w:r w:rsidDel="008B67CB">
          <w:delText>Quit</w:delText>
        </w:r>
      </w:del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479" w:name="_Toc112880803"/>
      <w:r>
        <w:t>Out of scope</w:t>
      </w:r>
      <w:bookmarkEnd w:id="479"/>
    </w:p>
    <w:p w14:paraId="1CCCAD64" w14:textId="4A116843" w:rsidR="00CC5FDB" w:rsidRDefault="00CC5FDB" w:rsidP="000B09E2">
      <w:r>
        <w:t>For the purpose</w:t>
      </w:r>
      <w:r w:rsidR="00A26E0A">
        <w:t>s</w:t>
      </w:r>
      <w:r>
        <w:t xml:space="preserve"> of this </w:t>
      </w:r>
      <w:r w:rsidR="00124ED6">
        <w:t xml:space="preserve">document, documentation is limited to “Apply your knowledge” (Step </w:t>
      </w:r>
      <w:ins w:id="480" w:author="Bambi C" w:date="2022-08-28T11:42:00Z">
        <w:r w:rsidR="00B73BE9">
          <w:t>4</w:t>
        </w:r>
      </w:ins>
      <w:del w:id="481" w:author="Bambi C" w:date="2022-08-28T11:42:00Z">
        <w:r w:rsidR="00124ED6" w:rsidDel="00B73BE9">
          <w:delText>5</w:delText>
        </w:r>
      </w:del>
      <w:r w:rsidR="00124ED6">
        <w:t xml:space="preserve">) and “Document your knowledge” (Step </w:t>
      </w:r>
      <w:ins w:id="482" w:author="Bambi C" w:date="2022-08-28T11:42:00Z">
        <w:r w:rsidR="00B73BE9">
          <w:t>5</w:t>
        </w:r>
      </w:ins>
      <w:del w:id="483" w:author="Bambi C" w:date="2022-08-28T11:42:00Z">
        <w:r w:rsidR="00124ED6" w:rsidDel="00B73BE9">
          <w:delText>6</w:delText>
        </w:r>
      </w:del>
      <w:r w:rsidR="00124ED6">
        <w:t>) of the assignment. A</w:t>
      </w:r>
      <w:r w:rsidR="00696B0E">
        <w:t>dditional assignment tasks related to “</w:t>
      </w:r>
      <w:del w:id="484" w:author="Bambi C" w:date="2022-08-28T11:42:00Z">
        <w:r w:rsidR="00696B0E" w:rsidDel="00DF0E4F">
          <w:delText>Post your Files to GitHub</w:delText>
        </w:r>
      </w:del>
      <w:ins w:id="485" w:author="Bambi C" w:date="2022-08-28T11:42:00Z">
        <w:r w:rsidR="00DF0E4F">
          <w:t>Wa</w:t>
        </w:r>
      </w:ins>
      <w:ins w:id="486" w:author="Bambi C" w:date="2022-08-28T11:43:00Z">
        <w:r w:rsidR="00DF0E4F">
          <w:t>tch some videos on GitHub</w:t>
        </w:r>
      </w:ins>
      <w:r w:rsidR="00696B0E">
        <w:t xml:space="preserve">” </w:t>
      </w:r>
      <w:r w:rsidR="00183CDB">
        <w:t xml:space="preserve">(Step </w:t>
      </w:r>
      <w:ins w:id="487" w:author="Bambi C" w:date="2022-08-28T11:42:00Z">
        <w:r w:rsidR="00DF0E4F">
          <w:t>6</w:t>
        </w:r>
      </w:ins>
      <w:del w:id="488" w:author="Bambi C" w:date="2022-08-28T11:42:00Z">
        <w:r w:rsidR="00183CDB" w:rsidDel="00DF0E4F">
          <w:delText>7</w:delText>
        </w:r>
      </w:del>
      <w:r w:rsidR="00183CDB">
        <w:t xml:space="preserve">) </w:t>
      </w:r>
      <w:r w:rsidR="00696B0E">
        <w:t>through “</w:t>
      </w:r>
      <w:ins w:id="489" w:author="Bambi C" w:date="2022-08-28T11:43:00Z">
        <w:r w:rsidR="00DF0E4F">
          <w:t>Create a GitHub webpage (optional)</w:t>
        </w:r>
      </w:ins>
      <w:del w:id="490" w:author="Bambi C" w:date="2022-08-28T11:43:00Z">
        <w:r w:rsidR="00696B0E" w:rsidDel="00DF0E4F">
          <w:delText>Perform Peer Review</w:delText>
        </w:r>
      </w:del>
      <w:r w:rsidR="00696B0E">
        <w:t>”</w:t>
      </w:r>
      <w:r w:rsidR="00183CDB">
        <w:t xml:space="preserve"> (Step </w:t>
      </w:r>
      <w:ins w:id="491" w:author="Bambi C" w:date="2022-08-28T11:43:00Z">
        <w:r w:rsidR="00DF0E4F">
          <w:t>8</w:t>
        </w:r>
      </w:ins>
      <w:del w:id="492" w:author="Bambi C" w:date="2022-08-28T11:43:00Z">
        <w:r w:rsidR="00183CDB" w:rsidDel="00DF0E4F">
          <w:delText>1</w:delText>
        </w:r>
        <w:r w:rsidR="00320B20" w:rsidDel="00DF0E4F">
          <w:delText>1</w:delText>
        </w:r>
      </w:del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493" w:name="_Toc112880804"/>
      <w:r>
        <w:t>Lessons learned</w:t>
      </w:r>
      <w:bookmarkEnd w:id="493"/>
    </w:p>
    <w:p w14:paraId="3A5CD71C" w14:textId="6DC86130" w:rsidR="001F6C15" w:rsidRDefault="003426A3" w:rsidP="003426A3">
      <w:r>
        <w:lastRenderedPageBreak/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494" w:author="Bambi C" w:date="2022-08-31T17:04:00Z">
        <w:r w:rsidR="005422F5">
          <w:t xml:space="preserve">Figure </w:t>
        </w:r>
        <w:r w:rsidR="005422F5">
          <w:rPr>
            <w:noProof/>
          </w:rPr>
          <w:t>6</w:t>
        </w:r>
      </w:ins>
      <w:del w:id="495" w:author="Bambi C" w:date="2022-08-31T17:04:00Z">
        <w:r w:rsidR="003F7B92" w:rsidDel="005422F5">
          <w:delText xml:space="preserve">Figure </w:delText>
        </w:r>
        <w:r w:rsidR="003F7B92" w:rsidDel="005422F5">
          <w:rPr>
            <w:noProof/>
          </w:rPr>
          <w:delText>5</w:delText>
        </w:r>
      </w:del>
      <w:del w:id="496" w:author="Bambi C" w:date="2022-08-28T11:44:00Z">
        <w:r w:rsidR="00FD1280" w:rsidDel="003F7B92">
          <w:delText xml:space="preserve">Figure </w:delText>
        </w:r>
        <w:r w:rsidR="00FD1280" w:rsidDel="003F7B92">
          <w:rPr>
            <w:noProof/>
          </w:rPr>
          <w:delText>6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4417E3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4417E3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print(</w:t>
            </w:r>
            <w:proofErr w:type="gramEnd"/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input(</w:t>
            </w:r>
            <w:proofErr w:type="gramEnd"/>
            <w:r>
              <w:t>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4417E3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4417E3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4417E3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>the save/exit option didn't ask me if i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4417E3"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</w:pPr>
            <w:r>
              <w:t>A05-RSar.docx</w:t>
            </w:r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</w:pPr>
            <w:r w:rsidRPr="007A6661">
              <w:t>Needed to post a link to your GitHub site on the assignment textbox</w:t>
            </w:r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3D6EC8" w:rsidRPr="00BB3E5B" w14:paraId="64D6C28D" w14:textId="77777777" w:rsidTr="004417E3">
        <w:tc>
          <w:tcPr>
            <w:tcW w:w="2060" w:type="dxa"/>
          </w:tcPr>
          <w:p w14:paraId="4A453301" w14:textId="17DAAA2C" w:rsidR="003D6EC8" w:rsidRDefault="003D6EC8" w:rsidP="003D6EC8">
            <w:pPr>
              <w:tabs>
                <w:tab w:val="left" w:pos="1258"/>
              </w:tabs>
            </w:pPr>
            <w:r>
              <w:t>A06-RSar.docx</w:t>
            </w:r>
          </w:p>
        </w:tc>
        <w:tc>
          <w:tcPr>
            <w:tcW w:w="5940" w:type="dxa"/>
          </w:tcPr>
          <w:p w14:paraId="4B79C4A9" w14:textId="77777777" w:rsidR="003D6EC8" w:rsidRDefault="00BB3D77" w:rsidP="003D6EC8">
            <w:pPr>
              <w:tabs>
                <w:tab w:val="left" w:pos="1258"/>
              </w:tabs>
            </w:pPr>
            <w:r w:rsidRPr="00BB3D77">
              <w:t>for the zip file, only include the document file and the python file</w:t>
            </w:r>
          </w:p>
          <w:p w14:paraId="5BC293A4" w14:textId="08CA144F" w:rsidR="00BB3D77" w:rsidRPr="007A6661" w:rsidRDefault="00BB3D77" w:rsidP="003D6EC8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52A6D218" w14:textId="06089CA9" w:rsidR="003D6EC8" w:rsidRDefault="00BB3D77" w:rsidP="003D6EC8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DF0E4F" w:rsidRPr="00BB3E5B" w14:paraId="27C45D70" w14:textId="77777777" w:rsidTr="004417E3">
        <w:trPr>
          <w:ins w:id="497" w:author="Bambi C" w:date="2022-08-28T11:43:00Z"/>
        </w:trPr>
        <w:tc>
          <w:tcPr>
            <w:tcW w:w="2060" w:type="dxa"/>
          </w:tcPr>
          <w:p w14:paraId="4B19EBC8" w14:textId="63CBBEA6" w:rsidR="00DF0E4F" w:rsidRDefault="00DF0E4F" w:rsidP="003D6EC8">
            <w:pPr>
              <w:tabs>
                <w:tab w:val="left" w:pos="1258"/>
              </w:tabs>
              <w:rPr>
                <w:ins w:id="498" w:author="Bambi C" w:date="2022-08-28T11:43:00Z"/>
              </w:rPr>
            </w:pPr>
            <w:ins w:id="499" w:author="Bambi C" w:date="2022-08-28T11:43:00Z">
              <w:r>
                <w:t>A07-RSar.docx</w:t>
              </w:r>
            </w:ins>
          </w:p>
        </w:tc>
        <w:tc>
          <w:tcPr>
            <w:tcW w:w="5940" w:type="dxa"/>
          </w:tcPr>
          <w:p w14:paraId="66CA8693" w14:textId="36FA3F02" w:rsidR="00DF0E4F" w:rsidRDefault="004417E3" w:rsidP="003D6EC8">
            <w:pPr>
              <w:tabs>
                <w:tab w:val="left" w:pos="1258"/>
              </w:tabs>
              <w:rPr>
                <w:ins w:id="500" w:author="Bambi C" w:date="2022-08-28T11:43:00Z"/>
              </w:rPr>
            </w:pPr>
            <w:ins w:id="501" w:author="Bambi C" w:date="2022-08-30T15:01:00Z">
              <w:r w:rsidRPr="004417E3">
                <w:t>need to insert comments near your pickling/exception program code</w:t>
              </w:r>
            </w:ins>
          </w:p>
          <w:p w14:paraId="3C773923" w14:textId="730A2215" w:rsidR="003F7B92" w:rsidRPr="00BB3D77" w:rsidRDefault="003F7B92" w:rsidP="003D6EC8">
            <w:pPr>
              <w:tabs>
                <w:tab w:val="left" w:pos="1258"/>
              </w:tabs>
              <w:rPr>
                <w:ins w:id="502" w:author="Bambi C" w:date="2022-08-28T11:43:00Z"/>
              </w:rPr>
            </w:pPr>
          </w:p>
        </w:tc>
        <w:tc>
          <w:tcPr>
            <w:tcW w:w="1558" w:type="dxa"/>
          </w:tcPr>
          <w:p w14:paraId="44D7D99E" w14:textId="34E43FB0" w:rsidR="00DF0E4F" w:rsidRDefault="004417E3" w:rsidP="003D6EC8">
            <w:pPr>
              <w:keepNext/>
              <w:tabs>
                <w:tab w:val="left" w:pos="1258"/>
              </w:tabs>
              <w:jc w:val="center"/>
              <w:rPr>
                <w:ins w:id="503" w:author="Bambi C" w:date="2022-08-28T11:43:00Z"/>
              </w:rPr>
            </w:pPr>
            <w:ins w:id="504" w:author="Bambi C" w:date="2022-08-30T15:01:00Z">
              <w:r>
                <w:t>-1</w:t>
              </w:r>
            </w:ins>
          </w:p>
        </w:tc>
      </w:tr>
    </w:tbl>
    <w:p w14:paraId="69CC9111" w14:textId="0337D564" w:rsidR="001F6C15" w:rsidRDefault="00CE7904" w:rsidP="000606C4">
      <w:pPr>
        <w:pStyle w:val="Caption"/>
      </w:pPr>
      <w:bookmarkStart w:id="505" w:name="_Ref110337438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506" w:author="Bambi C" w:date="2022-08-31T17:04:00Z">
        <w:r w:rsidR="005422F5">
          <w:rPr>
            <w:noProof/>
          </w:rPr>
          <w:t>6</w:t>
        </w:r>
      </w:ins>
      <w:del w:id="507" w:author="Bambi C" w:date="2022-08-28T11:43:00Z">
        <w:r w:rsidR="00FD1280" w:rsidDel="003F7B92">
          <w:rPr>
            <w:noProof/>
          </w:rPr>
          <w:delText>6</w:delText>
        </w:r>
      </w:del>
      <w:r w:rsidR="00EE01C2">
        <w:rPr>
          <w:noProof/>
        </w:rPr>
        <w:fldChar w:fldCharType="end"/>
      </w:r>
      <w:bookmarkEnd w:id="505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508" w:name="_Toc112880805"/>
      <w:r>
        <w:t>Design</w:t>
      </w:r>
      <w:bookmarkEnd w:id="508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509" w:name="_Toc112880806"/>
      <w:r>
        <w:t>Standard elements</w:t>
      </w:r>
      <w:bookmarkEnd w:id="509"/>
    </w:p>
    <w:p w14:paraId="569FA314" w14:textId="1404C628" w:rsidR="003426A3" w:rsidRDefault="003426A3" w:rsidP="003426A3">
      <w:pPr>
        <w:pStyle w:val="Heading4"/>
      </w:pPr>
      <w:bookmarkStart w:id="510" w:name="_Ref110936552"/>
      <w:bookmarkStart w:id="511" w:name="_Toc112880807"/>
      <w:r>
        <w:t>Code style</w:t>
      </w:r>
      <w:bookmarkEnd w:id="510"/>
      <w:bookmarkEnd w:id="511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2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3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A1F4A95" w14:textId="0CEAA589" w:rsidR="00265303" w:rsidRDefault="00AC3005" w:rsidP="009E33F3">
      <w:pPr>
        <w:pStyle w:val="Heading4"/>
      </w:pPr>
      <w:bookmarkStart w:id="512" w:name="_Toc111802069"/>
      <w:bookmarkStart w:id="513" w:name="_Toc112170611"/>
      <w:bookmarkStart w:id="514" w:name="_Toc112232929"/>
      <w:bookmarkStart w:id="515" w:name="_Toc112232987"/>
      <w:bookmarkStart w:id="516" w:name="_Toc112233042"/>
      <w:bookmarkStart w:id="517" w:name="_Toc112233098"/>
      <w:bookmarkStart w:id="518" w:name="_Toc112233154"/>
      <w:bookmarkStart w:id="519" w:name="_Toc112233213"/>
      <w:bookmarkStart w:id="520" w:name="_Toc112233266"/>
      <w:bookmarkStart w:id="521" w:name="_Toc112233321"/>
      <w:bookmarkStart w:id="522" w:name="_Toc112243143"/>
      <w:bookmarkStart w:id="523" w:name="_Toc112243398"/>
      <w:bookmarkStart w:id="524" w:name="_Toc112264362"/>
      <w:bookmarkStart w:id="525" w:name="_Toc112269644"/>
      <w:bookmarkStart w:id="526" w:name="_Toc111802070"/>
      <w:bookmarkStart w:id="527" w:name="_Toc112170612"/>
      <w:bookmarkStart w:id="528" w:name="_Toc112232930"/>
      <w:bookmarkStart w:id="529" w:name="_Toc112232988"/>
      <w:bookmarkStart w:id="530" w:name="_Toc112233043"/>
      <w:bookmarkStart w:id="531" w:name="_Toc112233099"/>
      <w:bookmarkStart w:id="532" w:name="_Toc112233155"/>
      <w:bookmarkStart w:id="533" w:name="_Toc112233214"/>
      <w:bookmarkStart w:id="534" w:name="_Toc112233267"/>
      <w:bookmarkStart w:id="535" w:name="_Toc112233322"/>
      <w:bookmarkStart w:id="536" w:name="_Toc112243144"/>
      <w:bookmarkStart w:id="537" w:name="_Toc112243399"/>
      <w:bookmarkStart w:id="538" w:name="_Toc112264363"/>
      <w:bookmarkStart w:id="539" w:name="_Toc112269645"/>
      <w:bookmarkStart w:id="540" w:name="_Toc111802071"/>
      <w:bookmarkStart w:id="541" w:name="_Toc112170613"/>
      <w:bookmarkStart w:id="542" w:name="_Toc112232931"/>
      <w:bookmarkStart w:id="543" w:name="_Toc112232989"/>
      <w:bookmarkStart w:id="544" w:name="_Toc112233044"/>
      <w:bookmarkStart w:id="545" w:name="_Toc112233100"/>
      <w:bookmarkStart w:id="546" w:name="_Toc112233156"/>
      <w:bookmarkStart w:id="547" w:name="_Toc112233215"/>
      <w:bookmarkStart w:id="548" w:name="_Toc112233268"/>
      <w:bookmarkStart w:id="549" w:name="_Toc112233323"/>
      <w:bookmarkStart w:id="550" w:name="_Toc112243145"/>
      <w:bookmarkStart w:id="551" w:name="_Toc112243400"/>
      <w:bookmarkStart w:id="552" w:name="_Toc112264364"/>
      <w:bookmarkStart w:id="553" w:name="_Toc112269646"/>
      <w:bookmarkStart w:id="554" w:name="_Toc112880808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r>
        <w:t>Script header</w:t>
      </w:r>
      <w:bookmarkEnd w:id="554"/>
    </w:p>
    <w:p w14:paraId="7DBBEA28" w14:textId="0A7BBEB5" w:rsidR="00265303" w:rsidRDefault="00AD4176" w:rsidP="00B22B01">
      <w:r>
        <w:lastRenderedPageBreak/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555" w:author="Bambi C" w:date="2022-08-31T17:04:00Z">
        <w:r w:rsidR="005422F5">
          <w:t xml:space="preserve">Figure </w:t>
        </w:r>
        <w:r w:rsidR="005422F5">
          <w:rPr>
            <w:noProof/>
          </w:rPr>
          <w:t>7</w:t>
        </w:r>
      </w:ins>
      <w:del w:id="556" w:author="Bambi C" w:date="2022-08-31T17:04:00Z">
        <w:r w:rsidR="003F7B92" w:rsidDel="005422F5">
          <w:delText xml:space="preserve">Figure </w:delText>
        </w:r>
        <w:r w:rsidR="003F7B92" w:rsidDel="005422F5">
          <w:rPr>
            <w:noProof/>
          </w:rPr>
          <w:delText>6</w:delText>
        </w:r>
      </w:del>
      <w:del w:id="557" w:author="Bambi C" w:date="2022-08-28T11:44:00Z">
        <w:r w:rsidR="00E80E7F" w:rsidDel="003F7B92">
          <w:delText xml:space="preserve">Figure </w:delText>
        </w:r>
        <w:r w:rsidR="00E80E7F" w:rsidDel="003F7B92">
          <w:rPr>
            <w:noProof/>
          </w:rPr>
          <w:delText>7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640"/>
      </w:tblGrid>
      <w:tr w:rsidR="00021FB8" w14:paraId="6023067E" w14:textId="77777777" w:rsidTr="00944E1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ChangeLog: (</w:t>
            </w:r>
            <w:proofErr w:type="gram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date,name</w:t>
            </w:r>
            <w:proofErr w:type="gram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,change)</w:t>
            </w:r>
          </w:p>
          <w:p w14:paraId="4474D126" w14:textId="3EC8184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1860919" w:rsidR="003964CB" w:rsidRDefault="00F9059C" w:rsidP="00F9059C">
      <w:pPr>
        <w:pStyle w:val="Caption"/>
      </w:pPr>
      <w:bookmarkStart w:id="558" w:name="_Ref109673335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559" w:author="Bambi C" w:date="2022-08-31T17:04:00Z">
        <w:r w:rsidR="005422F5">
          <w:rPr>
            <w:noProof/>
          </w:rPr>
          <w:t>7</w:t>
        </w:r>
      </w:ins>
      <w:del w:id="560" w:author="Bambi C" w:date="2022-08-28T11:44:00Z">
        <w:r w:rsidR="00E80E7F" w:rsidDel="003F7B92">
          <w:rPr>
            <w:noProof/>
          </w:rPr>
          <w:delText>7</w:delText>
        </w:r>
      </w:del>
      <w:r w:rsidR="00EE01C2">
        <w:rPr>
          <w:noProof/>
        </w:rPr>
        <w:fldChar w:fldCharType="end"/>
      </w:r>
      <w:bookmarkEnd w:id="558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6294E81" w14:textId="288F9D17" w:rsidR="000174BD" w:rsidRDefault="000174BD" w:rsidP="009E33F3">
      <w:pPr>
        <w:pStyle w:val="Heading4"/>
      </w:pPr>
      <w:bookmarkStart w:id="561" w:name="_Toc112232933"/>
      <w:bookmarkStart w:id="562" w:name="_Toc112232991"/>
      <w:bookmarkStart w:id="563" w:name="_Toc112233046"/>
      <w:bookmarkStart w:id="564" w:name="_Toc112233102"/>
      <w:bookmarkStart w:id="565" w:name="_Toc112233158"/>
      <w:bookmarkStart w:id="566" w:name="_Toc112233217"/>
      <w:bookmarkStart w:id="567" w:name="_Toc112233270"/>
      <w:bookmarkStart w:id="568" w:name="_Toc112233325"/>
      <w:bookmarkStart w:id="569" w:name="_Toc112243147"/>
      <w:bookmarkStart w:id="570" w:name="_Toc112243402"/>
      <w:bookmarkStart w:id="571" w:name="_Toc112264366"/>
      <w:bookmarkStart w:id="572" w:name="_Toc112269648"/>
      <w:bookmarkStart w:id="573" w:name="_Toc112232934"/>
      <w:bookmarkStart w:id="574" w:name="_Toc112232992"/>
      <w:bookmarkStart w:id="575" w:name="_Toc112233047"/>
      <w:bookmarkStart w:id="576" w:name="_Toc112233103"/>
      <w:bookmarkStart w:id="577" w:name="_Toc112233159"/>
      <w:bookmarkStart w:id="578" w:name="_Toc112233218"/>
      <w:bookmarkStart w:id="579" w:name="_Toc112233271"/>
      <w:bookmarkStart w:id="580" w:name="_Toc112233326"/>
      <w:bookmarkStart w:id="581" w:name="_Toc112243148"/>
      <w:bookmarkStart w:id="582" w:name="_Toc112243403"/>
      <w:bookmarkStart w:id="583" w:name="_Toc112264367"/>
      <w:bookmarkStart w:id="584" w:name="_Toc112269649"/>
      <w:bookmarkStart w:id="585" w:name="_Toc112232939"/>
      <w:bookmarkStart w:id="586" w:name="_Toc112232997"/>
      <w:bookmarkStart w:id="587" w:name="_Toc112233052"/>
      <w:bookmarkStart w:id="588" w:name="_Toc112233108"/>
      <w:bookmarkStart w:id="589" w:name="_Toc112233164"/>
      <w:bookmarkStart w:id="590" w:name="_Toc112233223"/>
      <w:bookmarkStart w:id="591" w:name="_Toc112233276"/>
      <w:bookmarkStart w:id="592" w:name="_Toc112233331"/>
      <w:bookmarkStart w:id="593" w:name="_Toc112243153"/>
      <w:bookmarkStart w:id="594" w:name="_Toc112243408"/>
      <w:bookmarkStart w:id="595" w:name="_Toc112264372"/>
      <w:bookmarkStart w:id="596" w:name="_Toc112269654"/>
      <w:bookmarkStart w:id="597" w:name="_Toc112232940"/>
      <w:bookmarkStart w:id="598" w:name="_Toc112232998"/>
      <w:bookmarkStart w:id="599" w:name="_Toc112233053"/>
      <w:bookmarkStart w:id="600" w:name="_Toc112233109"/>
      <w:bookmarkStart w:id="601" w:name="_Toc112233165"/>
      <w:bookmarkStart w:id="602" w:name="_Toc112233224"/>
      <w:bookmarkStart w:id="603" w:name="_Toc112233277"/>
      <w:bookmarkStart w:id="604" w:name="_Toc112233332"/>
      <w:bookmarkStart w:id="605" w:name="_Toc112243154"/>
      <w:bookmarkStart w:id="606" w:name="_Toc112243409"/>
      <w:bookmarkStart w:id="607" w:name="_Toc112264373"/>
      <w:bookmarkStart w:id="608" w:name="_Toc112269655"/>
      <w:bookmarkStart w:id="609" w:name="_Toc112232941"/>
      <w:bookmarkStart w:id="610" w:name="_Toc112232999"/>
      <w:bookmarkStart w:id="611" w:name="_Toc112233054"/>
      <w:bookmarkStart w:id="612" w:name="_Toc112233110"/>
      <w:bookmarkStart w:id="613" w:name="_Toc112233166"/>
      <w:bookmarkStart w:id="614" w:name="_Toc112233225"/>
      <w:bookmarkStart w:id="615" w:name="_Toc112233278"/>
      <w:bookmarkStart w:id="616" w:name="_Toc112233333"/>
      <w:bookmarkStart w:id="617" w:name="_Toc112243155"/>
      <w:bookmarkStart w:id="618" w:name="_Toc112243410"/>
      <w:bookmarkStart w:id="619" w:name="_Toc112264374"/>
      <w:bookmarkStart w:id="620" w:name="_Toc112269656"/>
      <w:bookmarkStart w:id="621" w:name="_Ref110955834"/>
      <w:bookmarkStart w:id="622" w:name="_Toc112880809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r>
        <w:t>Sav</w:t>
      </w:r>
      <w:r w:rsidR="00F35D17">
        <w:t>ing files</w:t>
      </w:r>
      <w:bookmarkEnd w:id="621"/>
      <w:bookmarkEnd w:id="622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4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0BF0BAA9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451F5C">
        <w:rPr>
          <w:b/>
          <w:bCs/>
        </w:rPr>
        <w:t>A0</w:t>
      </w:r>
      <w:ins w:id="623" w:author="Bambi C" w:date="2022-08-28T11:44:00Z">
        <w:r w:rsidR="003F7B92">
          <w:rPr>
            <w:b/>
            <w:bCs/>
          </w:rPr>
          <w:t>8</w:t>
        </w:r>
      </w:ins>
      <w:del w:id="624" w:author="Bambi C" w:date="2022-08-28T11:44:00Z">
        <w:r w:rsidR="00431FB5" w:rsidDel="003F7B92">
          <w:rPr>
            <w:b/>
            <w:bCs/>
          </w:rPr>
          <w:delText>7</w:delText>
        </w:r>
      </w:del>
      <w:r w:rsidR="00D02CFD" w:rsidRPr="00451F5C">
        <w:rPr>
          <w:b/>
          <w:bCs/>
        </w:rPr>
        <w:t>-RSar</w:t>
      </w:r>
      <w:r w:rsidRPr="00451F5C">
        <w:rPr>
          <w:b/>
          <w:bCs/>
        </w:rPr>
        <w:t>.py</w:t>
      </w:r>
    </w:p>
    <w:p w14:paraId="73437AAA" w14:textId="4D958501" w:rsidR="000174BD" w:rsidRPr="00C70B5B" w:rsidRDefault="000174BD" w:rsidP="005422F5">
      <w:pPr>
        <w:pStyle w:val="ListParagraph"/>
        <w:numPr>
          <w:ilvl w:val="0"/>
          <w:numId w:val="23"/>
        </w:numPr>
      </w:pPr>
      <w:r w:rsidRPr="00C70B5B">
        <w:t xml:space="preserve">Data output filename: </w:t>
      </w:r>
      <w:ins w:id="625" w:author="Bambi C" w:date="2022-08-31T17:03:00Z">
        <w:r w:rsidR="005422F5" w:rsidRPr="005422F5">
          <w:rPr>
            <w:b/>
            <w:bCs/>
            <w:rPrChange w:id="626" w:author="Bambi C" w:date="2022-08-31T17:04:00Z">
              <w:rPr/>
            </w:rPrChange>
          </w:rPr>
          <w:t>products.txt</w:t>
        </w:r>
      </w:ins>
      <w:del w:id="627" w:author="Bambi C" w:date="2022-08-28T11:45:00Z">
        <w:r w:rsidR="00C70B5B" w:rsidRPr="00944E18" w:rsidDel="003F7B92">
          <w:rPr>
            <w:b/>
            <w:bCs/>
          </w:rPr>
          <w:delText>AppData</w:delText>
        </w:r>
        <w:r w:rsidRPr="00C70B5B" w:rsidDel="003F7B92">
          <w:rPr>
            <w:b/>
            <w:bCs/>
          </w:rPr>
          <w:delText>.</w:delText>
        </w:r>
        <w:r w:rsidR="00F53F26" w:rsidRPr="00944E18" w:rsidDel="003F7B92">
          <w:rPr>
            <w:b/>
            <w:bCs/>
          </w:rPr>
          <w:delText>dat</w:delText>
        </w:r>
      </w:del>
    </w:p>
    <w:p w14:paraId="7EC5BBFF" w14:textId="52E2570B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ins w:id="628" w:author="Bambi C" w:date="2022-08-28T11:45:00Z">
        <w:r w:rsidR="003F7B92" w:rsidRPr="00542C11">
          <w:t xml:space="preserve">Figure </w:t>
        </w:r>
        <w:r w:rsidR="003F7B92">
          <w:rPr>
            <w:noProof/>
          </w:rPr>
          <w:t>4</w:t>
        </w:r>
      </w:ins>
      <w:del w:id="629" w:author="Bambi C" w:date="2022-08-28T11:45:00Z">
        <w:r w:rsidR="0083007E" w:rsidRPr="00542C11" w:rsidDel="003F7B92">
          <w:delText xml:space="preserve">Figure </w:delText>
        </w:r>
        <w:r w:rsidR="0083007E" w:rsidDel="003F7B92">
          <w:rPr>
            <w:noProof/>
          </w:rPr>
          <w:delText>5</w:delText>
        </w:r>
      </w:del>
      <w:r w:rsidR="000C6B46">
        <w:fldChar w:fldCharType="end"/>
      </w:r>
    </w:p>
    <w:p w14:paraId="7B68ED84" w14:textId="01060FDD" w:rsidR="00025D33" w:rsidRDefault="000174BD" w:rsidP="00944E18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  <w:bookmarkStart w:id="630" w:name="_Toc112233113"/>
      <w:bookmarkStart w:id="631" w:name="_Toc112233169"/>
      <w:bookmarkStart w:id="632" w:name="_Ref109674847"/>
      <w:bookmarkEnd w:id="630"/>
      <w:bookmarkEnd w:id="631"/>
    </w:p>
    <w:p w14:paraId="0C0D5865" w14:textId="77777777" w:rsidR="00D402CE" w:rsidRDefault="00D402CE" w:rsidP="00944E18">
      <w:pPr>
        <w:pStyle w:val="Heading3"/>
      </w:pPr>
      <w:bookmarkStart w:id="633" w:name="_Toc112880810"/>
      <w:r>
        <w:t>Program description</w:t>
      </w:r>
      <w:bookmarkEnd w:id="633"/>
    </w:p>
    <w:p w14:paraId="7704D821" w14:textId="6342CA6E" w:rsidR="00D402CE" w:rsidDel="00496789" w:rsidRDefault="005422F5" w:rsidP="00B536CC">
      <w:pPr>
        <w:rPr>
          <w:del w:id="634" w:author="Bambi C" w:date="2022-08-28T11:45:00Z"/>
        </w:rPr>
      </w:pPr>
      <w:r>
        <w:t xml:space="preserve">Since this program is heavily dependent on the starter code file: </w:t>
      </w:r>
      <w:r w:rsidR="00630002" w:rsidRPr="008B12D7">
        <w:rPr>
          <w:b/>
          <w:bCs/>
        </w:rPr>
        <w:t>Assigment08-Starter.py</w:t>
      </w:r>
      <w:r w:rsidR="00630002">
        <w:t xml:space="preserve">. My intention will be to build out the program as it appears to be intended (versus my own </w:t>
      </w:r>
      <w:r w:rsidR="00B536CC">
        <w:t xml:space="preserve">approach, i.e., adding *not explicitly required* features). </w:t>
      </w:r>
      <w:ins w:id="635" w:author="Bambi C" w:date="2022-08-31T17:08:00Z">
        <w:r w:rsidR="00B536CC">
          <w:t xml:space="preserve">Additionally, </w:t>
        </w:r>
        <w:r w:rsidR="003F6438">
          <w:t>my focus be towards the</w:t>
        </w:r>
        <w:r w:rsidR="00630214">
          <w:t xml:space="preserve"> “new” code covered in this module</w:t>
        </w:r>
      </w:ins>
      <w:ins w:id="636" w:author="Bambi C" w:date="2022-08-31T17:09:00Z">
        <w:r w:rsidR="003F6438">
          <w:t xml:space="preserve">. </w:t>
        </w:r>
        <w:r w:rsidR="0024500E">
          <w:t xml:space="preserve">Most, if not all, of the </w:t>
        </w:r>
        <w:r w:rsidR="003F6438">
          <w:t>program</w:t>
        </w:r>
        <w:r w:rsidR="0024500E">
          <w:t>’s</w:t>
        </w:r>
        <w:r w:rsidR="003F6438">
          <w:t xml:space="preserve"> functionality can be </w:t>
        </w:r>
        <w:r w:rsidR="0024500E">
          <w:t>reused from prior assignments.</w:t>
        </w:r>
      </w:ins>
      <w:ins w:id="637" w:author="Bambi C" w:date="2022-08-31T17:10:00Z">
        <w:r w:rsidR="00844C75">
          <w:t xml:space="preserve"> Therefore, the focus of this write up will be </w:t>
        </w:r>
        <w:r w:rsidR="009E6330">
          <w:t xml:space="preserve">on the scope of topics covered in the current module: </w:t>
        </w:r>
        <w:r w:rsidR="00496789">
          <w:t>classes</w:t>
        </w:r>
      </w:ins>
      <w:ins w:id="638" w:author="Bambi C" w:date="2022-08-31T17:11:00Z">
        <w:r w:rsidR="000003DA">
          <w:t xml:space="preserve"> with relevant coverage of try-except statements</w:t>
        </w:r>
      </w:ins>
      <w:ins w:id="639" w:author="Bambi C" w:date="2022-08-31T17:12:00Z">
        <w:r w:rsidR="000003DA">
          <w:t xml:space="preserve"> and other data validation </w:t>
        </w:r>
        <w:r w:rsidR="00F02D1A">
          <w:t>mechanisms, as needed.</w:t>
        </w:r>
      </w:ins>
      <w:del w:id="640" w:author="Bambi C" w:date="2022-08-28T11:45:00Z">
        <w:r w:rsidR="00D402CE" w:rsidDel="003F7B92">
          <w:delText>Since the primary objective of this assignment is to demonstrate the requirements, I am building a “dummy” program as a base reference. The base reference program</w:delText>
        </w:r>
        <w:r w:rsidR="0083007E" w:rsidDel="003F7B92">
          <w:delText xml:space="preserve"> will be</w:delText>
        </w:r>
        <w:r w:rsidR="00D402CE" w:rsidDel="003F7B92">
          <w:delText xml:space="preserve"> </w:delText>
        </w:r>
        <w:r w:rsidR="0083007E" w:rsidDel="003F7B92">
          <w:delText xml:space="preserve">a </w:delText>
        </w:r>
        <w:r w:rsidR="00D402CE" w:rsidDel="003F7B92">
          <w:delText>birthday record keeper: “VIP Birthdays”.</w:delText>
        </w:r>
      </w:del>
    </w:p>
    <w:p w14:paraId="184D9B26" w14:textId="5F03169B" w:rsidR="00D402CE" w:rsidRDefault="007D6985">
      <w:pPr>
        <w:pPrChange w:id="641" w:author="Bambi C" w:date="2022-08-31T17:08:00Z">
          <w:pPr>
            <w:shd w:val="clear" w:color="auto" w:fill="FFFF00"/>
          </w:pPr>
        </w:pPrChange>
      </w:pPr>
      <w:del w:id="642" w:author="Bambi C" w:date="2022-08-28T11:45:00Z">
        <w:r w:rsidDel="003F7B92">
          <w:delText>The program will record: Name, Relationship</w:delText>
        </w:r>
        <w:r w:rsidR="00217F30" w:rsidDel="003F7B92">
          <w:delText xml:space="preserve"> (a.k.a. circle)</w:delText>
        </w:r>
        <w:r w:rsidDel="003F7B92">
          <w:delText xml:space="preserve">, and </w:delText>
        </w:r>
        <w:r w:rsidR="0019039F" w:rsidDel="003F7B92">
          <w:delText>D</w:delText>
        </w:r>
        <w:r w:rsidDel="003F7B92">
          <w:delText>at</w:delText>
        </w:r>
        <w:r w:rsidR="0019039F" w:rsidDel="003F7B92">
          <w:delText>e</w:delText>
        </w:r>
        <w:r w:rsidDel="003F7B92">
          <w:delText xml:space="preserve"> of </w:delText>
        </w:r>
        <w:r w:rsidR="0019039F" w:rsidDel="003F7B92">
          <w:delText>B</w:delText>
        </w:r>
        <w:r w:rsidDel="003F7B92">
          <w:delText>irth</w:delText>
        </w:r>
        <w:r w:rsidR="0019039F" w:rsidDel="003F7B92">
          <w:delText xml:space="preserve"> (a.k.a., </w:delText>
        </w:r>
        <w:r w:rsidR="00217F30" w:rsidDel="003F7B92">
          <w:delText>dob</w:delText>
        </w:r>
        <w:r w:rsidR="0019039F" w:rsidDel="003F7B92">
          <w:delText>)</w:delText>
        </w:r>
        <w:r w:rsidDel="003F7B92">
          <w:delText>.</w:delText>
        </w:r>
      </w:del>
    </w:p>
    <w:p w14:paraId="6299B9C5" w14:textId="17773735" w:rsidR="00217F30" w:rsidRDefault="00217F30" w:rsidP="00BB4A9D">
      <w:pPr>
        <w:pStyle w:val="Heading3"/>
      </w:pPr>
      <w:bookmarkStart w:id="643" w:name="_Toc112880811"/>
      <w:r>
        <w:t>Data structure</w:t>
      </w:r>
      <w:bookmarkEnd w:id="643"/>
    </w:p>
    <w:p w14:paraId="1F2E7BC7" w14:textId="325EB622" w:rsidR="00217F30" w:rsidRDefault="008D1EED" w:rsidP="00BB4A9D">
      <w:pPr>
        <w:rPr>
          <w:ins w:id="644" w:author="Bambi C" w:date="2022-08-31T17:17:00Z"/>
        </w:rPr>
      </w:pPr>
      <w:r>
        <w:t>The data structure for this assignment is relatively simple</w:t>
      </w:r>
      <w:r w:rsidR="00247CF5">
        <w:t xml:space="preserve"> in comparison to the prior assignment. However, since the focus of this assignment is setting up </w:t>
      </w:r>
      <w:r w:rsidR="00C0125B">
        <w:t xml:space="preserve">classes, it is helpful to identify </w:t>
      </w:r>
      <w:r w:rsidR="008B29D2">
        <w:t>relevant</w:t>
      </w:r>
      <w:r w:rsidR="00C0125B">
        <w:t xml:space="preserve"> details from the assignm</w:t>
      </w:r>
      <w:r w:rsidR="008B29D2">
        <w:t>ent’s starter code file.</w:t>
      </w:r>
      <w:ins w:id="645" w:author="Bambi C" w:date="2022-08-31T17:16:00Z">
        <w:r w:rsidR="009623F4">
          <w:t xml:space="preserve"> From this pseudocode </w:t>
        </w:r>
      </w:ins>
      <w:ins w:id="646" w:author="Bambi C" w:date="2022-08-31T17:17:00Z">
        <w:r w:rsidR="009623F4">
          <w:t>we can expect the following:</w:t>
        </w:r>
      </w:ins>
      <w:del w:id="647" w:author="Bambi C" w:date="2022-08-31T17:12:00Z">
        <w:r w:rsidR="000B2FF3" w:rsidDel="008D1EED">
          <w:delText>I have found it helpful to know before coding what is the expected data structure and data file output</w:delText>
        </w:r>
        <w:r w:rsidR="00B9056B" w:rsidDel="008D1EED">
          <w:delText xml:space="preserve"> (</w:delText>
        </w:r>
        <w:r w:rsidR="00FD1280" w:rsidDel="008D1EED">
          <w:fldChar w:fldCharType="begin"/>
        </w:r>
        <w:r w:rsidR="00FD1280" w:rsidDel="008D1EED">
          <w:delInstrText xml:space="preserve"> REF _Ref112234139 \h </w:delInstrText>
        </w:r>
        <w:r w:rsidR="003F7B92" w:rsidDel="008D1EED">
          <w:delInstrText xml:space="preserve"> \* MERGEFORMAT </w:delInstrText>
        </w:r>
        <w:r w:rsidR="00FD1280" w:rsidDel="008D1EED">
          <w:fldChar w:fldCharType="separate"/>
        </w:r>
        <w:r w:rsidR="00FD1280" w:rsidDel="008D1EED">
          <w:delText xml:space="preserve">Figure </w:delText>
        </w:r>
        <w:r w:rsidR="00FD1280" w:rsidDel="008D1EED">
          <w:rPr>
            <w:noProof/>
          </w:rPr>
          <w:delText>8</w:delText>
        </w:r>
        <w:r w:rsidR="00FD1280" w:rsidDel="008D1EED">
          <w:fldChar w:fldCharType="end"/>
        </w:r>
        <w:r w:rsidR="00B9056B" w:rsidDel="008D1EED">
          <w:delText>)</w:delText>
        </w:r>
        <w:r w:rsidR="000B2FF3" w:rsidDel="008D1EED">
          <w:delText xml:space="preserve">. </w:delText>
        </w:r>
        <w:r w:rsidR="00C07600" w:rsidDel="008D1EED">
          <w:delText>As the output is going to a binary file</w:delText>
        </w:r>
        <w:r w:rsidR="00B9056B" w:rsidDel="008D1EED">
          <w:delText xml:space="preserve"> (.dat)</w:delText>
        </w:r>
        <w:r w:rsidR="00C07600" w:rsidDel="008D1EED">
          <w:delText xml:space="preserve"> – where the raw data in the file is not human readable </w:delText>
        </w:r>
        <w:r w:rsidR="007D5C80" w:rsidDel="008D1EED">
          <w:delText>–</w:delText>
        </w:r>
        <w:r w:rsidR="00C07600" w:rsidDel="008D1EED">
          <w:delText xml:space="preserve"> </w:delText>
        </w:r>
        <w:r w:rsidR="007D5C80" w:rsidDel="008D1EED">
          <w:delText xml:space="preserve">I’m not going to </w:delText>
        </w:r>
        <w:r w:rsidR="004A7763" w:rsidDel="008D1EED">
          <w:delText xml:space="preserve">output as a comma-separated values (CSV) file. Since viewing the data requires the program to do, I’ll leave the </w:delText>
        </w:r>
        <w:r w:rsidR="00B9056B" w:rsidDel="008D1EED">
          <w:delText>extract-transform-load (ETL) workload to the program.</w:delText>
        </w:r>
      </w:del>
    </w:p>
    <w:p w14:paraId="2D926BF9" w14:textId="0160C8F8" w:rsidR="009623F4" w:rsidRDefault="009623F4" w:rsidP="009623F4">
      <w:pPr>
        <w:pStyle w:val="ListParagraph"/>
        <w:numPr>
          <w:ilvl w:val="0"/>
          <w:numId w:val="42"/>
        </w:numPr>
        <w:rPr>
          <w:ins w:id="648" w:author="Bambi C" w:date="2022-08-31T17:18:00Z"/>
        </w:rPr>
      </w:pPr>
      <w:ins w:id="649" w:author="Bambi C" w:date="2022-08-31T17:17:00Z">
        <w:r>
          <w:t xml:space="preserve">Data will be read from and written to a </w:t>
        </w:r>
        <w:r w:rsidR="00DF15DA">
          <w:t xml:space="preserve">text file named </w:t>
        </w:r>
      </w:ins>
      <w:ins w:id="650" w:author="Bambi C" w:date="2022-08-31T17:18:00Z">
        <w:r w:rsidR="00142F02">
          <w:t>products</w:t>
        </w:r>
      </w:ins>
    </w:p>
    <w:p w14:paraId="0B13D50F" w14:textId="2FDEEEA1" w:rsidR="00142F02" w:rsidRDefault="00AC5075" w:rsidP="009623F4">
      <w:pPr>
        <w:pStyle w:val="ListParagraph"/>
        <w:numPr>
          <w:ilvl w:val="0"/>
          <w:numId w:val="42"/>
        </w:numPr>
        <w:rPr>
          <w:ins w:id="651" w:author="Bambi C" w:date="2022-08-31T17:19:00Z"/>
        </w:rPr>
      </w:pPr>
      <w:ins w:id="652" w:author="Bambi C" w:date="2022-08-31T17:18:00Z">
        <w:r>
          <w:t xml:space="preserve">Data read from the file and data </w:t>
        </w:r>
      </w:ins>
      <w:ins w:id="653" w:author="Bambi C" w:date="2022-08-31T17:19:00Z">
        <w:r>
          <w:t>added through</w:t>
        </w:r>
      </w:ins>
      <w:ins w:id="654" w:author="Bambi C" w:date="2022-08-31T17:18:00Z">
        <w:r>
          <w:t xml:space="preserve"> the program will </w:t>
        </w:r>
      </w:ins>
      <w:ins w:id="655" w:author="Bambi C" w:date="2022-08-31T17:19:00Z">
        <w:r>
          <w:t>need to be combined</w:t>
        </w:r>
      </w:ins>
      <w:ins w:id="656" w:author="Bambi C" w:date="2022-08-31T17:21:00Z">
        <w:r w:rsidR="00E212A8">
          <w:t xml:space="preserve"> together</w:t>
        </w:r>
      </w:ins>
      <w:ins w:id="657" w:author="Bambi C" w:date="2022-08-31T17:20:00Z">
        <w:r w:rsidR="008C0E63">
          <w:t xml:space="preserve"> (</w:t>
        </w:r>
        <w:r w:rsidR="008C0E63" w:rsidRPr="008C0E63">
          <w:rPr>
            <w:rFonts w:ascii="Consolas" w:hAnsi="Consolas" w:cs="Consolas"/>
            <w:rPrChange w:id="658" w:author="Bambi C" w:date="2022-08-31T17:20:00Z">
              <w:rPr/>
            </w:rPrChange>
          </w:rPr>
          <w:t>lstOfProductObjects</w:t>
        </w:r>
        <w:r w:rsidR="008C0E63">
          <w:t>)</w:t>
        </w:r>
      </w:ins>
    </w:p>
    <w:p w14:paraId="179B533D" w14:textId="2FF1A9C7" w:rsidR="008C0E63" w:rsidRDefault="008C0E63" w:rsidP="009623F4">
      <w:pPr>
        <w:pStyle w:val="ListParagraph"/>
        <w:numPr>
          <w:ilvl w:val="0"/>
          <w:numId w:val="42"/>
        </w:numPr>
        <w:rPr>
          <w:ins w:id="659" w:author="Bambi C" w:date="2022-08-31T17:19:00Z"/>
        </w:rPr>
      </w:pPr>
      <w:ins w:id="660" w:author="Bambi C" w:date="2022-08-31T17:19:00Z">
        <w:r>
          <w:t>Data will be of “products” with properties:</w:t>
        </w:r>
      </w:ins>
    </w:p>
    <w:p w14:paraId="7441301E" w14:textId="773CE391" w:rsidR="008C0E63" w:rsidRDefault="008C0E63" w:rsidP="008C0E63">
      <w:pPr>
        <w:pStyle w:val="ListParagraph"/>
        <w:numPr>
          <w:ilvl w:val="1"/>
          <w:numId w:val="42"/>
        </w:numPr>
        <w:rPr>
          <w:ins w:id="661" w:author="Bambi C" w:date="2022-08-31T17:19:00Z"/>
        </w:rPr>
      </w:pPr>
      <w:ins w:id="662" w:author="Bambi C" w:date="2022-08-31T17:20:00Z">
        <w:r>
          <w:t>N</w:t>
        </w:r>
      </w:ins>
      <w:ins w:id="663" w:author="Bambi C" w:date="2022-08-31T17:19:00Z">
        <w:r>
          <w:t>ame</w:t>
        </w:r>
      </w:ins>
      <w:ins w:id="664" w:author="Bambi C" w:date="2022-08-31T18:40:00Z">
        <w:r w:rsidR="00CE78CA">
          <w:t xml:space="preserve"> – string value data type</w:t>
        </w:r>
      </w:ins>
    </w:p>
    <w:p w14:paraId="3C6E5CB6" w14:textId="133B2112" w:rsidR="008C0E63" w:rsidRPr="00217F30" w:rsidRDefault="008C0E63">
      <w:pPr>
        <w:pStyle w:val="ListParagraph"/>
        <w:numPr>
          <w:ilvl w:val="1"/>
          <w:numId w:val="42"/>
        </w:numPr>
        <w:pPrChange w:id="665" w:author="Bambi C" w:date="2022-08-31T17:19:00Z">
          <w:pPr>
            <w:shd w:val="clear" w:color="auto" w:fill="FFFF00"/>
          </w:pPr>
        </w:pPrChange>
      </w:pPr>
      <w:ins w:id="666" w:author="Bambi C" w:date="2022-08-31T17:20:00Z">
        <w:r>
          <w:t>P</w:t>
        </w:r>
      </w:ins>
      <w:ins w:id="667" w:author="Bambi C" w:date="2022-08-31T17:19:00Z">
        <w:r>
          <w:t>rice</w:t>
        </w:r>
      </w:ins>
      <w:ins w:id="668" w:author="Bambi C" w:date="2022-08-31T18:41:00Z">
        <w:r w:rsidR="00CE78CA">
          <w:t xml:space="preserve"> – float value data type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402CE" w:rsidRPr="003A73BD" w14:paraId="5B4FD8BB" w14:textId="77777777" w:rsidTr="00BB4A9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20C83B" w14:textId="3F9D19DC" w:rsidR="00BB4A9D" w:rsidRPr="00BB4A9D" w:rsidRDefault="00BB4A9D">
            <w:pPr>
              <w:rPr>
                <w:ins w:id="669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70" w:author="Bambi C" w:date="2022-08-31T17:16:00Z">
                <w:pPr>
                  <w:shd w:val="clear" w:color="auto" w:fill="FFFF00"/>
                </w:pPr>
              </w:pPrChange>
            </w:pPr>
            <w:ins w:id="671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strFileName = </w:t>
              </w:r>
            </w:ins>
            <w:ins w:id="672" w:author="Bambi C" w:date="2022-08-31T18:40:00Z">
              <w:r w:rsidR="00CE78CA">
                <w:rPr>
                  <w:rFonts w:ascii="Consolas" w:hAnsi="Consolas" w:cs="Consolas"/>
                  <w:iCs w:val="0"/>
                  <w:color w:val="000000" w:themeColor="text1"/>
                </w:rPr>
                <w:t>‘</w:t>
              </w:r>
            </w:ins>
            <w:ins w:id="673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products.txt'</w:t>
              </w:r>
            </w:ins>
          </w:p>
          <w:p w14:paraId="3CAE3EE6" w14:textId="77777777" w:rsidR="00BB4A9D" w:rsidRPr="00BB4A9D" w:rsidRDefault="00BB4A9D">
            <w:pPr>
              <w:rPr>
                <w:ins w:id="674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75" w:author="Bambi C" w:date="2022-08-31T17:16:00Z">
                <w:pPr>
                  <w:shd w:val="clear" w:color="auto" w:fill="FFFF00"/>
                </w:pPr>
              </w:pPrChange>
            </w:pPr>
            <w:ins w:id="676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lstOfProductObjects = []</w:t>
              </w:r>
            </w:ins>
          </w:p>
          <w:p w14:paraId="03AFD1A1" w14:textId="77777777" w:rsidR="00BB4A9D" w:rsidRPr="00BB4A9D" w:rsidRDefault="00BB4A9D">
            <w:pPr>
              <w:rPr>
                <w:ins w:id="677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78" w:author="Bambi C" w:date="2022-08-31T17:16:00Z">
                <w:pPr>
                  <w:shd w:val="clear" w:color="auto" w:fill="FFFF00"/>
                </w:pPr>
              </w:pPrChange>
            </w:pPr>
          </w:p>
          <w:p w14:paraId="0B09B953" w14:textId="77777777" w:rsidR="00BB4A9D" w:rsidRPr="00BB4A9D" w:rsidRDefault="00BB4A9D">
            <w:pPr>
              <w:rPr>
                <w:ins w:id="679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80" w:author="Bambi C" w:date="2022-08-31T17:16:00Z">
                <w:pPr>
                  <w:shd w:val="clear" w:color="auto" w:fill="FFFF00"/>
                </w:pPr>
              </w:pPrChange>
            </w:pPr>
            <w:ins w:id="681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class Product:</w:t>
              </w:r>
            </w:ins>
          </w:p>
          <w:p w14:paraId="0F176299" w14:textId="77777777" w:rsidR="00BB4A9D" w:rsidRPr="00BB4A9D" w:rsidRDefault="00BB4A9D">
            <w:pPr>
              <w:rPr>
                <w:ins w:id="682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83" w:author="Bambi C" w:date="2022-08-31T17:16:00Z">
                <w:pPr>
                  <w:shd w:val="clear" w:color="auto" w:fill="FFFF00"/>
                </w:pPr>
              </w:pPrChange>
            </w:pPr>
            <w:ins w:id="684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"""Stores data about a product:</w:t>
              </w:r>
            </w:ins>
          </w:p>
          <w:p w14:paraId="0F2E38F7" w14:textId="77777777" w:rsidR="00BB4A9D" w:rsidRPr="00BB4A9D" w:rsidRDefault="00BB4A9D">
            <w:pPr>
              <w:rPr>
                <w:ins w:id="685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86" w:author="Bambi C" w:date="2022-08-31T17:16:00Z">
                <w:pPr>
                  <w:shd w:val="clear" w:color="auto" w:fill="FFFF00"/>
                </w:pPr>
              </w:pPrChange>
            </w:pPr>
          </w:p>
          <w:p w14:paraId="7B4C03BD" w14:textId="77777777" w:rsidR="00BB4A9D" w:rsidRPr="00BB4A9D" w:rsidRDefault="00BB4A9D">
            <w:pPr>
              <w:rPr>
                <w:ins w:id="687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88" w:author="Bambi C" w:date="2022-08-31T17:16:00Z">
                <w:pPr>
                  <w:shd w:val="clear" w:color="auto" w:fill="FFFF00"/>
                </w:pPr>
              </w:pPrChange>
            </w:pPr>
            <w:ins w:id="689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properties:</w:t>
              </w:r>
            </w:ins>
          </w:p>
          <w:p w14:paraId="2E3869B7" w14:textId="77777777" w:rsidR="00BB4A9D" w:rsidRPr="00BB4A9D" w:rsidRDefault="00BB4A9D">
            <w:pPr>
              <w:rPr>
                <w:ins w:id="690" w:author="Bambi C" w:date="2022-08-31T17:16:00Z"/>
                <w:rFonts w:ascii="Consolas" w:hAnsi="Consolas" w:cs="Consolas"/>
                <w:iCs w:val="0"/>
                <w:color w:val="000000" w:themeColor="text1"/>
              </w:rPr>
              <w:pPrChange w:id="691" w:author="Bambi C" w:date="2022-08-31T17:16:00Z">
                <w:pPr>
                  <w:shd w:val="clear" w:color="auto" w:fill="FFFF00"/>
                </w:pPr>
              </w:pPrChange>
            </w:pPr>
            <w:ins w:id="692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product_name: (string) with the </w:t>
              </w:r>
              <w:proofErr w:type="gramStart"/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>products's  name</w:t>
              </w:r>
              <w:proofErr w:type="gramEnd"/>
            </w:ins>
          </w:p>
          <w:p w14:paraId="12706548" w14:textId="36A0E07C" w:rsidR="00D402CE" w:rsidRPr="00526DB7" w:rsidDel="003F7B92" w:rsidRDefault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93" w:author="Bambi C" w:date="2022-08-28T11:45:00Z"/>
                <w:rFonts w:ascii="Consolas" w:hAnsi="Consolas" w:cs="Consolas"/>
                <w:iCs w:val="0"/>
                <w:color w:val="000000" w:themeColor="text1"/>
              </w:rPr>
            </w:pPr>
            <w:ins w:id="694" w:author="Bambi C" w:date="2022-08-31T17:16:00Z">
              <w:r w:rsidRPr="00BB4A9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product_price: (float) with the products's standard price</w:t>
              </w:r>
              <w:r w:rsidRPr="00BB4A9D" w:rsidDel="003F7B9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  <w:del w:id="695" w:author="Bambi C" w:date="2022-08-28T11:45:00Z">
              <w:r w:rsidR="00D402CE"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Name: alphanumeric, free-text</w:delText>
              </w:r>
            </w:del>
          </w:p>
          <w:p w14:paraId="7CEA3AC4" w14:textId="3D7CA65D" w:rsidR="00D402CE" w:rsidDel="003F7B92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96" w:author="Bambi C" w:date="2022-08-28T11:45:00Z"/>
                <w:rFonts w:ascii="Consolas" w:hAnsi="Consolas" w:cs="Consolas"/>
                <w:iCs w:val="0"/>
                <w:color w:val="000000" w:themeColor="text1"/>
              </w:rPr>
            </w:pPr>
            <w:del w:id="697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del>
          </w:p>
          <w:p w14:paraId="40DD7993" w14:textId="15FF7CD7" w:rsidR="00D402CE" w:rsidRPr="00526DB7" w:rsidDel="003F7B92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698" w:author="Bambi C" w:date="2022-08-28T11:45:00Z"/>
                <w:rFonts w:ascii="Consolas" w:hAnsi="Consolas" w:cs="Consolas"/>
                <w:iCs w:val="0"/>
                <w:color w:val="000000" w:themeColor="text1"/>
              </w:rPr>
            </w:pPr>
            <w:del w:id="699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Circle: mutually exclusive, pre-defined groups: Family | Friend | Business | Other</w:delText>
              </w:r>
            </w:del>
          </w:p>
          <w:p w14:paraId="0B8DC65C" w14:textId="119CB136" w:rsidR="00D402CE" w:rsidDel="003F7B92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00" w:author="Bambi C" w:date="2022-08-28T11:45:00Z"/>
                <w:rFonts w:ascii="Consolas" w:hAnsi="Consolas" w:cs="Consolas"/>
                <w:iCs w:val="0"/>
                <w:color w:val="000000" w:themeColor="text1"/>
              </w:rPr>
            </w:pPr>
            <w:del w:id="701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del>
          </w:p>
          <w:p w14:paraId="58FF759C" w14:textId="1C14C421" w:rsidR="00D402CE" w:rsidRPr="009E33F3" w:rsidRDefault="00D402CE" w:rsidP="00BB4A9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702" w:author="Bambi C" w:date="2022-08-28T11:45:00Z">
              <w:r w:rsidRPr="00526DB7"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DOB: </w:delText>
              </w:r>
              <w:r w:rsidDel="003F7B92">
                <w:rPr>
                  <w:rFonts w:ascii="Consolas" w:hAnsi="Consolas" w:cs="Consolas"/>
                  <w:iCs w:val="0"/>
                  <w:color w:val="000000" w:themeColor="text1"/>
                </w:rPr>
                <w:delText>yyyy-m-d</w:delText>
              </w:r>
            </w:del>
          </w:p>
        </w:tc>
      </w:tr>
    </w:tbl>
    <w:p w14:paraId="213A6FD4" w14:textId="609B4296" w:rsidR="00D402CE" w:rsidRDefault="00D402CE" w:rsidP="00D402CE">
      <w:pPr>
        <w:pStyle w:val="Caption"/>
      </w:pPr>
      <w:bookmarkStart w:id="703" w:name="_Ref112234139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r w:rsidR="00B9056B">
        <w:rPr>
          <w:noProof/>
        </w:rPr>
        <w:t>8</w:t>
      </w:r>
      <w:r w:rsidR="00EE01C2">
        <w:rPr>
          <w:noProof/>
        </w:rPr>
        <w:fldChar w:fldCharType="end"/>
      </w:r>
      <w:bookmarkEnd w:id="703"/>
      <w:r>
        <w:t>. Data structure</w:t>
      </w:r>
    </w:p>
    <w:p w14:paraId="59E0CF16" w14:textId="11A7120A" w:rsidR="00D402CE" w:rsidDel="00893722" w:rsidRDefault="00BC2782" w:rsidP="00D402CE">
      <w:pPr>
        <w:rPr>
          <w:del w:id="704" w:author="Bambi C" w:date="2022-08-31T17:23:00Z"/>
        </w:rPr>
      </w:pPr>
      <w:ins w:id="705" w:author="Bambi C" w:date="2022-08-31T17:23:00Z">
        <w:r>
          <w:t>Since I’ll be working within the structure of the starter code</w:t>
        </w:r>
        <w:r w:rsidR="00D61AF4">
          <w:t xml:space="preserve"> </w:t>
        </w:r>
      </w:ins>
      <w:ins w:id="706" w:author="Bambi C" w:date="2022-08-31T17:24:00Z">
        <w:r w:rsidR="00D61AF4">
          <w:t xml:space="preserve">provided for this assignment, I’ll include the standard class pattern taught in this module’s lesson when </w:t>
        </w:r>
      </w:ins>
      <w:ins w:id="707" w:author="Bambi C" w:date="2022-08-31T17:25:00Z">
        <w:r w:rsidR="00D61AF4">
          <w:t>programming the classes for this assignment</w:t>
        </w:r>
      </w:ins>
      <w:del w:id="708" w:author="Bambi C" w:date="2022-08-28T11:46:00Z">
        <w:r w:rsidR="00D402CE" w:rsidDel="003F7B92">
          <w:delText xml:space="preserve">Due to increased documentation requirements (e.g., publishing to GitHub webpage), I will </w:delText>
        </w:r>
        <w:r w:rsidR="004E2BC1" w:rsidDel="003F7B92">
          <w:delText>de</w:delText>
        </w:r>
        <w:r w:rsidR="00D402CE" w:rsidDel="003F7B92">
          <w:delText xml:space="preserve">prioritize </w:delText>
        </w:r>
        <w:r w:rsidR="004E2BC1" w:rsidDel="003F7B92">
          <w:delText>development to</w:delText>
        </w:r>
        <w:r w:rsidR="00D402CE" w:rsidDel="003F7B92">
          <w:delText xml:space="preserve"> the minimum code required to demonstrate use cases specified (Section </w:delText>
        </w:r>
        <w:r w:rsidR="00D402CE" w:rsidDel="003F7B92">
          <w:fldChar w:fldCharType="begin"/>
        </w:r>
        <w:r w:rsidR="00D402CE" w:rsidDel="003F7B92">
          <w:delInstrText xml:space="preserve"> REF _Ref109746391 \r \h  \* MERGEFORMAT </w:delInstrText>
        </w:r>
        <w:r w:rsidR="00D402CE" w:rsidDel="003F7B92">
          <w:fldChar w:fldCharType="separate"/>
        </w:r>
        <w:r w:rsidR="00D402CE" w:rsidDel="003F7B92">
          <w:delText>4.1</w:delText>
        </w:r>
        <w:r w:rsidR="00D402CE" w:rsidDel="003F7B92">
          <w:fldChar w:fldCharType="end"/>
        </w:r>
        <w:r w:rsidR="00D402CE" w:rsidDel="003F7B92">
          <w:delText>).</w:delText>
        </w:r>
      </w:del>
    </w:p>
    <w:p w14:paraId="20756C3D" w14:textId="79DAE24F" w:rsidR="00D402CE" w:rsidDel="003F7B92" w:rsidRDefault="00D402CE" w:rsidP="00D402CE">
      <w:pPr>
        <w:rPr>
          <w:del w:id="709" w:author="Bambi C" w:date="2022-08-28T11:46:00Z"/>
        </w:rPr>
      </w:pPr>
      <w:del w:id="710" w:author="Bambi C" w:date="2022-08-28T11:46:00Z">
        <w:r w:rsidDel="003F7B92">
          <w:delText xml:space="preserve">Where possible leverage existing code from prior assignment: </w:delText>
        </w:r>
        <w:r w:rsidRPr="003B0A4C" w:rsidDel="003F7B92">
          <w:rPr>
            <w:b/>
            <w:bCs/>
          </w:rPr>
          <w:delText>A06-RSar.py</w:delText>
        </w:r>
      </w:del>
    </w:p>
    <w:p w14:paraId="53C6338E" w14:textId="6DAC3C7A" w:rsidR="00D402CE" w:rsidRDefault="00D402CE" w:rsidP="00D402CE">
      <w:del w:id="711" w:author="Bambi C" w:date="2022-08-31T17:23:00Z">
        <w:r w:rsidDel="00893722">
          <w:delText>Since there is no base code to start from for this assignment, I am using the template I had created in the prior assignment to structure the code for each module</w:delText>
        </w:r>
      </w:del>
      <w:r>
        <w:t xml:space="preserve"> (</w:t>
      </w:r>
      <w:r w:rsidR="00FF793D">
        <w:fldChar w:fldCharType="begin"/>
      </w:r>
      <w:r w:rsidR="00FF793D">
        <w:instrText xml:space="preserve"> REF _Ref112238650 \h </w:instrText>
      </w:r>
      <w:r w:rsidR="00FF793D">
        <w:fldChar w:fldCharType="separate"/>
      </w:r>
      <w:r w:rsidR="00FF793D">
        <w:t xml:space="preserve">Figure </w:t>
      </w:r>
      <w:r w:rsidR="00FF793D">
        <w:rPr>
          <w:noProof/>
        </w:rPr>
        <w:t>9</w:t>
      </w:r>
      <w:r w:rsidR="00FF793D">
        <w:fldChar w:fldCharType="end"/>
      </w:r>
      <w:r>
        <w:fldChar w:fldCharType="begin"/>
      </w:r>
      <w:r>
        <w:instrText xml:space="preserve"> REF _Ref110343296 \h  \* MERGEFORMAT </w:instrText>
      </w:r>
      <w:r>
        <w:fldChar w:fldCharType="end"/>
      </w:r>
      <w:r>
        <w:t>).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402CE" w:rsidRPr="003A73BD" w14:paraId="45E5DB01" w14:textId="77777777" w:rsidTr="0049007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C525F1F" w14:textId="77777777" w:rsidR="00E438FE" w:rsidRPr="00E438FE" w:rsidRDefault="00E438FE" w:rsidP="00E438FE">
            <w:pPr>
              <w:rPr>
                <w:ins w:id="712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713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Fields --</w:t>
              </w:r>
            </w:ins>
          </w:p>
          <w:p w14:paraId="6F17F07D" w14:textId="77777777" w:rsidR="00E438FE" w:rsidRPr="00E438FE" w:rsidRDefault="00E438FE" w:rsidP="00E438FE">
            <w:pPr>
              <w:rPr>
                <w:ins w:id="714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715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Constructor --</w:t>
              </w:r>
            </w:ins>
          </w:p>
          <w:p w14:paraId="0471EF83" w14:textId="77777777" w:rsidR="00E438FE" w:rsidRPr="00E438FE" w:rsidRDefault="00E438FE" w:rsidP="00E438FE">
            <w:pPr>
              <w:rPr>
                <w:ins w:id="716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717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</w:t>
              </w:r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ab/>
                <w:t xml:space="preserve">   -- Attributes --</w:t>
              </w:r>
            </w:ins>
          </w:p>
          <w:p w14:paraId="21FE310F" w14:textId="77777777" w:rsidR="00E438FE" w:rsidRPr="00E438FE" w:rsidRDefault="00E438FE" w:rsidP="00E438FE">
            <w:pPr>
              <w:rPr>
                <w:ins w:id="718" w:author="Bambi C" w:date="2022-08-31T17:25:00Z"/>
                <w:rFonts w:ascii="Consolas" w:hAnsi="Consolas" w:cs="Consolas"/>
                <w:iCs w:val="0"/>
                <w:color w:val="000000" w:themeColor="text1"/>
              </w:rPr>
            </w:pPr>
            <w:ins w:id="719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Properties --</w:t>
              </w:r>
            </w:ins>
          </w:p>
          <w:p w14:paraId="75B4AECA" w14:textId="2FACD654" w:rsidR="00D402CE" w:rsidRPr="006A6F19" w:rsidDel="00893722" w:rsidRDefault="00E438FE" w:rsidP="00E438F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2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ins w:id="721" w:author="Bambi C" w:date="2022-08-31T17:25:00Z">
              <w:r w:rsidRPr="00E438F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-- Methods --   </w:t>
              </w:r>
            </w:ins>
            <w:del w:id="722" w:author="Bambi C" w:date="2022-08-31T17:22:00Z">
              <w:r w:rsidR="00D402CE"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2FA28447" w14:textId="10AEFD3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2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24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Title: Assignment0</w:delText>
              </w:r>
            </w:del>
            <w:del w:id="725" w:author="Bambi C" w:date="2022-08-28T11:54:00Z">
              <w:r w:rsidDel="006D4DF0">
                <w:rPr>
                  <w:rFonts w:ascii="Consolas" w:hAnsi="Consolas" w:cs="Consolas"/>
                  <w:iCs w:val="0"/>
                  <w:color w:val="000000" w:themeColor="text1"/>
                </w:rPr>
                <w:delText>7</w:delText>
              </w:r>
            </w:del>
          </w:p>
          <w:p w14:paraId="08B96C3E" w14:textId="3F87A3B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2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27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</w:del>
          </w:p>
          <w:p w14:paraId="4C7A2ED6" w14:textId="28AC215E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2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29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</w:del>
          </w:p>
          <w:p w14:paraId="066396F2" w14:textId="1243E24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31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2022/mm/dd, RSar, Created module to complete Assignment</w:delText>
              </w:r>
            </w:del>
          </w:p>
          <w:p w14:paraId="35A2752A" w14:textId="682721A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2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33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3475AF64" w14:textId="4041F47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4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1D64EB8" w14:textId="3D4CE81A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596B5F2" w14:textId="19520E4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37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71CEDB3B" w14:textId="34CAC97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3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39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7BD49DE" w14:textId="629F221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3C77EA0" w14:textId="0DEC6424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1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75183B6" w14:textId="321D84F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2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43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D36B0D0" w14:textId="3182BC9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4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4629F148" w14:textId="7F89C3E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21A2934" w14:textId="7953AAC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47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0AB85C2" w14:textId="19CA757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8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F374375" w14:textId="07086D4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6623D37E" w14:textId="1EB0ACC3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51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07756982" w14:textId="7AE07400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2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E5D66CF" w14:textId="6CB2212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54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</w:del>
          </w:p>
          <w:p w14:paraId="203DF116" w14:textId="08AF69CF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356A353" w14:textId="4C7ACEF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6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DC461D3" w14:textId="6F1F4022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7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58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61E997BE" w14:textId="1CEC503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59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96F47C9" w14:textId="30CEFF9D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0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1D21DC36" w14:textId="42ED1FDE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1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62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3709D690" w14:textId="1DEC5AAC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3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F792F14" w14:textId="0F5F35DB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4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70FC0CC" w14:textId="21DB4898" w:rsidR="00D402CE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5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  <w:del w:id="766" w:author="Bambi C" w:date="2022-08-31T17:22:00Z">
              <w:r w:rsidRPr="006A6F19" w:rsidDel="00893722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7264243A" w14:textId="77777777" w:rsidR="00D402CE" w:rsidRPr="006A6F19" w:rsidDel="00893722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7" w:author="Bambi C" w:date="2022-08-31T17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6CEC846" w14:textId="77777777" w:rsidR="00D402CE" w:rsidRPr="009E33F3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1E0F8A56" w14:textId="0002CE36" w:rsidR="00D402CE" w:rsidRDefault="00D402CE" w:rsidP="00D402CE">
      <w:pPr>
        <w:pStyle w:val="Caption"/>
      </w:pPr>
      <w:bookmarkStart w:id="768" w:name="_Ref112238650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r w:rsidR="005732C1">
        <w:rPr>
          <w:noProof/>
        </w:rPr>
        <w:t>9</w:t>
      </w:r>
      <w:r w:rsidR="00EE01C2">
        <w:rPr>
          <w:noProof/>
        </w:rPr>
        <w:fldChar w:fldCharType="end"/>
      </w:r>
      <w:bookmarkEnd w:id="768"/>
      <w:r>
        <w:t xml:space="preserve">. </w:t>
      </w:r>
      <w:r w:rsidR="00FF793D">
        <w:t>M</w:t>
      </w:r>
      <w:r>
        <w:t>odule template</w:t>
      </w:r>
    </w:p>
    <w:p w14:paraId="35D74A70" w14:textId="77777777" w:rsidR="00D402CE" w:rsidRPr="00E67DD3" w:rsidRDefault="00D402CE" w:rsidP="00D402CE">
      <w:pPr>
        <w:jc w:val="right"/>
      </w:pPr>
      <w:r w:rsidRPr="00E67DD3">
        <w:t>[</w:t>
      </w:r>
      <w:r w:rsidRPr="00E67DD3">
        <w:fldChar w:fldCharType="begin"/>
      </w:r>
      <w:r w:rsidRPr="00E67DD3">
        <w:instrText xml:space="preserve"> REF _Ref108280728 \h  \* MERGEFORMAT </w:instrText>
      </w:r>
      <w:r w:rsidRPr="00E67DD3">
        <w:fldChar w:fldCharType="separate"/>
      </w:r>
      <w:r w:rsidRPr="00E67DD3">
        <w:t>Table of Contents</w:t>
      </w:r>
      <w:r w:rsidRPr="00E67DD3">
        <w:fldChar w:fldCharType="end"/>
      </w:r>
      <w:r w:rsidRPr="00E67DD3">
        <w:t>]</w:t>
      </w:r>
    </w:p>
    <w:p w14:paraId="71BE03B2" w14:textId="4A3215CB" w:rsidR="00065AF2" w:rsidRDefault="00065AF2" w:rsidP="00944E18">
      <w:pPr>
        <w:pStyle w:val="Heading3"/>
      </w:pPr>
      <w:bookmarkStart w:id="769" w:name="_Ref112237897"/>
      <w:bookmarkStart w:id="770" w:name="_Toc112880812"/>
      <w:r>
        <w:t>Program architecture</w:t>
      </w:r>
      <w:bookmarkEnd w:id="769"/>
      <w:bookmarkEnd w:id="770"/>
    </w:p>
    <w:p w14:paraId="2EF422B7" w14:textId="152619F2" w:rsidR="00025D33" w:rsidRDefault="00BA1AE6" w:rsidP="00025D33">
      <w:r>
        <w:t>Following lessons from Module0</w:t>
      </w:r>
      <w:r w:rsidR="00103BA6">
        <w:t>6</w:t>
      </w:r>
      <w:r>
        <w:t xml:space="preserve"> (</w:t>
      </w:r>
      <w:r w:rsidR="00FB2FF5" w:rsidRPr="00B54865">
        <w:t>Randall R., _Mo</w:t>
      </w:r>
      <w:r w:rsidR="00FB2FF5">
        <w:t>d6</w:t>
      </w:r>
      <w:r w:rsidR="00FB2FF5" w:rsidRPr="00B54865">
        <w:t>PythonProgrammingNotes.docx, Self-published, 2019</w:t>
      </w:r>
      <w:r>
        <w:t>)</w:t>
      </w:r>
      <w:r w:rsidR="003419FA">
        <w:t>, efforts will be made to follow principles of abstraction and separation of concerns.</w:t>
      </w:r>
    </w:p>
    <w:p w14:paraId="268FA7E2" w14:textId="21ED3408" w:rsidR="00D33CBC" w:rsidRDefault="0071560B" w:rsidP="00025D33">
      <w:r>
        <w:t xml:space="preserve">Based on the starter code provided for this assignment, the following can be expected for this program’s </w:t>
      </w:r>
      <w:r w:rsidR="007F4BFA">
        <w:t xml:space="preserve">high-level </w:t>
      </w:r>
      <w:r>
        <w:t>design</w:t>
      </w:r>
      <w:r w:rsidR="00490079">
        <w:t xml:space="preserve"> (</w:t>
      </w:r>
      <w:r w:rsidR="0009576C">
        <w:fldChar w:fldCharType="begin"/>
      </w:r>
      <w:r w:rsidR="0009576C">
        <w:instrText xml:space="preserve"> REF _Ref112860361 \h </w:instrText>
      </w:r>
      <w:r w:rsidR="0009576C">
        <w:fldChar w:fldCharType="separate"/>
      </w:r>
      <w:r w:rsidR="0009576C">
        <w:t xml:space="preserve">Figure </w:t>
      </w:r>
      <w:r w:rsidR="0009576C">
        <w:rPr>
          <w:noProof/>
        </w:rPr>
        <w:t>10</w:t>
      </w:r>
      <w:r w:rsidR="0009576C">
        <w:fldChar w:fldCharType="end"/>
      </w:r>
      <w:r w:rsidR="0009576C">
        <w:t>)</w:t>
      </w:r>
      <w:r w:rsidR="007B24C9">
        <w:t xml:space="preserve">. The majority of the program’s code will reside within these three classes where the main body of the program will </w:t>
      </w:r>
      <w:r w:rsidR="00677DED">
        <w:t xml:space="preserve">be minimal since </w:t>
      </w:r>
      <w:del w:id="771" w:author="Bambi C" w:date="2022-08-31T17:47:00Z">
        <w:r w:rsidR="00677DED" w:rsidDel="0009576C">
          <w:delText>it</w:delText>
        </w:r>
        <w:r w:rsidR="0009576C" w:rsidDel="0009576C">
          <w:delText>’s</w:delText>
        </w:r>
      </w:del>
      <w:ins w:id="772" w:author="Bambi C" w:date="2022-08-31T17:47:00Z">
        <w:r w:rsidR="0009576C">
          <w:t>its</w:t>
        </w:r>
      </w:ins>
      <w:r w:rsidR="0009576C">
        <w:t xml:space="preserve"> primary purpose will be to craft the narrative of the program by</w:t>
      </w:r>
      <w:r w:rsidR="00677DED">
        <w:t xml:space="preserve"> </w:t>
      </w:r>
      <w:r w:rsidR="007B24C9">
        <w:t>cal</w:t>
      </w:r>
      <w:r w:rsidR="0009576C">
        <w:t>ling</w:t>
      </w:r>
      <w:r w:rsidR="007B24C9">
        <w:t xml:space="preserve"> </w:t>
      </w:r>
      <w:r w:rsidR="00677DED">
        <w:t>the necessary functions from these classes</w:t>
      </w:r>
      <w:r w:rsidR="0009576C">
        <w:t xml:space="preserve"> in a logical order</w:t>
      </w:r>
      <w:r w:rsidR="00677DED">
        <w:t>.</w:t>
      </w:r>
    </w:p>
    <w:p w14:paraId="78B17C4F" w14:textId="2E614430" w:rsidR="007C4EC6" w:rsidRDefault="00D72831">
      <w:pPr>
        <w:pPrChange w:id="773" w:author="Bambi C" w:date="2022-08-31T20:30:00Z">
          <w:pPr>
            <w:pStyle w:val="ListParagraph"/>
            <w:numPr>
              <w:numId w:val="43"/>
            </w:numPr>
            <w:ind w:hanging="360"/>
          </w:pPr>
        </w:pPrChange>
      </w:pPr>
      <w:del w:id="774" w:author="Bambi C" w:date="2022-08-31T20:33:00Z">
        <w:r w:rsidDel="00501F50">
          <w:delText xml:space="preserve">3 </w:delText>
        </w:r>
      </w:del>
      <w:ins w:id="775" w:author="Bambi C" w:date="2022-08-31T20:33:00Z">
        <w:r w:rsidR="00501F50">
          <w:t xml:space="preserve">Three </w:t>
        </w:r>
      </w:ins>
      <w:r>
        <w:t xml:space="preserve">classes: </w:t>
      </w:r>
    </w:p>
    <w:p w14:paraId="7393A5AA" w14:textId="77777777" w:rsidR="007C4EC6" w:rsidRPr="004116D2" w:rsidRDefault="00D72831">
      <w:pPr>
        <w:pStyle w:val="ListParagraph"/>
        <w:numPr>
          <w:ilvl w:val="0"/>
          <w:numId w:val="43"/>
        </w:numPr>
        <w:rPr>
          <w:rFonts w:ascii="Consolas" w:hAnsi="Consolas" w:cs="Consolas"/>
          <w:rPrChange w:id="776" w:author="Bambi C" w:date="2022-08-31T20:32:00Z">
            <w:rPr/>
          </w:rPrChange>
        </w:rPr>
        <w:pPrChange w:id="777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4116D2">
        <w:rPr>
          <w:rFonts w:ascii="Consolas" w:hAnsi="Consolas" w:cs="Consolas"/>
          <w:rPrChange w:id="778" w:author="Bambi C" w:date="2022-08-31T20:32:00Z">
            <w:rPr/>
          </w:rPrChange>
        </w:rPr>
        <w:t>Product</w:t>
      </w:r>
      <w:del w:id="779" w:author="Bambi C" w:date="2022-08-31T20:32:00Z">
        <w:r w:rsidRPr="004116D2" w:rsidDel="004116D2">
          <w:rPr>
            <w:rFonts w:ascii="Consolas" w:hAnsi="Consolas" w:cs="Consolas"/>
            <w:rPrChange w:id="780" w:author="Bambi C" w:date="2022-08-31T20:32:00Z">
              <w:rPr/>
            </w:rPrChange>
          </w:rPr>
          <w:delText xml:space="preserve">, </w:delText>
        </w:r>
      </w:del>
    </w:p>
    <w:p w14:paraId="16DC5A18" w14:textId="4E43E64B" w:rsidR="007C4EC6" w:rsidRPr="004116D2" w:rsidRDefault="00D72831">
      <w:pPr>
        <w:pStyle w:val="ListParagraph"/>
        <w:numPr>
          <w:ilvl w:val="0"/>
          <w:numId w:val="43"/>
        </w:numPr>
        <w:rPr>
          <w:rFonts w:ascii="Consolas" w:hAnsi="Consolas" w:cs="Consolas"/>
          <w:rPrChange w:id="781" w:author="Bambi C" w:date="2022-08-31T20:32:00Z">
            <w:rPr/>
          </w:rPrChange>
        </w:rPr>
        <w:pPrChange w:id="782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4116D2">
        <w:rPr>
          <w:rFonts w:ascii="Consolas" w:hAnsi="Consolas" w:cs="Consolas"/>
          <w:rPrChange w:id="783" w:author="Bambi C" w:date="2022-08-31T20:32:00Z">
            <w:rPr/>
          </w:rPrChange>
        </w:rPr>
        <w:t xml:space="preserve">FileProcessor </w:t>
      </w:r>
    </w:p>
    <w:p w14:paraId="17F76B0F" w14:textId="35D40CE8" w:rsidR="006D6478" w:rsidRPr="004116D2" w:rsidRDefault="00D72831">
      <w:pPr>
        <w:pStyle w:val="ListParagraph"/>
        <w:numPr>
          <w:ilvl w:val="0"/>
          <w:numId w:val="43"/>
        </w:numPr>
        <w:rPr>
          <w:rFonts w:ascii="Consolas" w:hAnsi="Consolas" w:cs="Consolas"/>
          <w:rPrChange w:id="784" w:author="Bambi C" w:date="2022-08-31T20:32:00Z">
            <w:rPr/>
          </w:rPrChange>
        </w:rPr>
        <w:pPrChange w:id="785" w:author="Bambi C" w:date="2022-08-31T20:31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4116D2">
        <w:rPr>
          <w:rFonts w:ascii="Consolas" w:hAnsi="Consolas" w:cs="Consolas"/>
          <w:rPrChange w:id="786" w:author="Bambi C" w:date="2022-08-31T20:32:00Z">
            <w:rPr/>
          </w:rPrChange>
        </w:rPr>
        <w:t>IO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90079" w:rsidRPr="009E33F3" w14:paraId="357F7940" w14:textId="77777777" w:rsidTr="00501932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C4DCEA1" w14:textId="59F83A85" w:rsidR="00366E33" w:rsidRPr="00366E33" w:rsidRDefault="00366E33" w:rsidP="00366E3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366E33">
              <w:rPr>
                <w:rFonts w:ascii="Consolas" w:hAnsi="Consolas" w:cs="Consolas"/>
                <w:iCs w:val="0"/>
                <w:color w:val="000000" w:themeColor="text1"/>
              </w:rPr>
              <w:t>class Product:</w:t>
            </w:r>
          </w:p>
          <w:p w14:paraId="26A3DEEE" w14:textId="77777777" w:rsidR="00490079" w:rsidRDefault="00501932" w:rsidP="00366E3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501932">
              <w:rPr>
                <w:rFonts w:ascii="Consolas" w:hAnsi="Consolas" w:cs="Consolas"/>
                <w:iCs w:val="0"/>
                <w:color w:val="000000" w:themeColor="text1"/>
              </w:rPr>
              <w:t>class FileProcessor</w:t>
            </w:r>
            <w:r>
              <w:rPr>
                <w:rFonts w:ascii="Consolas" w:hAnsi="Consolas" w:cs="Consolas"/>
                <w:iCs w:val="0"/>
                <w:color w:val="000000" w:themeColor="text1"/>
              </w:rPr>
              <w:t>:</w:t>
            </w:r>
          </w:p>
          <w:p w14:paraId="309A9629" w14:textId="264FEEF4" w:rsidR="00501932" w:rsidRPr="009E33F3" w:rsidRDefault="00501932" w:rsidP="0050193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501932">
              <w:rPr>
                <w:rFonts w:ascii="Consolas" w:hAnsi="Consolas" w:cs="Consolas"/>
                <w:iCs w:val="0"/>
                <w:color w:val="000000" w:themeColor="text1"/>
              </w:rPr>
              <w:t>class IO:</w:t>
            </w:r>
          </w:p>
        </w:tc>
      </w:tr>
    </w:tbl>
    <w:p w14:paraId="48E799AA" w14:textId="3F4A936F" w:rsidR="006D6478" w:rsidRDefault="00501932" w:rsidP="00501932">
      <w:pPr>
        <w:pStyle w:val="Caption"/>
      </w:pPr>
      <w:bookmarkStart w:id="787" w:name="_Ref112860361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r>
        <w:rPr>
          <w:noProof/>
        </w:rPr>
        <w:t>10</w:t>
      </w:r>
      <w:r w:rsidR="00EE01C2">
        <w:rPr>
          <w:noProof/>
        </w:rPr>
        <w:fldChar w:fldCharType="end"/>
      </w:r>
      <w:bookmarkEnd w:id="787"/>
      <w:r>
        <w:t>. starter code for program's classes</w:t>
      </w:r>
    </w:p>
    <w:p w14:paraId="7D8241C5" w14:textId="7954E717" w:rsidR="00501932" w:rsidDel="0009576C" w:rsidRDefault="00501932">
      <w:pPr>
        <w:rPr>
          <w:del w:id="788" w:author="Bambi C" w:date="2022-08-31T17:46:00Z"/>
        </w:rPr>
        <w:pPrChange w:id="789" w:author="Bambi C" w:date="2022-08-31T17:46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With the exception of the </w:t>
      </w:r>
      <w:r w:rsidRPr="00501F50">
        <w:rPr>
          <w:rFonts w:ascii="Consolas" w:hAnsi="Consolas" w:cs="Consolas"/>
          <w:rPrChange w:id="790" w:author="Bambi C" w:date="2022-08-31T20:34:00Z">
            <w:rPr/>
          </w:rPrChange>
        </w:rPr>
        <w:t>Product</w:t>
      </w:r>
      <w:r>
        <w:t xml:space="preserve"> class, the </w:t>
      </w:r>
      <w:r w:rsidRPr="00501F50">
        <w:rPr>
          <w:rFonts w:ascii="Consolas" w:hAnsi="Consolas" w:cs="Consolas"/>
          <w:rPrChange w:id="791" w:author="Bambi C" w:date="2022-08-31T20:34:00Z">
            <w:rPr/>
          </w:rPrChange>
        </w:rPr>
        <w:t>FileProcessor</w:t>
      </w:r>
      <w:r>
        <w:t xml:space="preserve"> and </w:t>
      </w:r>
      <w:r w:rsidRPr="00501F50">
        <w:rPr>
          <w:rFonts w:ascii="Consolas" w:hAnsi="Consolas" w:cs="Consolas"/>
          <w:rPrChange w:id="792" w:author="Bambi C" w:date="2022-08-31T20:34:00Z">
            <w:rPr/>
          </w:rPrChange>
        </w:rPr>
        <w:t>IO</w:t>
      </w:r>
      <w:r>
        <w:t xml:space="preserve"> classes are both “stripped” down version of functions that have already been programmed from prior assignments</w:t>
      </w:r>
      <w:ins w:id="793" w:author="Bambi C" w:date="2022-08-31T17:46:00Z">
        <w:r w:rsidR="0009576C">
          <w:t xml:space="preserve"> (</w:t>
        </w:r>
        <w:r w:rsidR="0009576C">
          <w:fldChar w:fldCharType="begin"/>
        </w:r>
        <w:r w:rsidR="0009576C">
          <w:instrText xml:space="preserve"> REF _Ref112860417 \h </w:instrText>
        </w:r>
      </w:ins>
      <w:r w:rsidR="0009576C">
        <w:fldChar w:fldCharType="separate"/>
      </w:r>
      <w:ins w:id="794" w:author="Bambi C" w:date="2022-08-31T17:46:00Z">
        <w:r w:rsidR="0009576C">
          <w:t xml:space="preserve">Figure </w:t>
        </w:r>
        <w:r w:rsidR="0009576C">
          <w:rPr>
            <w:noProof/>
          </w:rPr>
          <w:t>11</w:t>
        </w:r>
        <w:r w:rsidR="0009576C">
          <w:fldChar w:fldCharType="end"/>
        </w:r>
        <w:r w:rsidR="0009576C">
          <w:t xml:space="preserve">). </w:t>
        </w:r>
      </w:ins>
    </w:p>
    <w:p w14:paraId="09222DDD" w14:textId="21002710" w:rsidR="00501932" w:rsidRDefault="00501932">
      <w:pPr>
        <w:pPrChange w:id="795" w:author="Bambi C" w:date="2022-08-31T17:46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Similar to prior assignments, the </w:t>
      </w:r>
      <w:r w:rsidRPr="00501F50">
        <w:rPr>
          <w:rFonts w:ascii="Consolas" w:hAnsi="Consolas" w:cs="Consolas"/>
          <w:rPrChange w:id="796" w:author="Bambi C" w:date="2022-08-31T20:34:00Z">
            <w:rPr/>
          </w:rPrChange>
        </w:rPr>
        <w:t>FileProcessor</w:t>
      </w:r>
      <w:r>
        <w:t xml:space="preserve"> class will have </w:t>
      </w:r>
      <w:del w:id="797" w:author="Bambi C" w:date="2022-08-31T17:47:00Z">
        <w:r w:rsidDel="0009576C">
          <w:delText xml:space="preserve">2 </w:delText>
        </w:r>
      </w:del>
      <w:ins w:id="798" w:author="Bambi C" w:date="2022-08-31T17:47:00Z">
        <w:r w:rsidR="0009576C">
          <w:t xml:space="preserve">two </w:t>
        </w:r>
      </w:ins>
      <w:r>
        <w:t xml:space="preserve">methods: </w:t>
      </w:r>
    </w:p>
    <w:p w14:paraId="7F461E2B" w14:textId="3E3F9F14" w:rsidR="00501932" w:rsidRPr="00501F50" w:rsidRDefault="00501932">
      <w:pPr>
        <w:pStyle w:val="ListParagraph"/>
        <w:numPr>
          <w:ilvl w:val="0"/>
          <w:numId w:val="45"/>
        </w:numPr>
        <w:rPr>
          <w:rFonts w:ascii="Consolas" w:hAnsi="Consolas" w:cs="Consolas"/>
          <w:rPrChange w:id="799" w:author="Bambi C" w:date="2022-08-31T20:34:00Z">
            <w:rPr/>
          </w:rPrChange>
        </w:rPr>
        <w:pPrChange w:id="800" w:author="Bambi C" w:date="2022-08-31T17:46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501F50">
        <w:rPr>
          <w:rFonts w:ascii="Consolas" w:hAnsi="Consolas" w:cs="Consolas"/>
          <w:rPrChange w:id="801" w:author="Bambi C" w:date="2022-08-31T20:34:00Z">
            <w:rPr/>
          </w:rPrChange>
        </w:rPr>
        <w:t>save_d</w:t>
      </w:r>
      <w:ins w:id="802" w:author="Bambi C" w:date="2022-08-31T18:39:00Z">
        <w:r w:rsidR="00CE78CA" w:rsidRPr="00501F50">
          <w:rPr>
            <w:rFonts w:ascii="Consolas" w:hAnsi="Consolas" w:cs="Consolas"/>
            <w:rPrChange w:id="803" w:author="Bambi C" w:date="2022-08-31T20:34:00Z">
              <w:rPr/>
            </w:rPrChange>
          </w:rPr>
          <w:tab/>
        </w:r>
      </w:ins>
      <w:r w:rsidRPr="00501F50">
        <w:rPr>
          <w:rFonts w:ascii="Consolas" w:hAnsi="Consolas" w:cs="Consolas"/>
          <w:rPrChange w:id="804" w:author="Bambi C" w:date="2022-08-31T20:34:00Z">
            <w:rPr/>
          </w:rPrChange>
        </w:rPr>
        <w:t>ata_to_file</w:t>
      </w:r>
    </w:p>
    <w:p w14:paraId="2DC5A89B" w14:textId="7D5B7F45" w:rsidR="00501932" w:rsidRDefault="00501932">
      <w:pPr>
        <w:pStyle w:val="ListParagraph"/>
        <w:numPr>
          <w:ilvl w:val="0"/>
          <w:numId w:val="45"/>
        </w:numPr>
        <w:pPrChange w:id="805" w:author="Bambi C" w:date="2022-08-31T17:46:00Z">
          <w:pPr/>
        </w:pPrChange>
      </w:pPr>
      <w:r w:rsidRPr="00DF0230">
        <w:rPr>
          <w:rFonts w:cstheme="minorHAnsi"/>
        </w:rPr>
        <w:t>read_data_from_file</w:t>
      </w:r>
      <w:ins w:id="806" w:author="Bambi C" w:date="2022-08-31T17:52:00Z">
        <w:r w:rsidR="003D113B">
          <w:t xml:space="preserve"> where “list of product objects” </w:t>
        </w:r>
        <w:r w:rsidR="00D13630">
          <w:t xml:space="preserve">is the </w:t>
        </w:r>
        <w:r w:rsidR="00D13630" w:rsidRPr="00BB4A9D">
          <w:rPr>
            <w:rFonts w:ascii="Consolas" w:hAnsi="Consolas" w:cs="Consolas"/>
            <w:iCs w:val="0"/>
            <w:color w:val="000000" w:themeColor="text1"/>
          </w:rPr>
          <w:t>lstOfProductObjects</w:t>
        </w:r>
        <w:r w:rsidR="00D13630">
          <w:t xml:space="preserve"> array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F4BFA" w:rsidRPr="009E33F3" w14:paraId="019863A0" w14:textId="77777777" w:rsidTr="009E5403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E192F31" w14:textId="77777777" w:rsidR="009E5403" w:rsidRPr="009E5403" w:rsidRDefault="009E5403">
            <w:pPr>
              <w:rPr>
                <w:ins w:id="807" w:author="Bambi C" w:date="2022-08-31T17:51:00Z"/>
                <w:rFonts w:ascii="Consolas" w:hAnsi="Consolas" w:cs="Consolas"/>
                <w:iCs w:val="0"/>
                <w:color w:val="000000" w:themeColor="text1"/>
                <w:rPrChange w:id="808" w:author="Bambi C" w:date="2022-08-31T17:51:00Z">
                  <w:rPr>
                    <w:ins w:id="809" w:author="Bambi C" w:date="2022-08-31T17:51:00Z"/>
                  </w:rPr>
                </w:rPrChange>
              </w:rPr>
              <w:pPrChange w:id="810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811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812" w:author="Bambi C" w:date="2022-08-31T17:51:00Z">
                    <w:rPr/>
                  </w:rPrChange>
                </w:rPr>
                <w:lastRenderedPageBreak/>
                <w:t>class FileProcessor:</w:t>
              </w:r>
            </w:ins>
          </w:p>
          <w:p w14:paraId="37E4CB82" w14:textId="77777777" w:rsidR="009E5403" w:rsidRPr="009E5403" w:rsidRDefault="009E5403">
            <w:pPr>
              <w:rPr>
                <w:ins w:id="813" w:author="Bambi C" w:date="2022-08-31T17:51:00Z"/>
                <w:rFonts w:ascii="Consolas" w:hAnsi="Consolas" w:cs="Consolas"/>
                <w:iCs w:val="0"/>
                <w:color w:val="000000" w:themeColor="text1"/>
                <w:rPrChange w:id="814" w:author="Bambi C" w:date="2022-08-31T17:51:00Z">
                  <w:rPr>
                    <w:ins w:id="815" w:author="Bambi C" w:date="2022-08-31T17:51:00Z"/>
                  </w:rPr>
                </w:rPrChange>
              </w:rPr>
              <w:pPrChange w:id="816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817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818" w:author="Bambi C" w:date="2022-08-31T17:51:00Z">
                    <w:rPr/>
                  </w:rPrChange>
                </w:rPr>
                <w:t xml:space="preserve">    methods:</w:t>
              </w:r>
            </w:ins>
          </w:p>
          <w:p w14:paraId="027612CB" w14:textId="374DC042" w:rsidR="009E5403" w:rsidRPr="009E5403" w:rsidRDefault="009E5403">
            <w:pPr>
              <w:rPr>
                <w:ins w:id="819" w:author="Bambi C" w:date="2022-08-31T17:51:00Z"/>
                <w:rFonts w:ascii="Consolas" w:hAnsi="Consolas" w:cs="Consolas"/>
                <w:iCs w:val="0"/>
                <w:color w:val="000000" w:themeColor="text1"/>
                <w:rPrChange w:id="820" w:author="Bambi C" w:date="2022-08-31T17:51:00Z">
                  <w:rPr>
                    <w:ins w:id="821" w:author="Bambi C" w:date="2022-08-31T17:51:00Z"/>
                  </w:rPr>
                </w:rPrChange>
              </w:rPr>
              <w:pPrChange w:id="822" w:author="Bambi C" w:date="2022-08-31T17:51:00Z">
                <w:pPr>
                  <w:pStyle w:val="ListParagraph"/>
                  <w:numPr>
                    <w:numId w:val="45"/>
                  </w:numPr>
                  <w:ind w:hanging="360"/>
                </w:pPr>
              </w:pPrChange>
            </w:pPr>
            <w:ins w:id="823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824" w:author="Bambi C" w:date="2022-08-31T17:51:00Z">
                    <w:rPr/>
                  </w:rPrChange>
                </w:rPr>
                <w:t xml:space="preserve">        save_data_to_</w:t>
              </w:r>
              <w:proofErr w:type="gramStart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825" w:author="Bambi C" w:date="2022-08-31T17:51:00Z">
                    <w:rPr/>
                  </w:rPrChange>
                </w:rPr>
                <w:t>file(</w:t>
              </w:r>
              <w:proofErr w:type="gramEnd"/>
              <w:r w:rsidRPr="009E5403">
                <w:rPr>
                  <w:rFonts w:ascii="Consolas" w:hAnsi="Consolas" w:cs="Consolas"/>
                  <w:iCs w:val="0"/>
                  <w:color w:val="000000" w:themeColor="text1"/>
                  <w:rPrChange w:id="826" w:author="Bambi C" w:date="2022-08-31T17:51:00Z">
                    <w:rPr/>
                  </w:rPrChange>
                </w:rPr>
                <w:t>file_name, list_of_product_objects):</w:t>
              </w:r>
            </w:ins>
          </w:p>
          <w:p w14:paraId="43BBC47F" w14:textId="06BBAB8C" w:rsidR="007F4BFA" w:rsidRPr="00366E33" w:rsidDel="009E4684" w:rsidRDefault="009E5403" w:rsidP="009E5403">
            <w:pPr>
              <w:keepNext/>
              <w:numPr>
                <w:ilvl w:val="0"/>
                <w:numId w:val="45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827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ins w:id="828" w:author="Bambi C" w:date="2022-08-31T17:51:00Z">
              <w:r w:rsidRPr="009E540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read_data_from_file(file_name): -&gt; (a list of product objects)</w:t>
              </w:r>
            </w:ins>
            <w:del w:id="829" w:author="Bambi C" w:date="2022-08-31T17:50:00Z">
              <w:r w:rsidR="007F4BFA" w:rsidRPr="00366E33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Product:</w:delText>
              </w:r>
            </w:del>
          </w:p>
          <w:p w14:paraId="156E1FF2" w14:textId="5FF8C5E8" w:rsidR="007F4BFA" w:rsidDel="009E4684" w:rsidRDefault="007F4BFA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830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del w:id="831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FileProcessor</w:delText>
              </w:r>
              <w:r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:</w:delText>
              </w:r>
            </w:del>
          </w:p>
          <w:p w14:paraId="3CCC384B" w14:textId="082288DF" w:rsidR="007F4BFA" w:rsidRPr="009E33F3" w:rsidRDefault="007F4BFA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832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</w:tc>
      </w:tr>
    </w:tbl>
    <w:p w14:paraId="63475CB0" w14:textId="5218FD88" w:rsidR="007F4BFA" w:rsidRDefault="007F4BFA" w:rsidP="0009576C">
      <w:pPr>
        <w:pStyle w:val="Caption"/>
      </w:pPr>
      <w:bookmarkStart w:id="833" w:name="_Ref112860417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834" w:author="Bambi C" w:date="2022-08-31T17:46:00Z">
        <w:r w:rsidR="0009576C">
          <w:rPr>
            <w:noProof/>
          </w:rPr>
          <w:t>11</w:t>
        </w:r>
      </w:ins>
      <w:del w:id="835" w:author="Bambi C" w:date="2022-08-31T17:46:00Z">
        <w:r w:rsidDel="0009576C">
          <w:rPr>
            <w:noProof/>
          </w:rPr>
          <w:delText>10</w:delText>
        </w:r>
      </w:del>
      <w:r w:rsidR="00EE01C2">
        <w:rPr>
          <w:noProof/>
        </w:rPr>
        <w:fldChar w:fldCharType="end"/>
      </w:r>
      <w:bookmarkEnd w:id="833"/>
      <w:r>
        <w:t>. starter code for program's classes</w:t>
      </w:r>
    </w:p>
    <w:p w14:paraId="69C5997F" w14:textId="57F86598" w:rsidR="00501932" w:rsidRDefault="00501932">
      <w:pPr>
        <w:pPrChange w:id="836" w:author="Bambi C" w:date="2022-08-31T17:47:00Z">
          <w:pPr>
            <w:pStyle w:val="ListParagraph"/>
            <w:numPr>
              <w:numId w:val="43"/>
            </w:numPr>
            <w:ind w:hanging="360"/>
          </w:pPr>
        </w:pPrChange>
      </w:pPr>
      <w:r>
        <w:t xml:space="preserve">Also similar to prior assignments, the </w:t>
      </w:r>
      <w:r w:rsidRPr="000C3BD2">
        <w:rPr>
          <w:rFonts w:ascii="Consolas" w:hAnsi="Consolas" w:cs="Consolas"/>
          <w:rPrChange w:id="837" w:author="Bambi C" w:date="2022-08-31T20:37:00Z">
            <w:rPr/>
          </w:rPrChange>
        </w:rPr>
        <w:t>IO</w:t>
      </w:r>
      <w:r>
        <w:t xml:space="preserve"> class will have </w:t>
      </w:r>
      <w:del w:id="838" w:author="Bambi C" w:date="2022-08-31T17:47:00Z">
        <w:r w:rsidDel="0009576C">
          <w:delText xml:space="preserve">4 </w:delText>
        </w:r>
      </w:del>
      <w:ins w:id="839" w:author="Bambi C" w:date="2022-08-31T17:47:00Z">
        <w:r w:rsidR="0009576C">
          <w:t xml:space="preserve">four </w:t>
        </w:r>
      </w:ins>
      <w:r>
        <w:t>methods</w:t>
      </w:r>
      <w:ins w:id="840" w:author="Bambi C" w:date="2022-08-31T17:50:00Z">
        <w:r w:rsidR="009E4684">
          <w:t xml:space="preserve"> (</w:t>
        </w:r>
      </w:ins>
      <w:ins w:id="841" w:author="Bambi C" w:date="2022-08-31T17:53:00Z">
        <w:r w:rsidR="00B91F43">
          <w:fldChar w:fldCharType="begin"/>
        </w:r>
        <w:r w:rsidR="00B91F43">
          <w:instrText xml:space="preserve"> REF _Ref112860821 \h </w:instrText>
        </w:r>
      </w:ins>
      <w:r w:rsidR="00B91F43">
        <w:fldChar w:fldCharType="separate"/>
      </w:r>
      <w:ins w:id="842" w:author="Bambi C" w:date="2022-08-31T17:53:00Z">
        <w:r w:rsidR="00B91F43">
          <w:t xml:space="preserve">Figure </w:t>
        </w:r>
        <w:r w:rsidR="00B91F43">
          <w:rPr>
            <w:noProof/>
          </w:rPr>
          <w:t>12</w:t>
        </w:r>
        <w:r w:rsidR="00B91F43">
          <w:fldChar w:fldCharType="end"/>
        </w:r>
      </w:ins>
      <w:ins w:id="843" w:author="Bambi C" w:date="2022-08-31T17:50:00Z">
        <w:r w:rsidR="009E4684">
          <w:t>)</w:t>
        </w:r>
      </w:ins>
      <w:r>
        <w:t>:</w:t>
      </w:r>
    </w:p>
    <w:p w14:paraId="5C9E8715" w14:textId="77777777" w:rsidR="00501932" w:rsidRPr="000C3BD2" w:rsidRDefault="00501932">
      <w:pPr>
        <w:pStyle w:val="ListParagraph"/>
        <w:numPr>
          <w:ilvl w:val="0"/>
          <w:numId w:val="46"/>
        </w:numPr>
        <w:rPr>
          <w:rFonts w:ascii="Consolas" w:hAnsi="Consolas" w:cs="Consolas"/>
          <w:rPrChange w:id="844" w:author="Bambi C" w:date="2022-08-31T20:37:00Z">
            <w:rPr/>
          </w:rPrChange>
        </w:rPr>
        <w:pPrChange w:id="845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0C3BD2">
        <w:rPr>
          <w:rFonts w:ascii="Consolas" w:hAnsi="Consolas" w:cs="Consolas"/>
          <w:rPrChange w:id="846" w:author="Bambi C" w:date="2022-08-31T20:37:00Z">
            <w:rPr/>
          </w:rPrChange>
        </w:rPr>
        <w:t>output_menu_tasks</w:t>
      </w:r>
    </w:p>
    <w:p w14:paraId="48B12AB0" w14:textId="77777777" w:rsidR="00501932" w:rsidRPr="000C3BD2" w:rsidRDefault="00501932">
      <w:pPr>
        <w:pStyle w:val="ListParagraph"/>
        <w:numPr>
          <w:ilvl w:val="0"/>
          <w:numId w:val="46"/>
        </w:numPr>
        <w:rPr>
          <w:rFonts w:ascii="Consolas" w:hAnsi="Consolas" w:cs="Consolas"/>
          <w:rPrChange w:id="847" w:author="Bambi C" w:date="2022-08-31T20:38:00Z">
            <w:rPr/>
          </w:rPrChange>
        </w:rPr>
        <w:pPrChange w:id="848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  <w:r w:rsidRPr="000C3BD2">
        <w:rPr>
          <w:rFonts w:ascii="Consolas" w:hAnsi="Consolas" w:cs="Consolas"/>
          <w:rPrChange w:id="849" w:author="Bambi C" w:date="2022-08-31T20:38:00Z">
            <w:rPr/>
          </w:rPrChange>
        </w:rPr>
        <w:t>input_menu_choice</w:t>
      </w:r>
    </w:p>
    <w:p w14:paraId="4FBF77A8" w14:textId="77777777" w:rsidR="00501932" w:rsidRPr="000C3BD2" w:rsidDel="009E4684" w:rsidRDefault="00501932" w:rsidP="00501932">
      <w:pPr>
        <w:pStyle w:val="ListParagraph"/>
        <w:numPr>
          <w:ilvl w:val="0"/>
          <w:numId w:val="46"/>
        </w:numPr>
        <w:rPr>
          <w:del w:id="850" w:author="Bambi C" w:date="2022-08-31T17:50:00Z"/>
          <w:rFonts w:ascii="Consolas" w:hAnsi="Consolas" w:cs="Consolas"/>
          <w:rPrChange w:id="851" w:author="Bambi C" w:date="2022-08-31T20:38:00Z">
            <w:rPr>
              <w:del w:id="852" w:author="Bambi C" w:date="2022-08-31T17:50:00Z"/>
            </w:rPr>
          </w:rPrChange>
        </w:rPr>
      </w:pPr>
      <w:r w:rsidRPr="000C3BD2">
        <w:rPr>
          <w:rFonts w:ascii="Consolas" w:hAnsi="Consolas" w:cs="Consolas"/>
          <w:rPrChange w:id="853" w:author="Bambi C" w:date="2022-08-31T20:38:00Z">
            <w:rPr/>
          </w:rPrChange>
        </w:rPr>
        <w:t>show_current_data</w:t>
      </w:r>
    </w:p>
    <w:p w14:paraId="43ED9DAA" w14:textId="77777777" w:rsidR="009E4684" w:rsidRPr="000C3BD2" w:rsidRDefault="009E4684">
      <w:pPr>
        <w:pStyle w:val="ListParagraph"/>
        <w:numPr>
          <w:ilvl w:val="0"/>
          <w:numId w:val="46"/>
        </w:numPr>
        <w:rPr>
          <w:ins w:id="854" w:author="Bambi C" w:date="2022-08-31T17:50:00Z"/>
          <w:rFonts w:ascii="Consolas" w:hAnsi="Consolas" w:cs="Consolas"/>
          <w:rPrChange w:id="855" w:author="Bambi C" w:date="2022-08-31T20:38:00Z">
            <w:rPr>
              <w:ins w:id="856" w:author="Bambi C" w:date="2022-08-31T17:50:00Z"/>
            </w:rPr>
          </w:rPrChange>
        </w:rPr>
        <w:pPrChange w:id="857" w:author="Bambi C" w:date="2022-08-31T17:47:00Z">
          <w:pPr>
            <w:pStyle w:val="ListParagraph"/>
            <w:numPr>
              <w:ilvl w:val="1"/>
              <w:numId w:val="43"/>
            </w:numPr>
            <w:ind w:left="1440" w:hanging="360"/>
          </w:pPr>
        </w:pPrChange>
      </w:pPr>
    </w:p>
    <w:p w14:paraId="4B8F9331" w14:textId="7F5E3A13" w:rsidR="00501932" w:rsidRPr="000C3BD2" w:rsidDel="009E4684" w:rsidRDefault="00501932">
      <w:pPr>
        <w:pStyle w:val="ListParagraph"/>
        <w:numPr>
          <w:ilvl w:val="0"/>
          <w:numId w:val="46"/>
        </w:numPr>
        <w:rPr>
          <w:del w:id="858" w:author="Bambi C" w:date="2022-08-31T17:50:00Z"/>
          <w:rFonts w:ascii="Consolas" w:hAnsi="Consolas" w:cs="Consolas"/>
          <w:rPrChange w:id="859" w:author="Bambi C" w:date="2022-08-31T20:38:00Z">
            <w:rPr>
              <w:del w:id="860" w:author="Bambi C" w:date="2022-08-31T17:50:00Z"/>
            </w:rPr>
          </w:rPrChange>
        </w:rPr>
        <w:pPrChange w:id="861" w:author="Bambi C" w:date="2022-08-31T17:50:00Z">
          <w:pPr/>
        </w:pPrChange>
      </w:pPr>
      <w:r w:rsidRPr="000C3BD2">
        <w:rPr>
          <w:rFonts w:ascii="Consolas" w:hAnsi="Consolas" w:cs="Consolas"/>
          <w:rPrChange w:id="862" w:author="Bambi C" w:date="2022-08-31T20:38:00Z">
            <w:rPr/>
          </w:rPrChange>
        </w:rPr>
        <w:t>add_new_product</w:t>
      </w:r>
    </w:p>
    <w:p w14:paraId="39FF2D87" w14:textId="77777777" w:rsidR="006D4B99" w:rsidRDefault="006D4B99">
      <w:pPr>
        <w:pStyle w:val="ListParagraph"/>
        <w:numPr>
          <w:ilvl w:val="0"/>
          <w:numId w:val="46"/>
        </w:numPr>
        <w:pPrChange w:id="863" w:author="Bambi C" w:date="2022-08-31T17:50:00Z">
          <w:pPr/>
        </w:pPrChange>
      </w:pP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E4684" w:rsidRPr="009E33F3" w14:paraId="73A672B6" w14:textId="77777777" w:rsidTr="000C3BD2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629308B" w14:textId="77777777" w:rsidR="00C10EF5" w:rsidRPr="00C10EF5" w:rsidRDefault="00C10EF5">
            <w:pPr>
              <w:rPr>
                <w:ins w:id="864" w:author="Bambi C" w:date="2022-08-31T17:54:00Z"/>
                <w:rFonts w:ascii="Consolas" w:hAnsi="Consolas" w:cs="Consolas"/>
                <w:iCs w:val="0"/>
                <w:color w:val="000000" w:themeColor="text1"/>
                <w:rPrChange w:id="865" w:author="Bambi C" w:date="2022-08-31T17:54:00Z">
                  <w:rPr>
                    <w:ins w:id="866" w:author="Bambi C" w:date="2022-08-31T17:54:00Z"/>
                  </w:rPr>
                </w:rPrChange>
              </w:rPr>
              <w:pPrChange w:id="867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  <w:ins w:id="868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69" w:author="Bambi C" w:date="2022-08-31T17:54:00Z">
                    <w:rPr/>
                  </w:rPrChange>
                </w:rPr>
                <w:t>class IO:</w:t>
              </w:r>
            </w:ins>
          </w:p>
          <w:p w14:paraId="3D7697E2" w14:textId="77777777" w:rsidR="00C10EF5" w:rsidRDefault="00C10EF5" w:rsidP="00C10EF5">
            <w:pPr>
              <w:rPr>
                <w:ins w:id="870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71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72" w:author="Bambi C" w:date="2022-08-31T17:54:00Z">
                    <w:rPr/>
                  </w:rPrChange>
                </w:rPr>
                <w:t xml:space="preserve">    # TODO: Add code to show menu to user</w:t>
              </w:r>
            </w:ins>
          </w:p>
          <w:p w14:paraId="6BA7E166" w14:textId="2D3902B6" w:rsidR="00C03D2F" w:rsidRDefault="00C03D2F" w:rsidP="00C10EF5">
            <w:pPr>
              <w:rPr>
                <w:ins w:id="873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74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def output_menu_</w:t>
              </w:r>
              <w:proofErr w:type="gramStart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tasks(</w:t>
              </w:r>
              <w:proofErr w:type="gramEnd"/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2A9FC446" w14:textId="49D90645" w:rsidR="00C03D2F" w:rsidRDefault="000C3BD2" w:rsidP="00C10EF5">
            <w:pPr>
              <w:rPr>
                <w:ins w:id="875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876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30CDB83B" w14:textId="77777777" w:rsidR="000C3BD2" w:rsidRPr="00C10EF5" w:rsidRDefault="000C3BD2">
            <w:pPr>
              <w:rPr>
                <w:ins w:id="877" w:author="Bambi C" w:date="2022-08-31T17:54:00Z"/>
                <w:rFonts w:ascii="Consolas" w:hAnsi="Consolas" w:cs="Consolas"/>
                <w:iCs w:val="0"/>
                <w:color w:val="000000" w:themeColor="text1"/>
                <w:rPrChange w:id="878" w:author="Bambi C" w:date="2022-08-31T17:54:00Z">
                  <w:rPr>
                    <w:ins w:id="879" w:author="Bambi C" w:date="2022-08-31T17:54:00Z"/>
                  </w:rPr>
                </w:rPrChange>
              </w:rPr>
              <w:pPrChange w:id="880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09AD9C9D" w14:textId="77777777" w:rsidR="00C10EF5" w:rsidRDefault="00C10EF5" w:rsidP="00C10EF5">
            <w:pPr>
              <w:rPr>
                <w:ins w:id="881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82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83" w:author="Bambi C" w:date="2022-08-31T17:54:00Z">
                    <w:rPr/>
                  </w:rPrChange>
                </w:rPr>
                <w:t xml:space="preserve">    # TODO: Add code to get user's choice</w:t>
              </w:r>
            </w:ins>
          </w:p>
          <w:p w14:paraId="02AD75F1" w14:textId="3CC0E462" w:rsidR="00C03D2F" w:rsidRDefault="00C03D2F" w:rsidP="00C10EF5">
            <w:pPr>
              <w:rPr>
                <w:ins w:id="884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85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886" w:author="Bambi C" w:date="2022-08-31T20:38:00Z">
              <w:r w:rsidR="000C3BD2"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  <w:r w:rsidR="000C3BD2" w:rsidRPr="000C3BD2">
                <w:rPr>
                  <w:rFonts w:ascii="Consolas" w:hAnsi="Consolas" w:cs="Consolas"/>
                  <w:iCs w:val="0"/>
                  <w:color w:val="000000" w:themeColor="text1"/>
                </w:rPr>
                <w:t>input_menu_</w:t>
              </w:r>
              <w:proofErr w:type="gramStart"/>
              <w:r w:rsidR="000C3BD2" w:rsidRPr="000C3BD2">
                <w:rPr>
                  <w:rFonts w:ascii="Consolas" w:hAnsi="Consolas" w:cs="Consolas"/>
                  <w:iCs w:val="0"/>
                  <w:color w:val="000000" w:themeColor="text1"/>
                </w:rPr>
                <w:t>choice</w:t>
              </w:r>
            </w:ins>
            <w:ins w:id="887" w:author="Bambi C" w:date="2022-08-31T20:39:00Z"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gramEnd"/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51A0209C" w14:textId="77777777" w:rsidR="000C3BD2" w:rsidRDefault="000C3BD2" w:rsidP="000C3BD2">
            <w:pPr>
              <w:rPr>
                <w:ins w:id="888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889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624FE809" w14:textId="77777777" w:rsidR="00C03D2F" w:rsidRPr="00C10EF5" w:rsidRDefault="00C03D2F">
            <w:pPr>
              <w:rPr>
                <w:ins w:id="890" w:author="Bambi C" w:date="2022-08-31T17:54:00Z"/>
                <w:rFonts w:ascii="Consolas" w:hAnsi="Consolas" w:cs="Consolas"/>
                <w:iCs w:val="0"/>
                <w:color w:val="000000" w:themeColor="text1"/>
                <w:rPrChange w:id="891" w:author="Bambi C" w:date="2022-08-31T17:54:00Z">
                  <w:rPr>
                    <w:ins w:id="892" w:author="Bambi C" w:date="2022-08-31T17:54:00Z"/>
                  </w:rPr>
                </w:rPrChange>
              </w:rPr>
              <w:pPrChange w:id="893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645DDF8A" w14:textId="77777777" w:rsidR="00C10EF5" w:rsidRDefault="00C10EF5" w:rsidP="00C10EF5">
            <w:pPr>
              <w:rPr>
                <w:ins w:id="894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95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896" w:author="Bambi C" w:date="2022-08-31T17:54:00Z">
                    <w:rPr/>
                  </w:rPrChange>
                </w:rPr>
                <w:t xml:space="preserve">    # TODO: Add code to show the current data from the file to user</w:t>
              </w:r>
            </w:ins>
          </w:p>
          <w:p w14:paraId="4F9BA6B5" w14:textId="55E97968" w:rsidR="00C03D2F" w:rsidRDefault="00C03D2F" w:rsidP="00C10EF5">
            <w:pPr>
              <w:rPr>
                <w:ins w:id="897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ins w:id="898" w:author="Bambi C" w:date="2022-08-31T20:36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899" w:author="Bambi C" w:date="2022-08-31T20:38:00Z">
              <w:r w:rsidR="000C3BD2"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</w:ins>
            <w:ins w:id="900" w:author="Bambi C" w:date="2022-08-31T20:39:00Z">
              <w:r w:rsidR="000C3BD2" w:rsidRPr="00DF1F96">
                <w:rPr>
                  <w:rFonts w:ascii="Consolas" w:hAnsi="Consolas" w:cs="Consolas"/>
                </w:rPr>
                <w:t>show_current_data</w:t>
              </w:r>
              <w:r w:rsid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()</w:t>
              </w:r>
            </w:ins>
          </w:p>
          <w:p w14:paraId="1701E358" w14:textId="77777777" w:rsidR="000C3BD2" w:rsidRDefault="000C3BD2" w:rsidP="000C3BD2">
            <w:pPr>
              <w:rPr>
                <w:ins w:id="901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902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</w:p>
          <w:p w14:paraId="1ACBCC23" w14:textId="77777777" w:rsidR="00C03D2F" w:rsidRPr="00C10EF5" w:rsidRDefault="00C03D2F">
            <w:pPr>
              <w:rPr>
                <w:ins w:id="903" w:author="Bambi C" w:date="2022-08-31T17:54:00Z"/>
                <w:rFonts w:ascii="Consolas" w:hAnsi="Consolas" w:cs="Consolas"/>
                <w:iCs w:val="0"/>
                <w:color w:val="000000" w:themeColor="text1"/>
                <w:rPrChange w:id="904" w:author="Bambi C" w:date="2022-08-31T17:54:00Z">
                  <w:rPr>
                    <w:ins w:id="905" w:author="Bambi C" w:date="2022-08-31T17:54:00Z"/>
                  </w:rPr>
                </w:rPrChange>
              </w:rPr>
              <w:pPrChange w:id="906" w:author="Bambi C" w:date="2022-08-31T17:54:00Z">
                <w:pPr>
                  <w:pStyle w:val="ListParagraph"/>
                  <w:numPr>
                    <w:numId w:val="46"/>
                  </w:numPr>
                  <w:ind w:hanging="360"/>
                </w:pPr>
              </w:pPrChange>
            </w:pPr>
          </w:p>
          <w:p w14:paraId="327E7FE1" w14:textId="579306EF" w:rsidR="009E4684" w:rsidRPr="00366E33" w:rsidDel="009E4684" w:rsidRDefault="00C10EF5">
            <w:pPr>
              <w:numPr>
                <w:ilvl w:val="0"/>
                <w:numId w:val="46"/>
              </w:numPr>
              <w:rPr>
                <w:del w:id="907" w:author="Bambi C" w:date="2022-08-31T17:50:00Z"/>
                <w:rFonts w:ascii="Consolas" w:hAnsi="Consolas" w:cs="Consolas"/>
                <w:iCs w:val="0"/>
                <w:color w:val="000000" w:themeColor="text1"/>
              </w:rPr>
              <w:pPrChange w:id="908" w:author="Bambi C" w:date="2022-08-31T17:55:00Z">
                <w:pPr>
                  <w:keepNext/>
                  <w:numPr>
                    <w:numId w:val="46"/>
                  </w:numPr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720" w:right="10" w:hanging="360"/>
                </w:pPr>
              </w:pPrChange>
            </w:pPr>
            <w:ins w:id="909" w:author="Bambi C" w:date="2022-08-31T17:54:00Z">
              <w:r w:rsidRPr="00C10EF5">
                <w:rPr>
                  <w:rFonts w:ascii="Consolas" w:hAnsi="Consolas" w:cs="Consolas"/>
                  <w:iCs w:val="0"/>
                  <w:color w:val="000000" w:themeColor="text1"/>
                  <w:rPrChange w:id="910" w:author="Bambi C" w:date="2022-08-31T17:54:00Z">
                    <w:rPr/>
                  </w:rPrChange>
                </w:rPr>
                <w:t xml:space="preserve">    # TODO: Add code to get product data from user</w:t>
              </w:r>
            </w:ins>
            <w:del w:id="911" w:author="Bambi C" w:date="2022-08-31T17:50:00Z">
              <w:r w:rsidR="009E4684" w:rsidRPr="00366E33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Product:</w:delText>
              </w:r>
            </w:del>
          </w:p>
          <w:p w14:paraId="39FCA9DD" w14:textId="4AC8C60F" w:rsidR="009E4684" w:rsidDel="009E4684" w:rsidRDefault="009E4684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912" w:author="Bambi C" w:date="2022-08-31T17:50:00Z"/>
                <w:rFonts w:ascii="Consolas" w:hAnsi="Consolas" w:cs="Consolas"/>
                <w:iCs w:val="0"/>
                <w:color w:val="000000" w:themeColor="text1"/>
              </w:rPr>
            </w:pPr>
            <w:del w:id="913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FileProcessor</w:delText>
              </w:r>
              <w:r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:</w:delText>
              </w:r>
            </w:del>
          </w:p>
          <w:p w14:paraId="7425567A" w14:textId="77777777" w:rsidR="009E4684" w:rsidRDefault="009E4684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14" w:author="Bambi C" w:date="2022-08-31T20:36:00Z"/>
                <w:rFonts w:ascii="Consolas" w:hAnsi="Consolas" w:cs="Consolas"/>
                <w:iCs w:val="0"/>
                <w:color w:val="000000" w:themeColor="text1"/>
              </w:rPr>
            </w:pPr>
            <w:del w:id="915" w:author="Bambi C" w:date="2022-08-31T17:50:00Z">
              <w:r w:rsidRPr="00501932" w:rsidDel="009E4684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65667AF" w14:textId="731BE7B5" w:rsidR="000C3BD2" w:rsidRDefault="000C3BD2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16" w:author="Bambi C" w:date="2022-08-31T20:37:00Z"/>
                <w:rFonts w:ascii="Consolas" w:hAnsi="Consolas" w:cs="Consolas"/>
                <w:iCs w:val="0"/>
                <w:color w:val="000000" w:themeColor="text1"/>
              </w:rPr>
            </w:pPr>
            <w:ins w:id="917" w:author="Bambi C" w:date="2022-08-31T20:38:00Z">
              <w:r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Pr="00C03D2F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def </w:t>
              </w:r>
            </w:ins>
            <w:ins w:id="918" w:author="Bambi C" w:date="2022-08-31T20:39:00Z">
              <w:r w:rsidRPr="00DF1F96">
                <w:rPr>
                  <w:rFonts w:ascii="Consolas" w:hAnsi="Consolas" w:cs="Consolas"/>
                </w:rPr>
                <w:t>add_new_product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()</w:t>
              </w:r>
            </w:ins>
          </w:p>
          <w:p w14:paraId="2D0D55EF" w14:textId="6CBD1798" w:rsidR="00C03D2F" w:rsidRPr="009E33F3" w:rsidRDefault="000C3BD2">
            <w:pPr>
              <w:rPr>
                <w:rFonts w:ascii="Consolas" w:hAnsi="Consolas" w:cs="Consolas"/>
                <w:iCs w:val="0"/>
                <w:color w:val="000000" w:themeColor="text1"/>
              </w:rPr>
              <w:pPrChange w:id="919" w:author="Bambi C" w:date="2022-08-31T20:37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920" w:author="Bambi C" w:date="2022-08-31T20:37:00Z">
              <w:r w:rsidRPr="000C3BD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pass</w:t>
              </w:r>
            </w:ins>
            <w:ins w:id="921" w:author="Bambi C" w:date="2022-08-31T20:36:00Z">
              <w:r w:rsidR="00C03D2F" w:rsidRPr="00DF1F9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</w:p>
        </w:tc>
      </w:tr>
    </w:tbl>
    <w:p w14:paraId="538B957F" w14:textId="14927888" w:rsidR="009E4684" w:rsidRDefault="009E4684" w:rsidP="009E4684">
      <w:pPr>
        <w:pStyle w:val="Caption"/>
      </w:pPr>
      <w:bookmarkStart w:id="922" w:name="_Ref112860821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923" w:author="Bambi C" w:date="2022-08-31T17:50:00Z">
        <w:r>
          <w:rPr>
            <w:noProof/>
          </w:rPr>
          <w:t>12</w:t>
        </w:r>
      </w:ins>
      <w:del w:id="924" w:author="Bambi C" w:date="2022-08-31T17:50:00Z">
        <w:r w:rsidDel="009E4684">
          <w:rPr>
            <w:noProof/>
          </w:rPr>
          <w:delText>11</w:delText>
        </w:r>
      </w:del>
      <w:r w:rsidR="00EE01C2">
        <w:rPr>
          <w:noProof/>
        </w:rPr>
        <w:fldChar w:fldCharType="end"/>
      </w:r>
      <w:bookmarkEnd w:id="922"/>
      <w:r>
        <w:t>. starter code for program's classes</w:t>
      </w:r>
    </w:p>
    <w:p w14:paraId="710BC12C" w14:textId="1C794BC0" w:rsidR="009E4684" w:rsidRDefault="00EA0156" w:rsidP="00025D33">
      <w:r>
        <w:t xml:space="preserve">The main body of the script will </w:t>
      </w:r>
      <w:r w:rsidR="00593BF2">
        <w:t xml:space="preserve">be minimal to </w:t>
      </w:r>
      <w:r>
        <w:t>provide</w:t>
      </w:r>
      <w:ins w:id="925" w:author="Bambi C" w:date="2022-08-31T20:39:00Z">
        <w:r w:rsidR="000C3BD2">
          <w:t xml:space="preserve"> to serve </w:t>
        </w:r>
        <w:r w:rsidR="00BF4A0F">
          <w:t>sole purpose of the program</w:t>
        </w:r>
      </w:ins>
      <w:r>
        <w:t xml:space="preserve"> </w:t>
      </w:r>
      <w:del w:id="926" w:author="Bambi C" w:date="2022-08-31T20:39:00Z">
        <w:r w:rsidDel="00BF4A0F">
          <w:delText xml:space="preserve">the </w:delText>
        </w:r>
      </w:del>
      <w:ins w:id="927" w:author="Bambi C" w:date="2022-08-31T20:39:00Z">
        <w:r w:rsidR="00BF4A0F">
          <w:t>“</w:t>
        </w:r>
      </w:ins>
      <w:r>
        <w:t>skeleton</w:t>
      </w:r>
      <w:ins w:id="928" w:author="Bambi C" w:date="2022-08-31T20:39:00Z">
        <w:r w:rsidR="00BF4A0F">
          <w:t>”</w:t>
        </w:r>
      </w:ins>
      <w:r>
        <w:t xml:space="preserve"> </w:t>
      </w:r>
      <w:del w:id="929" w:author="Bambi C" w:date="2022-08-31T20:40:00Z">
        <w:r w:rsidDel="00BF4A0F">
          <w:delText xml:space="preserve">for the program </w:delText>
        </w:r>
        <w:r w:rsidR="00593BF2" w:rsidDel="00BF4A0F">
          <w:delText xml:space="preserve">display logic for </w:delText>
        </w:r>
        <w:r w:rsidR="00E031CD" w:rsidDel="00BF4A0F">
          <w:delText>communicating to the user what the program is doing</w:delText>
        </w:r>
      </w:del>
      <w:ins w:id="930" w:author="Bambi C" w:date="2022-08-31T20:40:00Z">
        <w:r w:rsidR="00BF4A0F">
          <w:t>acts as a “program interface” or “intermediary / broker” between the class functions and the user</w:t>
        </w:r>
      </w:ins>
      <w:ins w:id="931" w:author="Bambi C" w:date="2022-08-31T17:58:00Z">
        <w:r w:rsidR="00187AAC">
          <w:t xml:space="preserve"> (</w:t>
        </w:r>
        <w:r w:rsidR="00187AAC">
          <w:fldChar w:fldCharType="begin"/>
        </w:r>
        <w:r w:rsidR="00187AAC">
          <w:instrText xml:space="preserve"> REF _Ref112861118 \h </w:instrText>
        </w:r>
      </w:ins>
      <w:r w:rsidR="00187AAC">
        <w:fldChar w:fldCharType="separate"/>
      </w:r>
      <w:ins w:id="932" w:author="Bambi C" w:date="2022-08-31T17:58:00Z">
        <w:r w:rsidR="00187AAC">
          <w:t xml:space="preserve">Figure </w:t>
        </w:r>
        <w:r w:rsidR="00187AAC">
          <w:rPr>
            <w:noProof/>
          </w:rPr>
          <w:t>13</w:t>
        </w:r>
        <w:r w:rsidR="00187AAC">
          <w:fldChar w:fldCharType="end"/>
        </w:r>
        <w:r w:rsidR="00187AAC">
          <w:t>)</w:t>
        </w:r>
      </w:ins>
      <w:r w:rsidR="00E031CD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254DD" w:rsidRPr="009E33F3" w14:paraId="0751ADF6" w14:textId="77777777" w:rsidTr="00E254D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5117B64" w14:textId="77777777" w:rsidR="00E254DD" w:rsidRPr="00E254DD" w:rsidRDefault="00E254DD" w:rsidP="00E254DD">
            <w:pPr>
              <w:rPr>
                <w:ins w:id="933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34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Main Body of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Script  ----------------------------------------------------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#</w:t>
              </w:r>
            </w:ins>
          </w:p>
          <w:p w14:paraId="5AB75CA1" w14:textId="77777777" w:rsidR="00E254DD" w:rsidRPr="00E254DD" w:rsidRDefault="00E254DD" w:rsidP="00E254DD">
            <w:pPr>
              <w:rPr>
                <w:ins w:id="935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36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Load data from file into a list of product objects when script starts</w:t>
              </w:r>
            </w:ins>
          </w:p>
          <w:p w14:paraId="47697A42" w14:textId="77777777" w:rsidR="00E254DD" w:rsidRPr="00E254DD" w:rsidRDefault="00E254DD" w:rsidP="00E254DD">
            <w:pPr>
              <w:rPr>
                <w:ins w:id="937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38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Show user a menu of options</w:t>
              </w:r>
            </w:ins>
          </w:p>
          <w:p w14:paraId="348413CA" w14:textId="77777777" w:rsidR="00E254DD" w:rsidRPr="00E254DD" w:rsidRDefault="00E254DD" w:rsidP="00E254DD">
            <w:pPr>
              <w:rPr>
                <w:ins w:id="939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40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# Get user's menu option choice</w:t>
              </w:r>
            </w:ins>
          </w:p>
          <w:p w14:paraId="49F7EFBE" w14:textId="77777777" w:rsidR="00E254DD" w:rsidRPr="00E254DD" w:rsidRDefault="00E254DD" w:rsidP="00E254DD">
            <w:pPr>
              <w:rPr>
                <w:ins w:id="941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42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Show user current data in the list of product objects</w:t>
              </w:r>
            </w:ins>
          </w:p>
          <w:p w14:paraId="47B5312D" w14:textId="77777777" w:rsidR="00E254DD" w:rsidRPr="00E254DD" w:rsidRDefault="00E254DD" w:rsidP="00E254DD">
            <w:pPr>
              <w:rPr>
                <w:ins w:id="943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44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Let user add data to the list of product objects</w:t>
              </w:r>
            </w:ins>
          </w:p>
          <w:p w14:paraId="0D2C6D6F" w14:textId="77777777" w:rsidR="00E254DD" w:rsidRPr="00E254DD" w:rsidRDefault="00E254DD" w:rsidP="00E254DD">
            <w:pPr>
              <w:rPr>
                <w:ins w:id="945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46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let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user save current data to file and exit program</w:t>
              </w:r>
            </w:ins>
          </w:p>
          <w:p w14:paraId="7C6EE5E1" w14:textId="77777777" w:rsidR="00E254DD" w:rsidRPr="00E254DD" w:rsidRDefault="00E254DD" w:rsidP="00E254DD">
            <w:pPr>
              <w:rPr>
                <w:ins w:id="947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</w:p>
          <w:p w14:paraId="1B10AE4D" w14:textId="4575EF89" w:rsidR="00E254DD" w:rsidRPr="00DF1F96" w:rsidDel="00E254DD" w:rsidRDefault="00E254DD" w:rsidP="00E254DD">
            <w:pPr>
              <w:rPr>
                <w:del w:id="948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ins w:id="949" w:author="Bambi C" w:date="2022-08-31T17:57:00Z"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Main Body of </w:t>
              </w:r>
              <w:proofErr w:type="gramStart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>Script  ----------------------------------------------------</w:t>
              </w:r>
              <w:proofErr w:type="gramEnd"/>
              <w:r w:rsidRPr="00E254D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#</w:t>
              </w:r>
            </w:ins>
            <w:del w:id="950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9FB929E" w14:textId="30D135C3" w:rsidR="00E254DD" w:rsidRPr="00DF1F96" w:rsidDel="00E254DD" w:rsidRDefault="00E254DD" w:rsidP="00DF1F96">
            <w:pPr>
              <w:rPr>
                <w:del w:id="951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952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show menu to user</w:delText>
              </w:r>
            </w:del>
          </w:p>
          <w:p w14:paraId="73349EA6" w14:textId="09CA1F8B" w:rsidR="00E254DD" w:rsidRPr="00DF1F96" w:rsidDel="00E254DD" w:rsidRDefault="00E254DD" w:rsidP="00DF1F96">
            <w:pPr>
              <w:rPr>
                <w:del w:id="953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954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get user's choice</w:delText>
              </w:r>
            </w:del>
          </w:p>
          <w:p w14:paraId="44B72BAF" w14:textId="7BD12F2D" w:rsidR="00E254DD" w:rsidRPr="00DF1F96" w:rsidDel="00E254DD" w:rsidRDefault="00E254DD" w:rsidP="00DF1F96">
            <w:pPr>
              <w:rPr>
                <w:del w:id="955" w:author="Bambi C" w:date="2022-08-31T17:57:00Z"/>
                <w:rFonts w:ascii="Consolas" w:hAnsi="Consolas" w:cs="Consolas"/>
                <w:iCs w:val="0"/>
                <w:color w:val="000000" w:themeColor="text1"/>
              </w:rPr>
            </w:pPr>
            <w:del w:id="956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show the current data from the file to user</w:delText>
              </w:r>
            </w:del>
          </w:p>
          <w:p w14:paraId="4213A946" w14:textId="230BC1AB" w:rsidR="00E254DD" w:rsidRPr="009E33F3" w:rsidRDefault="00E254DD" w:rsidP="00DF1F9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957" w:author="Bambi C" w:date="2022-08-31T17:57:00Z">
              <w:r w:rsidRPr="00DF1F96" w:rsidDel="00E254D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TODO: Add code to get product data from user</w:delText>
              </w:r>
            </w:del>
          </w:p>
        </w:tc>
      </w:tr>
    </w:tbl>
    <w:p w14:paraId="638B6D70" w14:textId="29D0A37E" w:rsidR="00E254DD" w:rsidDel="00E254DD" w:rsidRDefault="00E254DD" w:rsidP="00E254DD">
      <w:pPr>
        <w:pStyle w:val="Caption"/>
        <w:rPr>
          <w:del w:id="958" w:author="Bambi C" w:date="2022-08-31T17:57:00Z"/>
        </w:rPr>
      </w:pPr>
      <w:bookmarkStart w:id="959" w:name="_Ref112861118"/>
      <w:r>
        <w:t xml:space="preserve">Figure </w:t>
      </w:r>
      <w:r w:rsidR="00EE01C2">
        <w:rPr>
          <w:b w:val="0"/>
          <w:bCs w:val="0"/>
        </w:rPr>
        <w:fldChar w:fldCharType="begin"/>
      </w:r>
      <w:r w:rsidR="00EE01C2">
        <w:rPr>
          <w:b w:val="0"/>
          <w:bCs w:val="0"/>
        </w:rPr>
        <w:instrText xml:space="preserve"> SEQ Figure \* ARABIC </w:instrText>
      </w:r>
      <w:r w:rsidR="00EE01C2">
        <w:rPr>
          <w:b w:val="0"/>
          <w:bCs w:val="0"/>
        </w:rPr>
        <w:fldChar w:fldCharType="separate"/>
      </w:r>
      <w:ins w:id="960" w:author="Bambi C" w:date="2022-08-31T17:57:00Z">
        <w:r>
          <w:rPr>
            <w:noProof/>
          </w:rPr>
          <w:t>13</w:t>
        </w:r>
      </w:ins>
      <w:del w:id="961" w:author="Bambi C" w:date="2022-08-31T17:57:00Z">
        <w:r w:rsidDel="00E254DD">
          <w:rPr>
            <w:noProof/>
          </w:rPr>
          <w:delText>12</w:delText>
        </w:r>
      </w:del>
      <w:r w:rsidR="00EE01C2">
        <w:rPr>
          <w:b w:val="0"/>
          <w:bCs w:val="0"/>
          <w:noProof/>
          <w:color w:val="auto"/>
          <w:sz w:val="20"/>
          <w:szCs w:val="20"/>
        </w:rPr>
        <w:fldChar w:fldCharType="end"/>
      </w:r>
      <w:bookmarkEnd w:id="959"/>
      <w:r>
        <w:t>. starter code for program's classes</w:t>
      </w:r>
    </w:p>
    <w:p w14:paraId="3E3D8C42" w14:textId="77777777" w:rsidR="00E031CD" w:rsidRDefault="00E031CD">
      <w:pPr>
        <w:pStyle w:val="Caption"/>
        <w:pPrChange w:id="962" w:author="Bambi C" w:date="2022-08-31T17:57:00Z">
          <w:pPr/>
        </w:pPrChange>
      </w:pPr>
    </w:p>
    <w:p w14:paraId="6C3BCD74" w14:textId="3C7026DA" w:rsidR="001013FF" w:rsidDel="00D33CBC" w:rsidRDefault="00E466EC">
      <w:pPr>
        <w:shd w:val="clear" w:color="auto" w:fill="FFFF00"/>
        <w:rPr>
          <w:del w:id="963" w:author="Bambi C" w:date="2022-08-31T17:30:00Z"/>
        </w:rPr>
        <w:pPrChange w:id="964" w:author="Bambi C" w:date="2022-08-28T11:57:00Z">
          <w:pPr/>
        </w:pPrChange>
      </w:pPr>
      <w:del w:id="965" w:author="Bambi C" w:date="2022-08-31T17:30:00Z">
        <w:r w:rsidDel="00D33CBC">
          <w:delText xml:space="preserve">I have found it helpful to plan out in advance (at least at a high-level), how to organize </w:delText>
        </w:r>
        <w:r w:rsidR="005653A1" w:rsidDel="00D33CBC">
          <w:delText xml:space="preserve">requirements into features, and the order in which </w:delText>
        </w:r>
        <w:r w:rsidR="00F2706D" w:rsidDel="00D33CBC">
          <w:delText>to</w:delText>
        </w:r>
        <w:r w:rsidR="005653A1" w:rsidDel="00D33CBC">
          <w:delText xml:space="preserve"> develop</w:delText>
        </w:r>
        <w:r w:rsidR="00595037" w:rsidDel="00D33CBC">
          <w:delText xml:space="preserve"> components, integrate, and then iterate further.</w:delText>
        </w:r>
        <w:bookmarkStart w:id="966" w:name="_Toc112873974"/>
        <w:bookmarkStart w:id="967" w:name="_Toc112880480"/>
        <w:bookmarkStart w:id="968" w:name="_Toc112880614"/>
        <w:bookmarkStart w:id="969" w:name="_Toc112880678"/>
        <w:bookmarkStart w:id="970" w:name="_Toc112880813"/>
        <w:bookmarkEnd w:id="966"/>
        <w:bookmarkEnd w:id="967"/>
        <w:bookmarkEnd w:id="968"/>
        <w:bookmarkEnd w:id="969"/>
        <w:bookmarkEnd w:id="970"/>
      </w:del>
    </w:p>
    <w:p w14:paraId="4F8B8085" w14:textId="55F2D7A1" w:rsidR="00C552D0" w:rsidDel="00D33CBC" w:rsidRDefault="00C552D0">
      <w:pPr>
        <w:shd w:val="clear" w:color="auto" w:fill="FFFF00"/>
        <w:rPr>
          <w:del w:id="971" w:author="Bambi C" w:date="2022-08-31T17:30:00Z"/>
        </w:rPr>
        <w:pPrChange w:id="972" w:author="Bambi C" w:date="2022-08-28T11:57:00Z">
          <w:pPr/>
        </w:pPrChange>
      </w:pPr>
      <w:del w:id="973" w:author="Bambi C" w:date="2022-08-31T17:30:00Z">
        <w:r w:rsidDel="00D33CBC">
          <w:delText>Module: Add</w:delText>
        </w:r>
        <w:bookmarkStart w:id="974" w:name="_Toc112873975"/>
        <w:bookmarkStart w:id="975" w:name="_Toc112880481"/>
        <w:bookmarkStart w:id="976" w:name="_Toc112880615"/>
        <w:bookmarkStart w:id="977" w:name="_Toc112880679"/>
        <w:bookmarkStart w:id="978" w:name="_Toc112880814"/>
        <w:bookmarkEnd w:id="974"/>
        <w:bookmarkEnd w:id="975"/>
        <w:bookmarkEnd w:id="976"/>
        <w:bookmarkEnd w:id="977"/>
        <w:bookmarkEnd w:id="978"/>
      </w:del>
    </w:p>
    <w:p w14:paraId="01295A93" w14:textId="7B90F073" w:rsidR="0081594C" w:rsidDel="00D33CBC" w:rsidRDefault="0081594C">
      <w:pPr>
        <w:pStyle w:val="ListParagraph"/>
        <w:numPr>
          <w:ilvl w:val="0"/>
          <w:numId w:val="39"/>
        </w:numPr>
        <w:shd w:val="clear" w:color="auto" w:fill="FFFF00"/>
        <w:rPr>
          <w:del w:id="979" w:author="Bambi C" w:date="2022-08-31T17:30:00Z"/>
        </w:rPr>
        <w:pPrChange w:id="980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81" w:author="Bambi C" w:date="2022-08-31T17:30:00Z">
        <w:r w:rsidDel="00D33CBC">
          <w:delText xml:space="preserve">Manually create default </w:delText>
        </w:r>
        <w:r w:rsidR="009709FD" w:rsidDel="00D33CBC">
          <w:delText xml:space="preserve">output </w:delText>
        </w:r>
        <w:r w:rsidDel="00D33CBC">
          <w:delText>file</w:delText>
        </w:r>
        <w:bookmarkStart w:id="982" w:name="_Toc112873976"/>
        <w:bookmarkStart w:id="983" w:name="_Toc112880482"/>
        <w:bookmarkStart w:id="984" w:name="_Toc112880616"/>
        <w:bookmarkStart w:id="985" w:name="_Toc112880680"/>
        <w:bookmarkStart w:id="986" w:name="_Toc112880815"/>
        <w:bookmarkEnd w:id="982"/>
        <w:bookmarkEnd w:id="983"/>
        <w:bookmarkEnd w:id="984"/>
        <w:bookmarkEnd w:id="985"/>
        <w:bookmarkEnd w:id="986"/>
      </w:del>
    </w:p>
    <w:p w14:paraId="09233C2D" w14:textId="5069F5DA" w:rsidR="00DC7681" w:rsidDel="00D33CBC" w:rsidRDefault="00117CA2">
      <w:pPr>
        <w:pStyle w:val="ListParagraph"/>
        <w:numPr>
          <w:ilvl w:val="0"/>
          <w:numId w:val="39"/>
        </w:numPr>
        <w:shd w:val="clear" w:color="auto" w:fill="FFFF00"/>
        <w:rPr>
          <w:del w:id="987" w:author="Bambi C" w:date="2022-08-31T17:30:00Z"/>
        </w:rPr>
        <w:pPrChange w:id="988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89" w:author="Bambi C" w:date="2022-08-31T17:30:00Z">
        <w:r w:rsidDel="00D33CBC">
          <w:delText>W</w:delText>
        </w:r>
        <w:r w:rsidR="00DB1576" w:rsidDel="00D33CBC">
          <w:delText>rite data to default output file</w:delText>
        </w:r>
        <w:bookmarkStart w:id="990" w:name="_Toc112873977"/>
        <w:bookmarkStart w:id="991" w:name="_Toc112880483"/>
        <w:bookmarkStart w:id="992" w:name="_Toc112880617"/>
        <w:bookmarkStart w:id="993" w:name="_Toc112880681"/>
        <w:bookmarkStart w:id="994" w:name="_Toc112880816"/>
        <w:bookmarkEnd w:id="990"/>
        <w:bookmarkEnd w:id="991"/>
        <w:bookmarkEnd w:id="992"/>
        <w:bookmarkEnd w:id="993"/>
        <w:bookmarkEnd w:id="994"/>
      </w:del>
    </w:p>
    <w:p w14:paraId="6420126F" w14:textId="6C14F420" w:rsidR="00504B4B" w:rsidDel="00D33CBC" w:rsidRDefault="00F55F00">
      <w:pPr>
        <w:pStyle w:val="ListParagraph"/>
        <w:numPr>
          <w:ilvl w:val="0"/>
          <w:numId w:val="39"/>
        </w:numPr>
        <w:shd w:val="clear" w:color="auto" w:fill="FFFF00"/>
        <w:rPr>
          <w:del w:id="995" w:author="Bambi C" w:date="2022-08-31T17:30:00Z"/>
        </w:rPr>
        <w:pPrChange w:id="996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997" w:author="Bambi C" w:date="2022-08-31T17:30:00Z">
        <w:r w:rsidDel="00D33CBC">
          <w:delText>V</w:delText>
        </w:r>
        <w:r w:rsidR="009A4F73" w:rsidDel="00D33CBC">
          <w:delText>erify data is being writte</w:delText>
        </w:r>
        <w:r w:rsidR="0038496A" w:rsidDel="00D33CBC">
          <w:delText>n</w:delText>
        </w:r>
        <w:r w:rsidDel="00D33CBC">
          <w:delText xml:space="preserve"> (i.e., open default output file in text editor, note before / after changes)</w:delText>
        </w:r>
        <w:bookmarkStart w:id="998" w:name="_Toc112873978"/>
        <w:bookmarkStart w:id="999" w:name="_Toc112880484"/>
        <w:bookmarkStart w:id="1000" w:name="_Toc112880618"/>
        <w:bookmarkStart w:id="1001" w:name="_Toc112880682"/>
        <w:bookmarkStart w:id="1002" w:name="_Toc112880817"/>
        <w:bookmarkEnd w:id="998"/>
        <w:bookmarkEnd w:id="999"/>
        <w:bookmarkEnd w:id="1000"/>
        <w:bookmarkEnd w:id="1001"/>
        <w:bookmarkEnd w:id="1002"/>
      </w:del>
    </w:p>
    <w:p w14:paraId="608E0D3F" w14:textId="591B91CD" w:rsidR="0038496A" w:rsidDel="00D33CBC" w:rsidRDefault="00300C68">
      <w:pPr>
        <w:pStyle w:val="ListParagraph"/>
        <w:numPr>
          <w:ilvl w:val="0"/>
          <w:numId w:val="39"/>
        </w:numPr>
        <w:shd w:val="clear" w:color="auto" w:fill="FFFF00"/>
        <w:rPr>
          <w:del w:id="1003" w:author="Bambi C" w:date="2022-08-31T17:30:00Z"/>
        </w:rPr>
        <w:pPrChange w:id="1004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05" w:author="Bambi C" w:date="2022-08-31T17:30:00Z">
        <w:r w:rsidDel="00D33CBC">
          <w:delText>I</w:delText>
        </w:r>
        <w:r w:rsidR="0038496A" w:rsidDel="00D33CBC">
          <w:delText xml:space="preserve">nput </w:delText>
        </w:r>
        <w:r w:rsidR="00DC3DAE" w:rsidDel="00D33CBC">
          <w:delText>functions to allow user to enter data</w:delText>
        </w:r>
        <w:bookmarkStart w:id="1006" w:name="_Toc112873979"/>
        <w:bookmarkStart w:id="1007" w:name="_Toc112880485"/>
        <w:bookmarkStart w:id="1008" w:name="_Toc112880619"/>
        <w:bookmarkStart w:id="1009" w:name="_Toc112880683"/>
        <w:bookmarkStart w:id="1010" w:name="_Toc112880818"/>
        <w:bookmarkEnd w:id="1006"/>
        <w:bookmarkEnd w:id="1007"/>
        <w:bookmarkEnd w:id="1008"/>
        <w:bookmarkEnd w:id="1009"/>
        <w:bookmarkEnd w:id="1010"/>
      </w:del>
    </w:p>
    <w:p w14:paraId="14B746C5" w14:textId="5302DABF" w:rsidR="00DB1576" w:rsidDel="00D33CBC" w:rsidRDefault="00300C68">
      <w:pPr>
        <w:pStyle w:val="ListParagraph"/>
        <w:numPr>
          <w:ilvl w:val="0"/>
          <w:numId w:val="39"/>
        </w:numPr>
        <w:shd w:val="clear" w:color="auto" w:fill="FFFF00"/>
        <w:rPr>
          <w:del w:id="1011" w:author="Bambi C" w:date="2022-08-31T17:30:00Z"/>
        </w:rPr>
        <w:pPrChange w:id="1012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13" w:author="Bambi C" w:date="2022-08-31T17:30:00Z">
        <w:r w:rsidDel="00D33CBC">
          <w:delText>E</w:delText>
        </w:r>
        <w:r w:rsidR="0002651C" w:rsidDel="00D33CBC">
          <w:delText>xception catching</w:delText>
        </w:r>
        <w:bookmarkStart w:id="1014" w:name="_Toc112873980"/>
        <w:bookmarkStart w:id="1015" w:name="_Toc112880486"/>
        <w:bookmarkStart w:id="1016" w:name="_Toc112880620"/>
        <w:bookmarkStart w:id="1017" w:name="_Toc112880684"/>
        <w:bookmarkStart w:id="1018" w:name="_Toc112880819"/>
        <w:bookmarkEnd w:id="1014"/>
        <w:bookmarkEnd w:id="1015"/>
        <w:bookmarkEnd w:id="1016"/>
        <w:bookmarkEnd w:id="1017"/>
        <w:bookmarkEnd w:id="1018"/>
      </w:del>
    </w:p>
    <w:p w14:paraId="7DC06A74" w14:textId="0FCA1C0E" w:rsidR="00504B4B" w:rsidDel="00D33CBC" w:rsidRDefault="00504B4B">
      <w:pPr>
        <w:shd w:val="clear" w:color="auto" w:fill="FFFF00"/>
        <w:rPr>
          <w:del w:id="1019" w:author="Bambi C" w:date="2022-08-31T17:30:00Z"/>
        </w:rPr>
        <w:pPrChange w:id="1020" w:author="Bambi C" w:date="2022-08-28T11:57:00Z">
          <w:pPr/>
        </w:pPrChange>
      </w:pPr>
      <w:del w:id="1021" w:author="Bambi C" w:date="2022-08-31T17:30:00Z">
        <w:r w:rsidDel="00D33CBC">
          <w:delText>Module: Load</w:delText>
        </w:r>
        <w:bookmarkStart w:id="1022" w:name="_Toc112873981"/>
        <w:bookmarkStart w:id="1023" w:name="_Toc112880487"/>
        <w:bookmarkStart w:id="1024" w:name="_Toc112880621"/>
        <w:bookmarkStart w:id="1025" w:name="_Toc112880685"/>
        <w:bookmarkStart w:id="1026" w:name="_Toc112880820"/>
        <w:bookmarkEnd w:id="1022"/>
        <w:bookmarkEnd w:id="1023"/>
        <w:bookmarkEnd w:id="1024"/>
        <w:bookmarkEnd w:id="1025"/>
        <w:bookmarkEnd w:id="1026"/>
      </w:del>
    </w:p>
    <w:p w14:paraId="750745C7" w14:textId="1093E7DC" w:rsidR="009A4F73" w:rsidDel="00D33CBC" w:rsidRDefault="00300C68">
      <w:pPr>
        <w:pStyle w:val="ListParagraph"/>
        <w:numPr>
          <w:ilvl w:val="0"/>
          <w:numId w:val="39"/>
        </w:numPr>
        <w:shd w:val="clear" w:color="auto" w:fill="FFFF00"/>
        <w:rPr>
          <w:del w:id="1027" w:author="Bambi C" w:date="2022-08-31T17:30:00Z"/>
        </w:rPr>
        <w:pPrChange w:id="1028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29" w:author="Bambi C" w:date="2022-08-31T17:30:00Z">
        <w:r w:rsidDel="00D33CBC">
          <w:delText>O</w:delText>
        </w:r>
        <w:r w:rsidR="00B8548C" w:rsidDel="00D33CBC">
          <w:delText xml:space="preserve">pen </w:delText>
        </w:r>
        <w:r w:rsidDel="00D33CBC">
          <w:delText xml:space="preserve">default output </w:delText>
        </w:r>
        <w:r w:rsidR="00B8548C" w:rsidDel="00D33CBC">
          <w:delText>file</w:delText>
        </w:r>
        <w:bookmarkStart w:id="1030" w:name="_Toc112873982"/>
        <w:bookmarkStart w:id="1031" w:name="_Toc112880488"/>
        <w:bookmarkStart w:id="1032" w:name="_Toc112880622"/>
        <w:bookmarkStart w:id="1033" w:name="_Toc112880686"/>
        <w:bookmarkStart w:id="1034" w:name="_Toc112880821"/>
        <w:bookmarkEnd w:id="1030"/>
        <w:bookmarkEnd w:id="1031"/>
        <w:bookmarkEnd w:id="1032"/>
        <w:bookmarkEnd w:id="1033"/>
        <w:bookmarkEnd w:id="1034"/>
      </w:del>
    </w:p>
    <w:p w14:paraId="75172D70" w14:textId="7DD02551" w:rsidR="00B8548C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35" w:author="Bambi C" w:date="2022-08-31T17:30:00Z"/>
        </w:rPr>
        <w:pPrChange w:id="1036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37" w:author="Bambi C" w:date="2022-08-31T17:30:00Z">
        <w:r w:rsidDel="00D33CBC">
          <w:delText>R</w:delText>
        </w:r>
        <w:r w:rsidR="00B8548C" w:rsidDel="00D33CBC">
          <w:delText>ead raw data from default output file</w:delText>
        </w:r>
        <w:bookmarkStart w:id="1038" w:name="_Toc112873983"/>
        <w:bookmarkStart w:id="1039" w:name="_Toc112880489"/>
        <w:bookmarkStart w:id="1040" w:name="_Toc112880623"/>
        <w:bookmarkStart w:id="1041" w:name="_Toc112880687"/>
        <w:bookmarkStart w:id="1042" w:name="_Toc112880822"/>
        <w:bookmarkEnd w:id="1038"/>
        <w:bookmarkEnd w:id="1039"/>
        <w:bookmarkEnd w:id="1040"/>
        <w:bookmarkEnd w:id="1041"/>
        <w:bookmarkEnd w:id="1042"/>
      </w:del>
    </w:p>
    <w:p w14:paraId="7107CBD5" w14:textId="67724469" w:rsidR="0038496A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43" w:author="Bambi C" w:date="2022-08-31T17:30:00Z"/>
        </w:rPr>
        <w:pPrChange w:id="1044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45" w:author="Bambi C" w:date="2022-08-31T17:30:00Z">
        <w:r w:rsidDel="00D33CBC">
          <w:delText>D</w:delText>
        </w:r>
        <w:r w:rsidR="0038496A" w:rsidDel="00D33CBC">
          <w:delText xml:space="preserve">isplay </w:delText>
        </w:r>
        <w:r w:rsidR="008942AF" w:rsidDel="00D33CBC">
          <w:delText>data from default output file</w:delText>
        </w:r>
        <w:bookmarkStart w:id="1046" w:name="_Toc112873984"/>
        <w:bookmarkStart w:id="1047" w:name="_Toc112880490"/>
        <w:bookmarkStart w:id="1048" w:name="_Toc112880624"/>
        <w:bookmarkStart w:id="1049" w:name="_Toc112880688"/>
        <w:bookmarkStart w:id="1050" w:name="_Toc112880823"/>
        <w:bookmarkEnd w:id="1046"/>
        <w:bookmarkEnd w:id="1047"/>
        <w:bookmarkEnd w:id="1048"/>
        <w:bookmarkEnd w:id="1049"/>
        <w:bookmarkEnd w:id="1050"/>
      </w:del>
    </w:p>
    <w:p w14:paraId="04D984AE" w14:textId="6DFF5EBB" w:rsidR="00830283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51" w:author="Bambi C" w:date="2022-08-31T17:30:00Z"/>
        </w:rPr>
        <w:pPrChange w:id="1052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53" w:author="Bambi C" w:date="2022-08-31T17:30:00Z">
        <w:r w:rsidDel="00D33CBC">
          <w:delText>E</w:delText>
        </w:r>
        <w:r w:rsidR="00830283" w:rsidDel="00D33CBC">
          <w:delText>xception catching</w:delText>
        </w:r>
        <w:bookmarkStart w:id="1054" w:name="_Toc112873985"/>
        <w:bookmarkStart w:id="1055" w:name="_Toc112880491"/>
        <w:bookmarkStart w:id="1056" w:name="_Toc112880625"/>
        <w:bookmarkStart w:id="1057" w:name="_Toc112880689"/>
        <w:bookmarkStart w:id="1058" w:name="_Toc112880824"/>
        <w:bookmarkEnd w:id="1054"/>
        <w:bookmarkEnd w:id="1055"/>
        <w:bookmarkEnd w:id="1056"/>
        <w:bookmarkEnd w:id="1057"/>
        <w:bookmarkEnd w:id="1058"/>
      </w:del>
    </w:p>
    <w:p w14:paraId="638BA198" w14:textId="1320E1F4" w:rsidR="008942AF" w:rsidDel="00D33CBC" w:rsidRDefault="00973A9C">
      <w:pPr>
        <w:shd w:val="clear" w:color="auto" w:fill="FFFF00"/>
        <w:rPr>
          <w:del w:id="1059" w:author="Bambi C" w:date="2022-08-31T17:30:00Z"/>
        </w:rPr>
        <w:pPrChange w:id="1060" w:author="Bambi C" w:date="2022-08-28T11:57:00Z">
          <w:pPr/>
        </w:pPrChange>
      </w:pPr>
      <w:del w:id="1061" w:author="Bambi C" w:date="2022-08-31T17:30:00Z">
        <w:r w:rsidDel="00D33CBC">
          <w:delText>Module: Quit</w:delText>
        </w:r>
        <w:bookmarkStart w:id="1062" w:name="_Toc112873986"/>
        <w:bookmarkStart w:id="1063" w:name="_Toc112880492"/>
        <w:bookmarkStart w:id="1064" w:name="_Toc112880626"/>
        <w:bookmarkStart w:id="1065" w:name="_Toc112880690"/>
        <w:bookmarkStart w:id="1066" w:name="_Toc112880825"/>
        <w:bookmarkEnd w:id="1062"/>
        <w:bookmarkEnd w:id="1063"/>
        <w:bookmarkEnd w:id="1064"/>
        <w:bookmarkEnd w:id="1065"/>
        <w:bookmarkEnd w:id="1066"/>
      </w:del>
    </w:p>
    <w:p w14:paraId="1E176252" w14:textId="72000352" w:rsidR="00973A9C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67" w:author="Bambi C" w:date="2022-08-31T17:30:00Z"/>
        </w:rPr>
        <w:pPrChange w:id="1068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69" w:author="Bambi C" w:date="2022-08-31T17:30:00Z">
        <w:r w:rsidDel="00D33CBC">
          <w:delText>E</w:delText>
        </w:r>
        <w:r w:rsidR="00830283" w:rsidDel="00D33CBC">
          <w:delText>xit program</w:delText>
        </w:r>
        <w:bookmarkStart w:id="1070" w:name="_Toc112873987"/>
        <w:bookmarkStart w:id="1071" w:name="_Toc112880493"/>
        <w:bookmarkStart w:id="1072" w:name="_Toc112880627"/>
        <w:bookmarkStart w:id="1073" w:name="_Toc112880691"/>
        <w:bookmarkStart w:id="1074" w:name="_Toc112880826"/>
        <w:bookmarkEnd w:id="1070"/>
        <w:bookmarkEnd w:id="1071"/>
        <w:bookmarkEnd w:id="1072"/>
        <w:bookmarkEnd w:id="1073"/>
        <w:bookmarkEnd w:id="1074"/>
      </w:del>
    </w:p>
    <w:p w14:paraId="43535273" w14:textId="57C44D6B" w:rsidR="00830283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75" w:author="Bambi C" w:date="2022-08-31T17:30:00Z"/>
        </w:rPr>
        <w:pPrChange w:id="1076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77" w:author="Bambi C" w:date="2022-08-31T17:30:00Z">
        <w:r w:rsidDel="00D33CBC">
          <w:delText>C</w:delText>
        </w:r>
        <w:r w:rsidR="00E15D59" w:rsidDel="00D33CBC">
          <w:delText>heck if changes to data have been saved before quitting</w:delText>
        </w:r>
        <w:bookmarkStart w:id="1078" w:name="_Toc112873988"/>
        <w:bookmarkStart w:id="1079" w:name="_Toc112880494"/>
        <w:bookmarkStart w:id="1080" w:name="_Toc112880628"/>
        <w:bookmarkStart w:id="1081" w:name="_Toc112880692"/>
        <w:bookmarkStart w:id="1082" w:name="_Toc112880827"/>
        <w:bookmarkEnd w:id="1078"/>
        <w:bookmarkEnd w:id="1079"/>
        <w:bookmarkEnd w:id="1080"/>
        <w:bookmarkEnd w:id="1081"/>
        <w:bookmarkEnd w:id="1082"/>
      </w:del>
    </w:p>
    <w:p w14:paraId="0FF78CBF" w14:textId="4207A92E" w:rsidR="004A16A7" w:rsidDel="00D33CBC" w:rsidRDefault="004A16A7">
      <w:pPr>
        <w:pStyle w:val="ListParagraph"/>
        <w:numPr>
          <w:ilvl w:val="0"/>
          <w:numId w:val="39"/>
        </w:numPr>
        <w:shd w:val="clear" w:color="auto" w:fill="FFFF00"/>
        <w:rPr>
          <w:del w:id="1083" w:author="Bambi C" w:date="2022-08-31T17:30:00Z"/>
        </w:rPr>
        <w:pPrChange w:id="1084" w:author="Bambi C" w:date="2022-08-28T11:57:00Z">
          <w:pPr>
            <w:pStyle w:val="ListParagraph"/>
            <w:numPr>
              <w:numId w:val="39"/>
            </w:numPr>
            <w:ind w:hanging="360"/>
          </w:pPr>
        </w:pPrChange>
      </w:pPr>
      <w:del w:id="1085" w:author="Bambi C" w:date="2022-08-31T17:30:00Z">
        <w:r w:rsidDel="00D33CBC">
          <w:delText xml:space="preserve">Input functions to allow user to </w:delText>
        </w:r>
        <w:r w:rsidR="00680F98" w:rsidDel="00D33CBC">
          <w:delText>choose to</w:delText>
        </w:r>
        <w:r w:rsidDel="00D33CBC">
          <w:delText xml:space="preserve"> quit without saving or return to menu</w:delText>
        </w:r>
        <w:bookmarkStart w:id="1086" w:name="_Toc112873989"/>
        <w:bookmarkStart w:id="1087" w:name="_Toc112880495"/>
        <w:bookmarkStart w:id="1088" w:name="_Toc112880629"/>
        <w:bookmarkStart w:id="1089" w:name="_Toc112880693"/>
        <w:bookmarkStart w:id="1090" w:name="_Toc112880828"/>
        <w:bookmarkEnd w:id="1086"/>
        <w:bookmarkEnd w:id="1087"/>
        <w:bookmarkEnd w:id="1088"/>
        <w:bookmarkEnd w:id="1089"/>
        <w:bookmarkEnd w:id="1090"/>
      </w:del>
    </w:p>
    <w:p w14:paraId="2D15DB70" w14:textId="7D4F82EF" w:rsidR="00F81879" w:rsidDel="00562C7C" w:rsidRDefault="001013FF" w:rsidP="00944E18">
      <w:pPr>
        <w:pStyle w:val="Heading3"/>
        <w:rPr>
          <w:del w:id="1091" w:author="Bambi C" w:date="2022-08-31T18:00:00Z"/>
        </w:rPr>
      </w:pPr>
      <w:del w:id="1092" w:author="Bambi C" w:date="2022-08-31T18:00:00Z">
        <w:r w:rsidDel="00562C7C">
          <w:delText xml:space="preserve">User journey </w:delText>
        </w:r>
        <w:r w:rsidR="00F81879" w:rsidDel="00562C7C">
          <w:delText>flow</w:delText>
        </w:r>
        <w:r w:rsidDel="00562C7C">
          <w:delText>s</w:delText>
        </w:r>
        <w:bookmarkStart w:id="1093" w:name="_Toc112873990"/>
        <w:bookmarkStart w:id="1094" w:name="_Toc112880496"/>
        <w:bookmarkStart w:id="1095" w:name="_Toc112880630"/>
        <w:bookmarkStart w:id="1096" w:name="_Toc112880694"/>
        <w:bookmarkStart w:id="1097" w:name="_Toc112880829"/>
        <w:bookmarkEnd w:id="1093"/>
        <w:bookmarkEnd w:id="1094"/>
        <w:bookmarkEnd w:id="1095"/>
        <w:bookmarkEnd w:id="1096"/>
        <w:bookmarkEnd w:id="1097"/>
      </w:del>
    </w:p>
    <w:p w14:paraId="59E07AE4" w14:textId="536ACE59" w:rsidR="00F81879" w:rsidDel="00562C7C" w:rsidRDefault="001013FF">
      <w:pPr>
        <w:shd w:val="clear" w:color="auto" w:fill="FFFF00"/>
        <w:rPr>
          <w:del w:id="1098" w:author="Bambi C" w:date="2022-08-31T18:00:00Z"/>
        </w:rPr>
        <w:pPrChange w:id="1099" w:author="Bambi C" w:date="2022-08-28T11:58:00Z">
          <w:pPr/>
        </w:pPrChange>
      </w:pPr>
      <w:del w:id="1100" w:author="Bambi C" w:date="2022-08-31T18:00:00Z">
        <w:r w:rsidDel="00562C7C">
          <w:delText xml:space="preserve">In contrast to Section </w:delText>
        </w:r>
        <w:r w:rsidR="004B4342" w:rsidDel="00562C7C">
          <w:fldChar w:fldCharType="begin"/>
        </w:r>
        <w:r w:rsidR="004B4342" w:rsidDel="00562C7C">
          <w:delInstrText xml:space="preserve"> REF _Ref112237897 \r \h </w:delInstrText>
        </w:r>
        <w:r w:rsidR="00A72136" w:rsidDel="00562C7C">
          <w:delInstrText xml:space="preserve"> \* MERGEFORMAT </w:delInstrText>
        </w:r>
        <w:r w:rsidR="004B4342" w:rsidDel="00562C7C">
          <w:fldChar w:fldCharType="separate"/>
        </w:r>
        <w:r w:rsidR="004B4342" w:rsidDel="00562C7C">
          <w:delText>4.2.4</w:delText>
        </w:r>
        <w:r w:rsidR="004B4342" w:rsidDel="00562C7C">
          <w:fldChar w:fldCharType="end"/>
        </w:r>
        <w:r w:rsidR="004B4342" w:rsidDel="00562C7C">
          <w:delText xml:space="preserve">, </w:delText>
        </w:r>
        <w:r w:rsidR="009714C6" w:rsidDel="00562C7C">
          <w:delText xml:space="preserve">understanding how the user is expected to navigate through the program </w:delText>
        </w:r>
        <w:r w:rsidR="00680786" w:rsidDel="00562C7C">
          <w:delText>further aids development.</w:delText>
        </w:r>
        <w:bookmarkStart w:id="1101" w:name="_Toc112873991"/>
        <w:bookmarkStart w:id="1102" w:name="_Toc112880497"/>
        <w:bookmarkStart w:id="1103" w:name="_Toc112880631"/>
        <w:bookmarkStart w:id="1104" w:name="_Toc112880695"/>
        <w:bookmarkStart w:id="1105" w:name="_Toc112880830"/>
        <w:bookmarkEnd w:id="1101"/>
        <w:bookmarkEnd w:id="1102"/>
        <w:bookmarkEnd w:id="1103"/>
        <w:bookmarkEnd w:id="1104"/>
        <w:bookmarkEnd w:id="1105"/>
      </w:del>
    </w:p>
    <w:p w14:paraId="358ECB5B" w14:textId="2F07FD0F" w:rsidR="003B6E4F" w:rsidDel="00562C7C" w:rsidRDefault="00BC7EE2">
      <w:pPr>
        <w:shd w:val="clear" w:color="auto" w:fill="FFFF00"/>
        <w:rPr>
          <w:del w:id="1106" w:author="Bambi C" w:date="2022-08-31T18:00:00Z"/>
        </w:rPr>
        <w:pPrChange w:id="1107" w:author="Bambi C" w:date="2022-08-28T11:58:00Z">
          <w:pPr/>
        </w:pPrChange>
      </w:pPr>
      <w:del w:id="1108" w:author="Bambi C" w:date="2022-08-31T18:00:00Z">
        <w:r w:rsidDel="00562C7C">
          <w:delText xml:space="preserve">Flow #0 – Core: </w:delText>
        </w:r>
        <w:r w:rsidR="00680786" w:rsidDel="00562C7C">
          <w:delText>User opens program</w:delText>
        </w:r>
        <w:r w:rsidR="0009252C" w:rsidDel="00562C7C">
          <w:delText xml:space="preserve"> &gt; </w:delText>
        </w:r>
        <w:r w:rsidR="00680786" w:rsidDel="00562C7C">
          <w:delText>Program opens default file</w:delText>
        </w:r>
        <w:r w:rsidR="0009252C" w:rsidDel="00562C7C">
          <w:delText xml:space="preserve"> &gt; </w:delText>
        </w:r>
        <w:r w:rsidR="00680786" w:rsidDel="00562C7C">
          <w:delText>Program</w:delText>
        </w:r>
        <w:r w:rsidR="003B6E4F" w:rsidDel="00562C7C">
          <w:delText xml:space="preserve"> loads data from </w:delText>
        </w:r>
        <w:r w:rsidR="001B0944" w:rsidDel="00562C7C">
          <w:delText xml:space="preserve">default </w:delText>
        </w:r>
        <w:r w:rsidR="003B6E4F" w:rsidDel="00562C7C">
          <w:delText>file into program memory</w:delText>
        </w:r>
        <w:r w:rsidR="0009252C" w:rsidDel="00562C7C">
          <w:delText xml:space="preserve"> &gt; </w:delText>
        </w:r>
        <w:r w:rsidR="003B6E4F" w:rsidDel="00562C7C">
          <w:delText>Program display</w:delText>
        </w:r>
        <w:r w:rsidR="001B0944" w:rsidDel="00562C7C">
          <w:delText>s</w:delText>
        </w:r>
        <w:r w:rsidR="003B6E4F" w:rsidDel="00562C7C">
          <w:delText xml:space="preserve"> </w:delText>
        </w:r>
        <w:r w:rsidR="001B0944" w:rsidDel="00562C7C">
          <w:delText xml:space="preserve">current </w:delText>
        </w:r>
        <w:r w:rsidR="003B6E4F" w:rsidDel="00562C7C">
          <w:delText>data to user</w:delText>
        </w:r>
        <w:r w:rsidR="00CC36AA" w:rsidDel="00562C7C">
          <w:delText xml:space="preserve"> in human-readable format</w:delText>
        </w:r>
        <w:r w:rsidR="0009252C" w:rsidDel="00562C7C">
          <w:delText xml:space="preserve"> &gt; </w:delText>
        </w:r>
        <w:r w:rsidR="003B6E4F" w:rsidDel="00562C7C">
          <w:delText xml:space="preserve">Program </w:delText>
        </w:r>
        <w:r w:rsidR="00CC36AA" w:rsidDel="00562C7C">
          <w:delText xml:space="preserve">displays </w:delText>
        </w:r>
        <w:r w:rsidR="00760083" w:rsidDel="00562C7C">
          <w:delText>menu of options</w:delText>
        </w:r>
        <w:r w:rsidR="00CC36AA" w:rsidDel="00562C7C">
          <w:delText xml:space="preserve"> / </w:delText>
        </w:r>
        <w:r w:rsidR="00AB1B16" w:rsidDel="00562C7C">
          <w:delText>functions</w:delText>
        </w:r>
        <w:r w:rsidR="00CC36AA" w:rsidDel="00562C7C">
          <w:delText xml:space="preserve"> to user: Add data, Save data, Quit program</w:delText>
        </w:r>
        <w:bookmarkStart w:id="1109" w:name="_Toc112873992"/>
        <w:bookmarkStart w:id="1110" w:name="_Toc112880498"/>
        <w:bookmarkStart w:id="1111" w:name="_Toc112880632"/>
        <w:bookmarkStart w:id="1112" w:name="_Toc112880696"/>
        <w:bookmarkStart w:id="1113" w:name="_Toc112880831"/>
        <w:bookmarkEnd w:id="1109"/>
        <w:bookmarkEnd w:id="1110"/>
        <w:bookmarkEnd w:id="1111"/>
        <w:bookmarkEnd w:id="1112"/>
        <w:bookmarkEnd w:id="1113"/>
      </w:del>
    </w:p>
    <w:p w14:paraId="62A1F4B8" w14:textId="40D0076D" w:rsidR="00AB1B16" w:rsidDel="00562C7C" w:rsidRDefault="008E7C88">
      <w:pPr>
        <w:shd w:val="clear" w:color="auto" w:fill="FFFF00"/>
        <w:rPr>
          <w:del w:id="1114" w:author="Bambi C" w:date="2022-08-31T18:00:00Z"/>
        </w:rPr>
        <w:pPrChange w:id="1115" w:author="Bambi C" w:date="2022-08-28T11:58:00Z">
          <w:pPr/>
        </w:pPrChange>
      </w:pPr>
      <w:del w:id="1116" w:author="Bambi C" w:date="2022-08-31T18:00:00Z">
        <w:r w:rsidDel="00562C7C">
          <w:delText xml:space="preserve">Flow #1 </w:delText>
        </w:r>
        <w:r w:rsidR="00B038BC" w:rsidDel="00562C7C">
          <w:delText xml:space="preserve">– </w:delText>
        </w:r>
        <w:r w:rsidDel="00562C7C">
          <w:delText>Standard</w:delText>
        </w:r>
        <w:r w:rsidR="00AB1B16" w:rsidDel="00562C7C">
          <w:delText>: User adds data</w:delText>
        </w:r>
        <w:r w:rsidR="00B038BC" w:rsidDel="00562C7C">
          <w:delText xml:space="preserve"> &gt; </w:delText>
        </w:r>
        <w:r w:rsidR="00AB1B16" w:rsidDel="00562C7C">
          <w:delText>User saves data</w:delText>
        </w:r>
        <w:r w:rsidR="00B038BC" w:rsidDel="00562C7C">
          <w:delText xml:space="preserve"> &gt;</w:delText>
        </w:r>
        <w:r w:rsidR="006E769E" w:rsidDel="00562C7C">
          <w:delText xml:space="preserve"> User quits program</w:delText>
        </w:r>
        <w:bookmarkStart w:id="1117" w:name="_Toc112873993"/>
        <w:bookmarkStart w:id="1118" w:name="_Toc112880499"/>
        <w:bookmarkStart w:id="1119" w:name="_Toc112880633"/>
        <w:bookmarkStart w:id="1120" w:name="_Toc112880697"/>
        <w:bookmarkStart w:id="1121" w:name="_Toc112880832"/>
        <w:bookmarkEnd w:id="1117"/>
        <w:bookmarkEnd w:id="1118"/>
        <w:bookmarkEnd w:id="1119"/>
        <w:bookmarkEnd w:id="1120"/>
        <w:bookmarkEnd w:id="1121"/>
      </w:del>
    </w:p>
    <w:p w14:paraId="6818D97F" w14:textId="26367887" w:rsidR="006E769E" w:rsidDel="00562C7C" w:rsidRDefault="008E7C88">
      <w:pPr>
        <w:shd w:val="clear" w:color="auto" w:fill="FFFF00"/>
        <w:rPr>
          <w:del w:id="1122" w:author="Bambi C" w:date="2022-08-31T18:00:00Z"/>
        </w:rPr>
        <w:pPrChange w:id="1123" w:author="Bambi C" w:date="2022-08-28T11:58:00Z">
          <w:pPr/>
        </w:pPrChange>
      </w:pPr>
      <w:del w:id="1124" w:author="Bambi C" w:date="2022-08-31T18:00:00Z">
        <w:r w:rsidDel="00562C7C">
          <w:delText>Flow #2</w:delText>
        </w:r>
        <w:r w:rsidR="006E769E" w:rsidDel="00562C7C">
          <w:delText xml:space="preserve"> </w:delText>
        </w:r>
        <w:r w:rsidR="003B2827" w:rsidDel="00562C7C">
          <w:delText>–</w:delText>
        </w:r>
        <w:r w:rsidDel="00562C7C">
          <w:delText xml:space="preserve"> </w:delText>
        </w:r>
        <w:r w:rsidR="00935EA5" w:rsidDel="00562C7C">
          <w:delText xml:space="preserve">Changes made + </w:delText>
        </w:r>
        <w:r w:rsidR="003B2827" w:rsidDel="00562C7C">
          <w:delText xml:space="preserve">No save: </w:delText>
        </w:r>
        <w:r w:rsidR="006E769E" w:rsidDel="00562C7C">
          <w:delText>User adds data</w:delText>
        </w:r>
        <w:r w:rsidR="00B038BC" w:rsidDel="00562C7C">
          <w:delText xml:space="preserve"> &gt;</w:delText>
        </w:r>
        <w:r w:rsidR="006E769E" w:rsidDel="00562C7C">
          <w:delText xml:space="preserve"> User quits program </w:delText>
        </w:r>
        <w:r w:rsidR="007C22C3" w:rsidDel="00562C7C">
          <w:delText>(without saving)</w:delText>
        </w:r>
        <w:bookmarkStart w:id="1125" w:name="_Toc112873994"/>
        <w:bookmarkStart w:id="1126" w:name="_Toc112880500"/>
        <w:bookmarkStart w:id="1127" w:name="_Toc112880634"/>
        <w:bookmarkStart w:id="1128" w:name="_Toc112880698"/>
        <w:bookmarkStart w:id="1129" w:name="_Toc112880833"/>
        <w:bookmarkEnd w:id="1125"/>
        <w:bookmarkEnd w:id="1126"/>
        <w:bookmarkEnd w:id="1127"/>
        <w:bookmarkEnd w:id="1128"/>
        <w:bookmarkEnd w:id="1129"/>
      </w:del>
    </w:p>
    <w:p w14:paraId="0FB9E767" w14:textId="22EB45D2" w:rsidR="002E2042" w:rsidDel="00562C7C" w:rsidRDefault="00B038BC">
      <w:pPr>
        <w:shd w:val="clear" w:color="auto" w:fill="FFFF00"/>
        <w:ind w:left="720"/>
        <w:rPr>
          <w:del w:id="1130" w:author="Bambi C" w:date="2022-08-31T18:00:00Z"/>
        </w:rPr>
        <w:pPrChange w:id="1131" w:author="Bambi C" w:date="2022-08-28T11:58:00Z">
          <w:pPr>
            <w:ind w:left="720"/>
          </w:pPr>
        </w:pPrChange>
      </w:pPr>
      <w:del w:id="1132" w:author="Bambi C" w:date="2022-08-31T18:00:00Z">
        <w:r w:rsidDel="00562C7C">
          <w:delText>&gt; Quit program w/o c</w:delText>
        </w:r>
        <w:r w:rsidR="002E2042" w:rsidDel="00562C7C">
          <w:delText>hange</w:delText>
        </w:r>
        <w:r w:rsidR="002E2042" w:rsidDel="00562C7C">
          <w:br/>
          <w:delText>&gt; Return user to menu</w:delText>
        </w:r>
        <w:bookmarkStart w:id="1133" w:name="_Toc112873995"/>
        <w:bookmarkStart w:id="1134" w:name="_Toc112880501"/>
        <w:bookmarkStart w:id="1135" w:name="_Toc112880635"/>
        <w:bookmarkStart w:id="1136" w:name="_Toc112880699"/>
        <w:bookmarkStart w:id="1137" w:name="_Toc112880834"/>
        <w:bookmarkEnd w:id="1133"/>
        <w:bookmarkEnd w:id="1134"/>
        <w:bookmarkEnd w:id="1135"/>
        <w:bookmarkEnd w:id="1136"/>
        <w:bookmarkEnd w:id="1137"/>
      </w:del>
    </w:p>
    <w:p w14:paraId="32E8F36D" w14:textId="7A665F6B" w:rsidR="007C22C3" w:rsidDel="00562C7C" w:rsidRDefault="008E7C88">
      <w:pPr>
        <w:shd w:val="clear" w:color="auto" w:fill="FFFF00"/>
        <w:rPr>
          <w:del w:id="1138" w:author="Bambi C" w:date="2022-08-31T18:00:00Z"/>
        </w:rPr>
        <w:pPrChange w:id="1139" w:author="Bambi C" w:date="2022-08-28T11:58:00Z">
          <w:pPr/>
        </w:pPrChange>
      </w:pPr>
      <w:del w:id="1140" w:author="Bambi C" w:date="2022-08-31T18:00:00Z">
        <w:r w:rsidDel="00562C7C">
          <w:delText>Flow #3</w:delText>
        </w:r>
        <w:r w:rsidR="00B038BC" w:rsidDel="00562C7C">
          <w:delText xml:space="preserve"> – </w:delText>
        </w:r>
        <w:r w:rsidR="007C22C3" w:rsidDel="00562C7C">
          <w:delText>No change</w:delText>
        </w:r>
        <w:r w:rsidR="00935EA5" w:rsidDel="00562C7C">
          <w:delText xml:space="preserve"> + Save</w:delText>
        </w:r>
        <w:r w:rsidR="007C22C3" w:rsidDel="00562C7C">
          <w:delText>: User saves data (without making changes)</w:delText>
        </w:r>
        <w:bookmarkStart w:id="1141" w:name="_Toc112873996"/>
        <w:bookmarkStart w:id="1142" w:name="_Toc112880502"/>
        <w:bookmarkStart w:id="1143" w:name="_Toc112880636"/>
        <w:bookmarkStart w:id="1144" w:name="_Toc112880700"/>
        <w:bookmarkStart w:id="1145" w:name="_Toc112880835"/>
        <w:bookmarkEnd w:id="1141"/>
        <w:bookmarkEnd w:id="1142"/>
        <w:bookmarkEnd w:id="1143"/>
        <w:bookmarkEnd w:id="1144"/>
        <w:bookmarkEnd w:id="1145"/>
      </w:del>
    </w:p>
    <w:p w14:paraId="0987CA4A" w14:textId="0EAB1236" w:rsidR="00BC7EE2" w:rsidDel="00562C7C" w:rsidRDefault="00BC7EE2">
      <w:pPr>
        <w:shd w:val="clear" w:color="auto" w:fill="FFFF00"/>
        <w:ind w:left="720"/>
        <w:rPr>
          <w:del w:id="1146" w:author="Bambi C" w:date="2022-08-31T18:00:00Z"/>
        </w:rPr>
        <w:pPrChange w:id="1147" w:author="Bambi C" w:date="2022-08-28T11:58:00Z">
          <w:pPr>
            <w:ind w:left="720"/>
          </w:pPr>
        </w:pPrChange>
      </w:pPr>
      <w:del w:id="1148" w:author="Bambi C" w:date="2022-08-31T18:00:00Z">
        <w:r w:rsidDel="00562C7C">
          <w:delText>&gt; Return user to menu</w:delText>
        </w:r>
        <w:bookmarkStart w:id="1149" w:name="_Toc112873997"/>
        <w:bookmarkStart w:id="1150" w:name="_Toc112880503"/>
        <w:bookmarkStart w:id="1151" w:name="_Toc112880637"/>
        <w:bookmarkStart w:id="1152" w:name="_Toc112880701"/>
        <w:bookmarkStart w:id="1153" w:name="_Toc112880836"/>
        <w:bookmarkEnd w:id="1149"/>
        <w:bookmarkEnd w:id="1150"/>
        <w:bookmarkEnd w:id="1151"/>
        <w:bookmarkEnd w:id="1152"/>
        <w:bookmarkEnd w:id="1153"/>
      </w:del>
    </w:p>
    <w:p w14:paraId="230095CD" w14:textId="17080659" w:rsidR="000750B3" w:rsidRPr="00E67DD3" w:rsidRDefault="003241FB" w:rsidP="00DD4F4F">
      <w:pPr>
        <w:pStyle w:val="Heading4"/>
      </w:pPr>
      <w:bookmarkStart w:id="1154" w:name="_Toc112233337"/>
      <w:bookmarkStart w:id="1155" w:name="_Toc112243161"/>
      <w:bookmarkStart w:id="1156" w:name="_Toc112243416"/>
      <w:bookmarkStart w:id="1157" w:name="_Toc112264380"/>
      <w:bookmarkStart w:id="1158" w:name="_Toc112269662"/>
      <w:bookmarkStart w:id="1159" w:name="_Toc112233338"/>
      <w:bookmarkStart w:id="1160" w:name="_Toc112243162"/>
      <w:bookmarkStart w:id="1161" w:name="_Toc112243417"/>
      <w:bookmarkStart w:id="1162" w:name="_Toc112264381"/>
      <w:bookmarkStart w:id="1163" w:name="_Toc112269663"/>
      <w:bookmarkStart w:id="1164" w:name="_Toc112233339"/>
      <w:bookmarkStart w:id="1165" w:name="_Toc112243163"/>
      <w:bookmarkStart w:id="1166" w:name="_Toc112243418"/>
      <w:bookmarkStart w:id="1167" w:name="_Toc112264382"/>
      <w:bookmarkStart w:id="1168" w:name="_Toc112269664"/>
      <w:bookmarkStart w:id="1169" w:name="_Toc112233340"/>
      <w:bookmarkStart w:id="1170" w:name="_Toc112243164"/>
      <w:bookmarkStart w:id="1171" w:name="_Toc112243419"/>
      <w:bookmarkStart w:id="1172" w:name="_Toc112264383"/>
      <w:bookmarkStart w:id="1173" w:name="_Toc112269665"/>
      <w:bookmarkStart w:id="1174" w:name="_Toc112233341"/>
      <w:bookmarkStart w:id="1175" w:name="_Toc112243165"/>
      <w:bookmarkStart w:id="1176" w:name="_Toc112243420"/>
      <w:bookmarkStart w:id="1177" w:name="_Toc112264384"/>
      <w:bookmarkStart w:id="1178" w:name="_Toc112269666"/>
      <w:bookmarkStart w:id="1179" w:name="_Toc112233342"/>
      <w:bookmarkStart w:id="1180" w:name="_Toc112243166"/>
      <w:bookmarkStart w:id="1181" w:name="_Toc112243421"/>
      <w:bookmarkStart w:id="1182" w:name="_Toc112264385"/>
      <w:bookmarkStart w:id="1183" w:name="_Toc112269667"/>
      <w:bookmarkStart w:id="1184" w:name="_Toc112233343"/>
      <w:bookmarkStart w:id="1185" w:name="_Toc112243167"/>
      <w:bookmarkStart w:id="1186" w:name="_Toc112243422"/>
      <w:bookmarkStart w:id="1187" w:name="_Toc112264386"/>
      <w:bookmarkStart w:id="1188" w:name="_Toc112269668"/>
      <w:bookmarkStart w:id="1189" w:name="_Toc112233344"/>
      <w:bookmarkStart w:id="1190" w:name="_Toc112243168"/>
      <w:bookmarkStart w:id="1191" w:name="_Toc112243423"/>
      <w:bookmarkStart w:id="1192" w:name="_Toc112264387"/>
      <w:bookmarkStart w:id="1193" w:name="_Toc112269669"/>
      <w:bookmarkStart w:id="1194" w:name="_Toc112233345"/>
      <w:bookmarkStart w:id="1195" w:name="_Toc112243169"/>
      <w:bookmarkStart w:id="1196" w:name="_Toc112243424"/>
      <w:bookmarkStart w:id="1197" w:name="_Toc112264388"/>
      <w:bookmarkStart w:id="1198" w:name="_Toc112269670"/>
      <w:bookmarkStart w:id="1199" w:name="_Toc112233346"/>
      <w:bookmarkStart w:id="1200" w:name="_Toc112243170"/>
      <w:bookmarkStart w:id="1201" w:name="_Toc112243425"/>
      <w:bookmarkStart w:id="1202" w:name="_Toc112264389"/>
      <w:bookmarkStart w:id="1203" w:name="_Toc112269671"/>
      <w:bookmarkStart w:id="1204" w:name="_Toc112233347"/>
      <w:bookmarkStart w:id="1205" w:name="_Toc112243171"/>
      <w:bookmarkStart w:id="1206" w:name="_Toc112243426"/>
      <w:bookmarkStart w:id="1207" w:name="_Toc112264390"/>
      <w:bookmarkStart w:id="1208" w:name="_Toc112269672"/>
      <w:bookmarkStart w:id="1209" w:name="_Toc112233348"/>
      <w:bookmarkStart w:id="1210" w:name="_Toc112243172"/>
      <w:bookmarkStart w:id="1211" w:name="_Toc112243427"/>
      <w:bookmarkStart w:id="1212" w:name="_Toc112264391"/>
      <w:bookmarkStart w:id="1213" w:name="_Toc112269673"/>
      <w:bookmarkStart w:id="1214" w:name="_Toc112233381"/>
      <w:bookmarkStart w:id="1215" w:name="_Toc112243205"/>
      <w:bookmarkStart w:id="1216" w:name="_Toc112243460"/>
      <w:bookmarkStart w:id="1217" w:name="_Toc112264424"/>
      <w:bookmarkStart w:id="1218" w:name="_Toc112269706"/>
      <w:bookmarkStart w:id="1219" w:name="_Toc112233496"/>
      <w:bookmarkStart w:id="1220" w:name="_Toc112243320"/>
      <w:bookmarkStart w:id="1221" w:name="_Toc112243575"/>
      <w:bookmarkStart w:id="1222" w:name="_Toc112264539"/>
      <w:bookmarkStart w:id="1223" w:name="_Toc112269821"/>
      <w:bookmarkEnd w:id="632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del w:id="1224" w:author="Bambi C" w:date="2022-08-31T18:00:00Z">
        <w:r w:rsidRPr="003241FB" w:rsidDel="00562C7C">
          <w:delText>Open file</w:delText>
        </w:r>
        <w:r w:rsidR="00D97C89" w:rsidDel="00562C7C">
          <w:delText xml:space="preserve">, </w:delText>
        </w:r>
        <w:r w:rsidR="006D7299" w:rsidDel="00562C7C">
          <w:delText>Display data</w:delText>
        </w:r>
      </w:del>
      <w:bookmarkStart w:id="1225" w:name="_Toc112880837"/>
      <w:ins w:id="1226" w:author="Bambi C" w:date="2022-08-31T18:00:00Z">
        <w:r w:rsidR="00562C7C">
          <w:t>Product class</w:t>
        </w:r>
      </w:ins>
      <w:bookmarkEnd w:id="1225"/>
    </w:p>
    <w:p w14:paraId="6CFB03E7" w14:textId="455697E5" w:rsidR="00B951E2" w:rsidRDefault="00693BE0" w:rsidP="0017216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</w:pPr>
      <w:r w:rsidRPr="00206B93">
        <w:rPr>
          <w:i/>
          <w:iCs w:val="0"/>
        </w:rPr>
        <w:t xml:space="preserve">Requirement </w:t>
      </w:r>
      <w:r>
        <w:rPr>
          <w:i/>
          <w:iCs w:val="0"/>
        </w:rPr>
        <w:t>1</w:t>
      </w:r>
      <w:r w:rsidRPr="00206B93">
        <w:rPr>
          <w:i/>
          <w:iCs w:val="0"/>
        </w:rPr>
        <w:t>:</w:t>
      </w:r>
      <w:r>
        <w:rPr>
          <w:i/>
          <w:iCs w:val="0"/>
        </w:rPr>
        <w:t xml:space="preserve"> </w:t>
      </w:r>
      <w:ins w:id="1227" w:author="Bambi C" w:date="2022-08-31T18:10:00Z">
        <w:r w:rsidR="00B365B1">
          <w:rPr>
            <w:i/>
            <w:iCs w:val="0"/>
          </w:rPr>
          <w:t>Create</w:t>
        </w:r>
      </w:ins>
      <w:ins w:id="1228" w:author="Bambi C" w:date="2022-08-31T18:11:00Z">
        <w:r w:rsidR="00EC7970">
          <w:rPr>
            <w:i/>
            <w:iCs w:val="0"/>
          </w:rPr>
          <w:t xml:space="preserve"> Product class with properties of name and price. </w:t>
        </w:r>
      </w:ins>
      <w:del w:id="1229" w:author="Bambi C" w:date="2022-08-31T18:09:00Z">
        <w:r w:rsidR="003579A4" w:rsidDel="007F47F8">
          <w:rPr>
            <w:i/>
            <w:iCs w:val="0"/>
          </w:rPr>
          <w:delText xml:space="preserve">Allow </w:delText>
        </w:r>
        <w:r w:rsidR="005732C1" w:rsidDel="007F47F8">
          <w:rPr>
            <w:i/>
            <w:iCs w:val="0"/>
          </w:rPr>
          <w:delText>program</w:delText>
        </w:r>
        <w:r w:rsidR="003579A4" w:rsidDel="007F47F8">
          <w:rPr>
            <w:i/>
            <w:iCs w:val="0"/>
          </w:rPr>
          <w:delText xml:space="preserve"> to open default</w:delText>
        </w:r>
        <w:r w:rsidR="00065AF2" w:rsidDel="007F47F8">
          <w:rPr>
            <w:i/>
            <w:iCs w:val="0"/>
          </w:rPr>
          <w:delText xml:space="preserve"> output file.</w:delText>
        </w:r>
      </w:del>
    </w:p>
    <w:p w14:paraId="39656741" w14:textId="77777777" w:rsidR="00B54880" w:rsidRDefault="00F975CB" w:rsidP="0017216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230" w:author="Bambi C" w:date="2022-08-31T18:22:00Z"/>
        </w:rPr>
      </w:pPr>
      <w:ins w:id="1231" w:author="Bambi C" w:date="2022-08-31T18:19:00Z">
        <w:r>
          <w:t>Leveraged reference code provide</w:t>
        </w:r>
      </w:ins>
      <w:ins w:id="1232" w:author="Bambi C" w:date="2022-08-31T18:20:00Z">
        <w:r>
          <w:t xml:space="preserve">d in module lesson: </w:t>
        </w:r>
      </w:ins>
    </w:p>
    <w:p w14:paraId="42284E40" w14:textId="02AE0254" w:rsidR="00B54880" w:rsidRDefault="001C4FD5">
      <w:pPr>
        <w:pStyle w:val="ListParagraph"/>
        <w:numPr>
          <w:ilvl w:val="0"/>
          <w:numId w:val="50"/>
        </w:numPr>
        <w:rPr>
          <w:ins w:id="1233" w:author="Bambi C" w:date="2022-08-31T18:23:00Z"/>
        </w:rPr>
        <w:pPrChange w:id="1234" w:author="Bambi C" w:date="2022-08-31T18:23:00Z">
          <w:pPr>
            <w:pStyle w:val="ListParagraph"/>
          </w:pPr>
        </w:pPrChange>
      </w:pPr>
      <w:ins w:id="1235" w:author="Bambi C" w:date="2022-08-31T18:20:00Z">
        <w:r w:rsidRPr="001C4FD5">
          <w:t>Lab8-4.py</w:t>
        </w:r>
        <w:r>
          <w:t xml:space="preserve"> </w:t>
        </w:r>
      </w:ins>
    </w:p>
    <w:p w14:paraId="1FC8185B" w14:textId="4353F4C5" w:rsidR="00C973DB" w:rsidDel="00B54880" w:rsidRDefault="00584569">
      <w:pPr>
        <w:pStyle w:val="ListParagraph"/>
        <w:numPr>
          <w:ilvl w:val="0"/>
          <w:numId w:val="50"/>
        </w:numPr>
        <w:rPr>
          <w:del w:id="1236" w:author="Bambi C" w:date="2022-08-31T18:16:00Z"/>
        </w:rPr>
        <w:pPrChange w:id="1237" w:author="Bambi C" w:date="2022-08-31T18:23:00Z">
          <w:pPr>
            <w:pStyle w:val="ListParagraph"/>
          </w:pPr>
        </w:pPrChange>
      </w:pPr>
      <w:ins w:id="1238" w:author="Bambi C" w:date="2022-08-31T18:21:00Z">
        <w:r w:rsidRPr="00584569">
          <w:lastRenderedPageBreak/>
          <w:t>Listing04.py</w:t>
        </w:r>
      </w:ins>
    </w:p>
    <w:p w14:paraId="6A30B00A" w14:textId="68F5051D" w:rsidR="00584569" w:rsidRPr="00172167" w:rsidRDefault="00584569">
      <w:pPr>
        <w:pStyle w:val="ListParagraph"/>
        <w:numPr>
          <w:ilvl w:val="0"/>
          <w:numId w:val="50"/>
        </w:numPr>
        <w:rPr>
          <w:ins w:id="1239" w:author="Bambi C" w:date="2022-08-31T18:21:00Z"/>
        </w:rPr>
        <w:pPrChange w:id="1240" w:author="Bambi C" w:date="2022-08-31T18:2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</w:p>
    <w:p w14:paraId="5BD837F9" w14:textId="2B9171B2" w:rsidR="00564915" w:rsidRDefault="00444A43">
      <w:pPr>
        <w:pStyle w:val="Heading5"/>
        <w:rPr>
          <w:ins w:id="1241" w:author="Bambi C" w:date="2022-08-31T20:15:00Z"/>
        </w:rPr>
        <w:pPrChange w:id="1242" w:author="Bambi C" w:date="2022-08-31T20:16:00Z">
          <w:pPr/>
        </w:pPrChange>
      </w:pPr>
      <w:bookmarkStart w:id="1243" w:name="_Ref110349490"/>
      <w:ins w:id="1244" w:author="Bambi C" w:date="2022-08-31T18:24:00Z">
        <w:r>
          <w:t>Constructors</w:t>
        </w:r>
      </w:ins>
    </w:p>
    <w:p w14:paraId="3DA0C9DB" w14:textId="77777777" w:rsidR="00AF00B0" w:rsidRDefault="004116D2" w:rsidP="00564915">
      <w:pPr>
        <w:rPr>
          <w:ins w:id="1245" w:author="Bambi C" w:date="2022-08-31T20:50:00Z"/>
        </w:rPr>
      </w:pPr>
      <w:ins w:id="1246" w:author="Bambi C" w:date="2022-08-31T20:32:00Z">
        <w:r>
          <w:t xml:space="preserve">The constructor function of the </w:t>
        </w:r>
        <w:r w:rsidRPr="00E424C5">
          <w:rPr>
            <w:rFonts w:ascii="Consolas" w:hAnsi="Consolas" w:cs="Consolas"/>
            <w:rPrChange w:id="1247" w:author="Bambi C" w:date="2022-08-31T20:42:00Z">
              <w:rPr/>
            </w:rPrChange>
          </w:rPr>
          <w:t>Product</w:t>
        </w:r>
        <w:r>
          <w:t xml:space="preserve"> class </w:t>
        </w:r>
      </w:ins>
      <w:ins w:id="1248" w:author="Bambi C" w:date="2022-08-31T20:42:00Z">
        <w:r w:rsidR="00E424C5">
          <w:t xml:space="preserve">purpose </w:t>
        </w:r>
        <w:r w:rsidR="00223635">
          <w:t xml:space="preserve">is </w:t>
        </w:r>
      </w:ins>
      <w:ins w:id="1249" w:author="Bambi C" w:date="2022-08-31T20:46:00Z">
        <w:r w:rsidR="002055CC">
          <w:t xml:space="preserve">to </w:t>
        </w:r>
      </w:ins>
      <w:ins w:id="1250" w:author="Bambi C" w:date="2022-08-31T20:42:00Z">
        <w:r w:rsidR="00223635">
          <w:t>initializ</w:t>
        </w:r>
      </w:ins>
      <w:ins w:id="1251" w:author="Bambi C" w:date="2022-08-31T20:46:00Z">
        <w:r w:rsidR="002055CC">
          <w:t xml:space="preserve">e an object </w:t>
        </w:r>
      </w:ins>
      <w:ins w:id="1252" w:author="Bambi C" w:date="2022-08-31T20:47:00Z">
        <w:r w:rsidR="007908B0">
          <w:t>with t</w:t>
        </w:r>
      </w:ins>
      <w:ins w:id="1253" w:author="Bambi C" w:date="2022-08-31T20:48:00Z">
        <w:r w:rsidR="007908B0">
          <w:t xml:space="preserve">he </w:t>
        </w:r>
        <w:r w:rsidR="005F1BBD" w:rsidRPr="005F1BBD">
          <w:rPr>
            <w:rFonts w:ascii="Consolas" w:hAnsi="Consolas" w:cs="Consolas"/>
            <w:rPrChange w:id="1254" w:author="Bambi C" w:date="2022-08-31T20:48:00Z">
              <w:rPr/>
            </w:rPrChange>
          </w:rPr>
          <w:t>__init__</w:t>
        </w:r>
        <w:r w:rsidR="005F1BBD">
          <w:t xml:space="preserve"> function by default in Python.</w:t>
        </w:r>
      </w:ins>
      <w:ins w:id="1255" w:author="Bambi C" w:date="2022-08-31T20:50:00Z">
        <w:r w:rsidR="00AF00B0">
          <w:t xml:space="preserve"> Th</w:t>
        </w:r>
      </w:ins>
      <w:ins w:id="1256" w:author="Bambi C" w:date="2022-08-31T20:49:00Z">
        <w:r w:rsidR="004369C5">
          <w:t>is function determines what</w:t>
        </w:r>
      </w:ins>
      <w:ins w:id="1257" w:author="Bambi C" w:date="2022-08-31T20:42:00Z">
        <w:r w:rsidR="00223635">
          <w:t xml:space="preserve"> attributes </w:t>
        </w:r>
      </w:ins>
      <w:ins w:id="1258" w:author="Bambi C" w:date="2022-08-31T20:46:00Z">
        <w:r w:rsidR="002055CC">
          <w:t xml:space="preserve">that object </w:t>
        </w:r>
      </w:ins>
      <w:ins w:id="1259" w:author="Bambi C" w:date="2022-08-31T20:42:00Z">
        <w:r w:rsidR="00223635">
          <w:t xml:space="preserve">should </w:t>
        </w:r>
      </w:ins>
      <w:ins w:id="1260" w:author="Bambi C" w:date="2022-08-31T20:47:00Z">
        <w:r w:rsidR="002055CC">
          <w:t xml:space="preserve">be </w:t>
        </w:r>
      </w:ins>
      <w:ins w:id="1261" w:author="Bambi C" w:date="2022-08-31T20:42:00Z">
        <w:r w:rsidR="00223635">
          <w:t xml:space="preserve">required to be created </w:t>
        </w:r>
      </w:ins>
      <w:ins w:id="1262" w:author="Bambi C" w:date="2022-08-31T20:43:00Z">
        <w:r w:rsidR="00223635">
          <w:t>w</w:t>
        </w:r>
      </w:ins>
      <w:ins w:id="1263" w:author="Bambi C" w:date="2022-08-31T20:50:00Z">
        <w:r w:rsidR="00AF00B0">
          <w:t>ith when the object of the class is initialized</w:t>
        </w:r>
      </w:ins>
      <w:ins w:id="1264" w:author="Bambi C" w:date="2022-08-31T20:42:00Z">
        <w:r w:rsidR="00223635">
          <w:t>.</w:t>
        </w:r>
      </w:ins>
      <w:ins w:id="1265" w:author="Bambi C" w:date="2022-08-31T20:43:00Z">
        <w:r w:rsidR="001C30D5">
          <w:t xml:space="preserve"> </w:t>
        </w:r>
      </w:ins>
    </w:p>
    <w:p w14:paraId="4E5F52C1" w14:textId="6B7D3680" w:rsidR="006843DC" w:rsidRDefault="001C30D5" w:rsidP="00564915">
      <w:pPr>
        <w:rPr>
          <w:ins w:id="1266" w:author="Bambi C" w:date="2022-08-31T20:52:00Z"/>
        </w:rPr>
      </w:pPr>
      <w:ins w:id="1267" w:author="Bambi C" w:date="2022-08-31T20:43:00Z">
        <w:r>
          <w:t xml:space="preserve">In this program, we are creating Product objects with </w:t>
        </w:r>
        <w:r w:rsidRPr="00AF00B0">
          <w:rPr>
            <w:rFonts w:ascii="Consolas" w:hAnsi="Consolas" w:cs="Consolas"/>
            <w:rPrChange w:id="1268" w:author="Bambi C" w:date="2022-08-31T20:50:00Z">
              <w:rPr/>
            </w:rPrChange>
          </w:rPr>
          <w:t>product_name</w:t>
        </w:r>
        <w:r>
          <w:t xml:space="preserve"> and </w:t>
        </w:r>
        <w:r w:rsidRPr="00AF00B0">
          <w:rPr>
            <w:rFonts w:ascii="Consolas" w:hAnsi="Consolas" w:cs="Consolas"/>
            <w:rPrChange w:id="1269" w:author="Bambi C" w:date="2022-08-31T20:50:00Z">
              <w:rPr/>
            </w:rPrChange>
          </w:rPr>
          <w:t>product_price</w:t>
        </w:r>
        <w:r>
          <w:t xml:space="preserve"> </w:t>
        </w:r>
      </w:ins>
      <w:ins w:id="1270" w:author="Bambi C" w:date="2022-08-31T20:44:00Z">
        <w:r w:rsidR="003347E5">
          <w:t>arguments</w:t>
        </w:r>
      </w:ins>
      <w:ins w:id="1271" w:author="Bambi C" w:date="2022-08-31T20:43:00Z">
        <w:r w:rsidR="008C04A9">
          <w:t xml:space="preserve"> that will be passed to “</w:t>
        </w:r>
      </w:ins>
      <w:ins w:id="1272" w:author="Bambi C" w:date="2022-08-31T20:45:00Z">
        <w:r w:rsidR="00DC048F">
          <w:t>virtual</w:t>
        </w:r>
      </w:ins>
      <w:ins w:id="1273" w:author="Bambi C" w:date="2022-08-31T20:43:00Z">
        <w:r w:rsidR="008C04A9">
          <w:t xml:space="preserve">” </w:t>
        </w:r>
      </w:ins>
      <w:ins w:id="1274" w:author="Bambi C" w:date="2022-08-31T20:45:00Z">
        <w:r w:rsidR="00DC048F">
          <w:t>attributes</w:t>
        </w:r>
      </w:ins>
      <w:ins w:id="1275" w:author="Bambi C" w:date="2022-08-31T20:46:00Z">
        <w:r w:rsidR="002055CC">
          <w:t xml:space="preserve">: </w:t>
        </w:r>
      </w:ins>
      <w:proofErr w:type="gramStart"/>
      <w:ins w:id="1276" w:author="Bambi C" w:date="2022-08-31T20:45:00Z">
        <w:r w:rsidR="00DC048F" w:rsidRPr="00AF00B0">
          <w:rPr>
            <w:rFonts w:ascii="Consolas" w:hAnsi="Consolas" w:cs="Consolas"/>
            <w:rPrChange w:id="1277" w:author="Bambi C" w:date="2022-08-31T20:50:00Z">
              <w:rPr/>
            </w:rPrChange>
          </w:rPr>
          <w:t>self._</w:t>
        </w:r>
        <w:proofErr w:type="gramEnd"/>
        <w:r w:rsidR="00DC048F" w:rsidRPr="00AF00B0">
          <w:rPr>
            <w:rFonts w:ascii="Consolas" w:hAnsi="Consolas" w:cs="Consolas"/>
            <w:rPrChange w:id="1278" w:author="Bambi C" w:date="2022-08-31T20:50:00Z">
              <w:rPr/>
            </w:rPrChange>
          </w:rPr>
          <w:t>_pr</w:t>
        </w:r>
      </w:ins>
      <w:ins w:id="1279" w:author="Bambi C" w:date="2022-08-31T20:46:00Z">
        <w:r w:rsidR="00DC048F" w:rsidRPr="00AF00B0">
          <w:rPr>
            <w:rFonts w:ascii="Consolas" w:hAnsi="Consolas" w:cs="Consolas"/>
            <w:rPrChange w:id="1280" w:author="Bambi C" w:date="2022-08-31T20:50:00Z">
              <w:rPr/>
            </w:rPrChange>
          </w:rPr>
          <w:t>oduct_name</w:t>
        </w:r>
        <w:r w:rsidR="00DC048F">
          <w:t xml:space="preserve"> and </w:t>
        </w:r>
        <w:r w:rsidR="00DC048F" w:rsidRPr="00AF00B0">
          <w:rPr>
            <w:rFonts w:ascii="Consolas" w:hAnsi="Consolas" w:cs="Consolas"/>
            <w:rPrChange w:id="1281" w:author="Bambi C" w:date="2022-08-31T20:50:00Z">
              <w:rPr/>
            </w:rPrChange>
          </w:rPr>
          <w:t>self.__product_price</w:t>
        </w:r>
      </w:ins>
      <w:ins w:id="1282" w:author="Bambi C" w:date="2022-08-31T20:47:00Z">
        <w:r w:rsidR="007908B0">
          <w:t xml:space="preserve"> (</w:t>
        </w:r>
        <w:r w:rsidR="007908B0">
          <w:fldChar w:fldCharType="begin"/>
        </w:r>
        <w:r w:rsidR="007908B0">
          <w:instrText xml:space="preserve"> REF _Ref112871275 \h </w:instrText>
        </w:r>
      </w:ins>
      <w:r w:rsidR="007908B0">
        <w:fldChar w:fldCharType="separate"/>
      </w:r>
      <w:ins w:id="1283" w:author="Bambi C" w:date="2022-08-31T20:47:00Z">
        <w:r w:rsidR="007908B0">
          <w:t xml:space="preserve">Figure </w:t>
        </w:r>
        <w:r w:rsidR="007908B0">
          <w:rPr>
            <w:noProof/>
          </w:rPr>
          <w:t>14</w:t>
        </w:r>
        <w:r w:rsidR="007908B0">
          <w:fldChar w:fldCharType="end"/>
        </w:r>
        <w:r w:rsidR="007908B0">
          <w:t>)</w:t>
        </w:r>
      </w:ins>
      <w:ins w:id="1284" w:author="Bambi C" w:date="2022-08-31T20:46:00Z">
        <w:r w:rsidR="002055CC">
          <w:t>.</w:t>
        </w:r>
      </w:ins>
    </w:p>
    <w:p w14:paraId="4825C001" w14:textId="0CCC97A1" w:rsidR="00976187" w:rsidRDefault="00976187" w:rsidP="00564915">
      <w:pPr>
        <w:rPr>
          <w:ins w:id="1285" w:author="Bambi C" w:date="2022-08-31T18:41:00Z"/>
        </w:rPr>
      </w:pPr>
      <w:ins w:id="1286" w:author="Bambi C" w:date="2022-08-31T20:52:00Z">
        <w:r>
          <w:t xml:space="preserve">Note: No decorator </w:t>
        </w:r>
      </w:ins>
      <w:ins w:id="1287" w:author="Bambi C" w:date="2022-08-31T20:53:00Z">
        <w:r w:rsidR="0081588A">
          <w:t xml:space="preserve">(e.g., </w:t>
        </w:r>
        <w:r w:rsidR="0081588A" w:rsidRPr="0081588A">
          <w:rPr>
            <w:rFonts w:ascii="Consolas" w:hAnsi="Consolas" w:cs="Consolas"/>
            <w:rPrChange w:id="1288" w:author="Bambi C" w:date="2022-08-31T20:53:00Z">
              <w:rPr/>
            </w:rPrChange>
          </w:rPr>
          <w:t>@staticmethod</w:t>
        </w:r>
        <w:r w:rsidR="0081588A">
          <w:t>) before</w:t>
        </w:r>
      </w:ins>
      <w:ins w:id="1289" w:author="Bambi C" w:date="2022-08-31T20:52:00Z">
        <w:r w:rsidR="0081588A">
          <w:t xml:space="preserve"> the </w:t>
        </w:r>
      </w:ins>
      <w:ins w:id="1290" w:author="Bambi C" w:date="2022-08-31T20:53:00Z">
        <w:r w:rsidR="0081588A" w:rsidRPr="0081588A">
          <w:rPr>
            <w:rFonts w:ascii="Consolas" w:hAnsi="Consolas" w:cs="Consolas"/>
            <w:rPrChange w:id="1291" w:author="Bambi C" w:date="2022-08-31T20:53:00Z">
              <w:rPr/>
            </w:rPrChange>
          </w:rPr>
          <w:t>__init__</w:t>
        </w:r>
        <w:r w:rsidR="0081588A">
          <w:t xml:space="preserve"> function</w:t>
        </w:r>
      </w:ins>
      <w:ins w:id="1292" w:author="Bambi C" w:date="2022-08-31T20:54:00Z">
        <w:r w:rsidR="00A11234">
          <w:t xml:space="preserve"> because it is a private method</w:t>
        </w:r>
      </w:ins>
      <w:ins w:id="1293" w:author="Bambi C" w:date="2022-08-31T20:57:00Z">
        <w:r w:rsidR="000A1FF8">
          <w:t>, i.e., the attribute is hidden</w:t>
        </w:r>
      </w:ins>
      <w:ins w:id="1294" w:author="Bambi C" w:date="2022-08-31T20:53:00Z">
        <w:r w:rsidR="0081588A">
          <w:t xml:space="preserve">. 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026B6" w:rsidRPr="000527C0" w14:paraId="1B8F2C50" w14:textId="77777777" w:rsidTr="007026B6">
        <w:trPr>
          <w:ins w:id="1295" w:author="Bambi C" w:date="2022-08-31T19:42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D9656DD" w14:textId="3611BC57" w:rsidR="007026B6" w:rsidRPr="00DF1F96" w:rsidRDefault="007026B6" w:rsidP="00EA1EEE">
            <w:pPr>
              <w:pStyle w:val="HTMLPreformatted"/>
              <w:shd w:val="clear" w:color="auto" w:fill="131314"/>
              <w:rPr>
                <w:ins w:id="1296" w:author="Bambi C" w:date="2022-08-31T19:42:00Z"/>
                <w:color w:val="EBEBEB"/>
              </w:rPr>
            </w:pPr>
            <w:ins w:id="1297" w:author="Bambi C" w:date="2022-08-31T19:42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__init_</w:t>
              </w:r>
              <w:proofErr w:type="gramStart"/>
              <w:r>
                <w:rPr>
                  <w:color w:val="B200B2"/>
                </w:rPr>
                <w:t>_</w:t>
              </w:r>
              <w:r>
                <w:rPr>
                  <w:color w:val="EBEBEB"/>
                </w:rPr>
                <w:t>(</w:t>
              </w:r>
              <w:proofErr w:type="gramEnd"/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product_name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product_price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-- Attributes --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 = </w:t>
              </w:r>
              <w:r>
                <w:rPr>
                  <w:color w:val="FFFFFF"/>
                </w:rPr>
                <w:t>product_name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.__product_price = </w:t>
              </w:r>
              <w:r>
                <w:rPr>
                  <w:color w:val="FFFFFF"/>
                </w:rPr>
                <w:t>product_price</w:t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># -- Properties --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--</w:t>
              </w:r>
            </w:ins>
          </w:p>
        </w:tc>
      </w:tr>
    </w:tbl>
    <w:p w14:paraId="42F5EFA3" w14:textId="38DB54FF" w:rsidR="00D83B12" w:rsidRDefault="00592C5D">
      <w:pPr>
        <w:pStyle w:val="Caption"/>
        <w:rPr>
          <w:ins w:id="1298" w:author="Bambi C" w:date="2022-08-31T18:24:00Z"/>
        </w:rPr>
        <w:pPrChange w:id="1299" w:author="Bambi C" w:date="2022-08-31T19:46:00Z">
          <w:pPr/>
        </w:pPrChange>
      </w:pPr>
      <w:ins w:id="1300" w:author="Bambi C" w:date="2022-08-31T19:4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301" w:author="Bambi C" w:date="2022-08-31T19:46:00Z">
        <w:r>
          <w:rPr>
            <w:noProof/>
          </w:rPr>
          <w:t>14</w:t>
        </w:r>
        <w:r>
          <w:fldChar w:fldCharType="end"/>
        </w:r>
        <w:r>
          <w:t>. Source code for constructors</w:t>
        </w:r>
        <w:r>
          <w:rPr>
            <w:noProof/>
          </w:rPr>
          <w:t xml:space="preserve"> of the Product class</w:t>
        </w:r>
      </w:ins>
    </w:p>
    <w:p w14:paraId="452A057D" w14:textId="0B2F016A" w:rsidR="00EA1EEE" w:rsidRDefault="00A9277C">
      <w:pPr>
        <w:pStyle w:val="Heading5"/>
        <w:rPr>
          <w:ins w:id="1302" w:author="Bambi C" w:date="2022-08-31T20:16:00Z"/>
        </w:rPr>
        <w:pPrChange w:id="1303" w:author="Bambi C" w:date="2022-08-31T20:16:00Z">
          <w:pPr/>
        </w:pPrChange>
      </w:pPr>
      <w:ins w:id="1304" w:author="Bambi C" w:date="2022-08-31T18:27:00Z">
        <w:r>
          <w:t>Properties</w:t>
        </w:r>
      </w:ins>
    </w:p>
    <w:p w14:paraId="6BA42C70" w14:textId="3C7F294E" w:rsidR="000A1FF8" w:rsidRDefault="00326B76" w:rsidP="00564915">
      <w:pPr>
        <w:rPr>
          <w:ins w:id="1305" w:author="Bambi C" w:date="2022-08-31T21:00:00Z"/>
        </w:rPr>
      </w:pPr>
      <w:ins w:id="1306" w:author="Bambi C" w:date="2022-08-31T20:56:00Z">
        <w:r>
          <w:t xml:space="preserve">The Properties functions manage the attribute data of </w:t>
        </w:r>
      </w:ins>
      <w:ins w:id="1307" w:author="Bambi C" w:date="2022-08-31T20:57:00Z">
        <w:r>
          <w:t>objects in the Product class.</w:t>
        </w:r>
      </w:ins>
      <w:ins w:id="1308" w:author="Bambi C" w:date="2022-08-31T21:04:00Z">
        <w:r w:rsidR="0021503C">
          <w:t xml:space="preserve"> </w:t>
        </w:r>
      </w:ins>
      <w:ins w:id="1309" w:author="Bambi C" w:date="2022-08-31T20:59:00Z">
        <w:r w:rsidR="00406D2C">
          <w:t>For this program, I created two prop</w:t>
        </w:r>
        <w:r w:rsidR="0098771F">
          <w:t>erties</w:t>
        </w:r>
      </w:ins>
      <w:ins w:id="1310" w:author="Bambi C" w:date="2022-08-31T21:00:00Z">
        <w:r w:rsidR="0098771F">
          <w:t xml:space="preserve"> (getter and setter)</w:t>
        </w:r>
      </w:ins>
      <w:ins w:id="1311" w:author="Bambi C" w:date="2022-08-31T20:59:00Z">
        <w:r w:rsidR="0098771F">
          <w:t xml:space="preserve"> for each attribute</w:t>
        </w:r>
      </w:ins>
      <w:ins w:id="1312" w:author="Bambi C" w:date="2022-08-31T21:05:00Z">
        <w:r w:rsidR="008252DB">
          <w:t xml:space="preserve"> (</w:t>
        </w:r>
        <w:r w:rsidR="008252DB">
          <w:fldChar w:fldCharType="begin"/>
        </w:r>
        <w:r w:rsidR="008252DB">
          <w:instrText xml:space="preserve"> REF _Ref112872337 \h </w:instrText>
        </w:r>
      </w:ins>
      <w:r w:rsidR="008252DB">
        <w:fldChar w:fldCharType="separate"/>
      </w:r>
      <w:ins w:id="1313" w:author="Bambi C" w:date="2022-08-31T21:05:00Z">
        <w:r w:rsidR="008252DB">
          <w:t xml:space="preserve">Figure </w:t>
        </w:r>
        <w:r w:rsidR="008252DB">
          <w:rPr>
            <w:noProof/>
          </w:rPr>
          <w:t>15</w:t>
        </w:r>
        <w:r w:rsidR="008252DB">
          <w:fldChar w:fldCharType="end"/>
        </w:r>
        <w:r w:rsidR="008252DB">
          <w:t>)</w:t>
        </w:r>
      </w:ins>
      <w:ins w:id="1314" w:author="Bambi C" w:date="2022-08-31T21:00:00Z">
        <w:r w:rsidR="0098771F">
          <w:t xml:space="preserve">. The setter </w:t>
        </w:r>
        <w:r w:rsidR="00416AD6">
          <w:t xml:space="preserve">determines properties for the attribute. </w:t>
        </w:r>
      </w:ins>
    </w:p>
    <w:p w14:paraId="422D45D2" w14:textId="72BF099D" w:rsidR="00416AD6" w:rsidRDefault="00416AD6" w:rsidP="00564915">
      <w:pPr>
        <w:rPr>
          <w:ins w:id="1315" w:author="Bambi C" w:date="2022-08-31T21:05:00Z"/>
          <w:rFonts w:ascii="Consolas" w:hAnsi="Consolas" w:cs="Consolas"/>
        </w:rPr>
      </w:pPr>
      <w:ins w:id="1316" w:author="Bambi C" w:date="2022-08-31T21:00:00Z">
        <w:r>
          <w:t>For ex</w:t>
        </w:r>
      </w:ins>
      <w:ins w:id="1317" w:author="Bambi C" w:date="2022-08-31T21:01:00Z">
        <w:r>
          <w:t xml:space="preserve">ample, </w:t>
        </w:r>
        <w:r w:rsidR="002A3F19">
          <w:t xml:space="preserve">when the </w:t>
        </w:r>
        <w:r w:rsidR="002A3F19" w:rsidRPr="0021503C">
          <w:rPr>
            <w:rFonts w:ascii="Consolas" w:hAnsi="Consolas" w:cs="Consolas"/>
            <w:rPrChange w:id="1318" w:author="Bambi C" w:date="2022-08-31T21:04:00Z">
              <w:rPr/>
            </w:rPrChange>
          </w:rPr>
          <w:t>product_name</w:t>
        </w:r>
        <w:r w:rsidR="002A3F19">
          <w:t xml:space="preserve"> attribute is specified then the </w:t>
        </w:r>
        <w:r w:rsidR="002A3F19" w:rsidRPr="0021503C">
          <w:rPr>
            <w:rFonts w:ascii="Consolas" w:hAnsi="Consolas" w:cs="Consolas"/>
            <w:rPrChange w:id="1319" w:author="Bambi C" w:date="2022-08-31T21:04:00Z">
              <w:rPr/>
            </w:rPrChange>
          </w:rPr>
          <w:t>product_</w:t>
        </w:r>
        <w:proofErr w:type="gramStart"/>
        <w:r w:rsidR="002A3F19" w:rsidRPr="0021503C">
          <w:rPr>
            <w:rFonts w:ascii="Consolas" w:hAnsi="Consolas" w:cs="Consolas"/>
            <w:rPrChange w:id="1320" w:author="Bambi C" w:date="2022-08-31T21:04:00Z">
              <w:rPr/>
            </w:rPrChange>
          </w:rPr>
          <w:t>name</w:t>
        </w:r>
        <w:r w:rsidR="00D560E7" w:rsidRPr="0021503C">
          <w:rPr>
            <w:rFonts w:ascii="Consolas" w:hAnsi="Consolas" w:cs="Consolas"/>
            <w:rPrChange w:id="1321" w:author="Bambi C" w:date="2022-08-31T21:04:00Z">
              <w:rPr/>
            </w:rPrChange>
          </w:rPr>
          <w:t>(</w:t>
        </w:r>
        <w:proofErr w:type="gramEnd"/>
        <w:r w:rsidR="00D560E7" w:rsidRPr="0021503C">
          <w:rPr>
            <w:rFonts w:ascii="Consolas" w:hAnsi="Consolas" w:cs="Consolas"/>
            <w:rPrChange w:id="1322" w:author="Bambi C" w:date="2022-08-31T21:04:00Z">
              <w:rPr/>
            </w:rPrChange>
          </w:rPr>
          <w:t>)</w:t>
        </w:r>
        <w:r w:rsidR="00D560E7">
          <w:t xml:space="preserve"> function i</w:t>
        </w:r>
      </w:ins>
      <w:ins w:id="1323" w:author="Bambi C" w:date="2022-08-31T21:02:00Z">
        <w:r w:rsidR="00D560E7">
          <w:t xml:space="preserve">s called. In this program, </w:t>
        </w:r>
        <w:r w:rsidR="00370299">
          <w:t>validation logic is included to reject the value if all characters in the string are numbers</w:t>
        </w:r>
      </w:ins>
      <w:ins w:id="1324" w:author="Bambi C" w:date="2022-08-31T21:03:00Z">
        <w:r w:rsidR="00FC2AC5">
          <w:t>. If the value does not contain any letters, then custom Exception can be called</w:t>
        </w:r>
        <w:r w:rsidR="0021503C">
          <w:t xml:space="preserve">: </w:t>
        </w:r>
      </w:ins>
      <w:ins w:id="1325" w:author="Bambi C" w:date="2022-08-31T21:04:00Z">
        <w:r w:rsidR="0021503C" w:rsidRPr="0021503C">
          <w:rPr>
            <w:rFonts w:ascii="Consolas" w:hAnsi="Consolas" w:cs="Consolas"/>
            <w:rPrChange w:id="1326" w:author="Bambi C" w:date="2022-08-31T21:04:00Z">
              <w:rPr/>
            </w:rPrChange>
          </w:rPr>
          <w:t xml:space="preserve">raise </w:t>
        </w:r>
        <w:proofErr w:type="gramStart"/>
        <w:r w:rsidR="0021503C" w:rsidRPr="0021503C">
          <w:rPr>
            <w:rFonts w:ascii="Consolas" w:hAnsi="Consolas" w:cs="Consolas"/>
            <w:rPrChange w:id="1327" w:author="Bambi C" w:date="2022-08-31T21:04:00Z">
              <w:rPr/>
            </w:rPrChange>
          </w:rPr>
          <w:t>Exception(</w:t>
        </w:r>
        <w:proofErr w:type="gramEnd"/>
        <w:r w:rsidR="0021503C" w:rsidRPr="0021503C">
          <w:rPr>
            <w:rFonts w:ascii="Consolas" w:hAnsi="Consolas" w:cs="Consolas"/>
            <w:rPrChange w:id="1328" w:author="Bambi C" w:date="2022-08-31T21:04:00Z">
              <w:rPr/>
            </w:rPrChange>
          </w:rPr>
          <w:t>"Product name must contain a letter.")</w:t>
        </w:r>
      </w:ins>
      <w:ins w:id="1329" w:author="Bambi C" w:date="2022-08-31T21:03:00Z">
        <w:r w:rsidR="0021503C" w:rsidRPr="0021503C">
          <w:rPr>
            <w:rFonts w:ascii="Consolas" w:hAnsi="Consolas" w:cs="Consolas"/>
            <w:rPrChange w:id="1330" w:author="Bambi C" w:date="2022-08-31T21:04:00Z">
              <w:rPr/>
            </w:rPrChange>
          </w:rPr>
          <w:t>.</w:t>
        </w:r>
      </w:ins>
    </w:p>
    <w:p w14:paraId="04DA4A69" w14:textId="1A6CD77E" w:rsidR="008252DB" w:rsidRDefault="008252DB" w:rsidP="00564915">
      <w:pPr>
        <w:rPr>
          <w:ins w:id="1331" w:author="Bambi C" w:date="2022-08-31T19:47:00Z"/>
        </w:rPr>
      </w:pPr>
      <w:ins w:id="1332" w:author="Bambi C" w:date="2022-08-31T21:05:00Z">
        <w:r>
          <w:t xml:space="preserve">The getter </w:t>
        </w:r>
        <w:r w:rsidR="00A42E41">
          <w:t>statement</w:t>
        </w:r>
      </w:ins>
      <w:ins w:id="1333" w:author="Bambi C" w:date="2022-08-31T21:06:00Z">
        <w:r w:rsidR="00A42E41">
          <w:t xml:space="preserve"> determines what is returned when</w:t>
        </w:r>
      </w:ins>
      <w:ins w:id="1334" w:author="Bambi C" w:date="2022-08-31T21:09:00Z">
        <w:r w:rsidR="00EF29F5">
          <w:t xml:space="preserve"> the</w:t>
        </w:r>
      </w:ins>
      <w:ins w:id="1335" w:author="Bambi C" w:date="2022-08-31T21:06:00Z">
        <w:r w:rsidR="008D2E4B">
          <w:t xml:space="preserve"> attribute of</w:t>
        </w:r>
        <w:r w:rsidR="00A42E41">
          <w:t xml:space="preserve"> the </w:t>
        </w:r>
        <w:r w:rsidR="008D2E4B">
          <w:t xml:space="preserve">object is used. In </w:t>
        </w:r>
      </w:ins>
      <w:ins w:id="1336" w:author="Bambi C" w:date="2022-08-31T21:07:00Z">
        <w:r w:rsidR="008D2E4B">
          <w:t xml:space="preserve">this program, the </w:t>
        </w:r>
        <w:r w:rsidR="003C4778" w:rsidRPr="002D36FC">
          <w:rPr>
            <w:rFonts w:ascii="Consolas" w:hAnsi="Consolas" w:cs="Consolas"/>
            <w:rPrChange w:id="1337" w:author="Bambi C" w:date="2022-08-31T21:11:00Z">
              <w:rPr/>
            </w:rPrChange>
          </w:rPr>
          <w:t>product_name</w:t>
        </w:r>
        <w:r w:rsidR="003C4778">
          <w:t xml:space="preserve"> attribute </w:t>
        </w:r>
      </w:ins>
      <w:ins w:id="1338" w:author="Bambi C" w:date="2022-08-31T21:10:00Z">
        <w:r w:rsidR="00292A1B">
          <w:t xml:space="preserve">is formatted as a string data type </w:t>
        </w:r>
        <w:r w:rsidR="002D36FC">
          <w:t xml:space="preserve">with Title Casing: </w:t>
        </w:r>
        <w:r w:rsidR="002D36FC" w:rsidRPr="002D36FC">
          <w:rPr>
            <w:rFonts w:ascii="Consolas" w:hAnsi="Consolas" w:cs="Consolas"/>
            <w:rPrChange w:id="1339" w:author="Bambi C" w:date="2022-08-31T21:11:00Z">
              <w:rPr/>
            </w:rPrChange>
          </w:rPr>
          <w:t>return str(</w:t>
        </w:r>
        <w:proofErr w:type="gramStart"/>
        <w:r w:rsidR="002D36FC" w:rsidRPr="002D36FC">
          <w:rPr>
            <w:rFonts w:ascii="Consolas" w:hAnsi="Consolas" w:cs="Consolas"/>
            <w:rPrChange w:id="1340" w:author="Bambi C" w:date="2022-08-31T21:11:00Z">
              <w:rPr/>
            </w:rPrChange>
          </w:rPr>
          <w:t>self._</w:t>
        </w:r>
        <w:proofErr w:type="gramEnd"/>
        <w:r w:rsidR="002D36FC" w:rsidRPr="002D36FC">
          <w:rPr>
            <w:rFonts w:ascii="Consolas" w:hAnsi="Consolas" w:cs="Consolas"/>
            <w:rPrChange w:id="1341" w:author="Bambi C" w:date="2022-08-31T21:11:00Z">
              <w:rPr/>
            </w:rPrChange>
          </w:rPr>
          <w:t>_product_name).title().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75FF4" w:rsidRPr="000527C0" w14:paraId="7B31301D" w14:textId="77777777" w:rsidTr="00375FF4">
        <w:trPr>
          <w:ins w:id="1342" w:author="Bambi C" w:date="2022-08-31T19:47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47D4CF1" w14:textId="741ED04D" w:rsidR="00A45946" w:rsidRDefault="00375FF4" w:rsidP="00E018F8">
            <w:pPr>
              <w:pStyle w:val="HTMLPreformatted"/>
              <w:keepNext/>
              <w:shd w:val="clear" w:color="auto" w:fill="131314"/>
              <w:rPr>
                <w:ins w:id="1343" w:author="Bambi C" w:date="2022-08-31T21:24:00Z"/>
                <w:color w:val="7EC3E6"/>
              </w:rPr>
            </w:pPr>
            <w:ins w:id="1344" w:author="Bambi C" w:date="2022-08-31T19:47:00Z">
              <w:r>
                <w:rPr>
                  <w:color w:val="ED864A"/>
                </w:rPr>
                <w:lastRenderedPageBreak/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</w:t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-- Properties </w:t>
              </w:r>
            </w:ins>
            <w:ins w:id="1345" w:author="Bambi C" w:date="2022-08-31T21:24:00Z">
              <w:r w:rsidR="00A45946">
                <w:rPr>
                  <w:color w:val="7EC3E6"/>
                </w:rPr>
                <w:t>–</w:t>
              </w:r>
            </w:ins>
          </w:p>
          <w:p w14:paraId="1E74A02A" w14:textId="1306BC95" w:rsidR="00375FF4" w:rsidRPr="00DF1F96" w:rsidRDefault="00375FF4">
            <w:pPr>
              <w:pStyle w:val="HTMLPreformatted"/>
              <w:keepNext/>
              <w:shd w:val="clear" w:color="auto" w:fill="131314"/>
              <w:rPr>
                <w:ins w:id="1346" w:author="Bambi C" w:date="2022-08-31T19:47:00Z"/>
                <w:color w:val="EBEBEB"/>
              </w:rPr>
              <w:pPrChange w:id="1347" w:author="Bambi C" w:date="2022-08-31T19:59:00Z">
                <w:pPr>
                  <w:pStyle w:val="HTMLPreformatted"/>
                  <w:shd w:val="clear" w:color="auto" w:fill="131314"/>
                </w:pPr>
              </w:pPrChange>
            </w:pPr>
            <w:ins w:id="1348" w:author="Bambi C" w:date="2022-08-31T19:47:00Z">
              <w:r>
                <w:rPr>
                  <w:color w:val="7EC3E6"/>
                </w:rPr>
                <w:br/>
                <w:t xml:space="preserve">    # product_name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product_name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.__product_name).title()  </w:t>
              </w:r>
              <w:r>
                <w:rPr>
                  <w:color w:val="7EC3E6"/>
                </w:rPr>
                <w:t># Title case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@product_name.setter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product_name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).isnumeric():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"Product name must contain a letter."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product_price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product_price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.__product_price)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A9B837"/>
                </w:rPr>
                <w:t>@product_price.setter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product_price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and </w:t>
              </w:r>
              <w:r>
                <w:rPr>
                  <w:color w:val="FFFFFF"/>
                </w:rPr>
                <w:t xml:space="preserve">value </w:t>
              </w:r>
              <w:r>
                <w:rPr>
                  <w:color w:val="EBEBEB"/>
                </w:rPr>
                <w:t xml:space="preserve">&gt;=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.__product_price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).isnumeric() </w:t>
              </w:r>
              <w:r>
                <w:rPr>
                  <w:color w:val="ED864A"/>
                </w:rPr>
                <w:t xml:space="preserve">or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&lt;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"Price must be a number and cannot be negative."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</w:t>
              </w:r>
            </w:ins>
          </w:p>
        </w:tc>
      </w:tr>
    </w:tbl>
    <w:p w14:paraId="4773F7E4" w14:textId="5A528E81" w:rsidR="00E018F8" w:rsidRDefault="00E018F8" w:rsidP="00E018F8">
      <w:pPr>
        <w:pStyle w:val="Caption"/>
        <w:rPr>
          <w:ins w:id="1349" w:author="Bambi C" w:date="2022-08-31T21:11:00Z"/>
        </w:rPr>
      </w:pPr>
      <w:bookmarkStart w:id="1350" w:name="_Ref112872337"/>
      <w:ins w:id="1351" w:author="Bambi C" w:date="2022-08-31T19:59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352" w:author="Bambi C" w:date="2022-08-31T19:59:00Z">
        <w:r>
          <w:rPr>
            <w:noProof/>
          </w:rPr>
          <w:t>15</w:t>
        </w:r>
        <w:r>
          <w:fldChar w:fldCharType="end"/>
        </w:r>
        <w:bookmarkEnd w:id="1350"/>
        <w:r>
          <w:t>. Source code for Properties of Product class</w:t>
        </w:r>
      </w:ins>
    </w:p>
    <w:p w14:paraId="1BC99CBD" w14:textId="2E926E76" w:rsidR="002D36FC" w:rsidRDefault="002D36FC" w:rsidP="002D36FC">
      <w:pPr>
        <w:rPr>
          <w:ins w:id="1353" w:author="Bambi C" w:date="2022-08-31T21:15:00Z"/>
        </w:rPr>
      </w:pPr>
      <w:ins w:id="1354" w:author="Bambi C" w:date="2022-08-31T21:11:00Z">
        <w:r>
          <w:t xml:space="preserve">Note: The validation logic applied to product_price attribute is that value must be </w:t>
        </w:r>
      </w:ins>
      <w:ins w:id="1355" w:author="Bambi C" w:date="2022-08-31T21:13:00Z">
        <w:r w:rsidR="00F24638">
          <w:t xml:space="preserve">able to convert to float data type and that the value </w:t>
        </w:r>
      </w:ins>
      <w:ins w:id="1356" w:author="Bambi C" w:date="2022-08-31T21:14:00Z">
        <w:r w:rsidR="00F24638">
          <w:t xml:space="preserve">must be </w:t>
        </w:r>
      </w:ins>
      <w:ins w:id="1357" w:author="Bambi C" w:date="2022-08-31T21:11:00Z">
        <w:r>
          <w:t xml:space="preserve">greater than </w:t>
        </w:r>
      </w:ins>
      <w:ins w:id="1358" w:author="Bambi C" w:date="2022-08-31T21:12:00Z">
        <w:r>
          <w:t xml:space="preserve">or equal to </w:t>
        </w:r>
        <w:r w:rsidR="00613CCF">
          <w:t xml:space="preserve">zero, i.e., </w:t>
        </w:r>
      </w:ins>
      <w:ins w:id="1359" w:author="Bambi C" w:date="2022-08-31T21:14:00Z">
        <w:r w:rsidR="00F24638">
          <w:t xml:space="preserve">price must be a number and </w:t>
        </w:r>
      </w:ins>
      <w:ins w:id="1360" w:author="Bambi C" w:date="2022-08-31T21:12:00Z">
        <w:r w:rsidR="00613CCF">
          <w:t>price cannot be a negative number</w:t>
        </w:r>
        <w:r w:rsidR="00496BD4">
          <w:t xml:space="preserve">: </w:t>
        </w:r>
      </w:ins>
      <w:ins w:id="1361" w:author="Bambi C" w:date="2022-08-31T21:13:00Z">
        <w:r w:rsidR="00496BD4" w:rsidRPr="00496BD4">
          <w:rPr>
            <w:rFonts w:ascii="Consolas" w:hAnsi="Consolas" w:cs="Consolas"/>
            <w:rPrChange w:id="1362" w:author="Bambi C" w:date="2022-08-31T21:13:00Z">
              <w:rPr/>
            </w:rPrChange>
          </w:rPr>
          <w:t>if float(value) and value &gt;= 0</w:t>
        </w:r>
      </w:ins>
      <w:ins w:id="1363" w:author="Bambi C" w:date="2022-08-31T21:12:00Z">
        <w:r w:rsidR="00613CCF">
          <w:t xml:space="preserve">. </w:t>
        </w:r>
      </w:ins>
      <w:ins w:id="1364" w:author="Bambi C" w:date="2022-08-31T21:14:00Z">
        <w:r w:rsidR="00A52A9B">
          <w:t>Afterall, t</w:t>
        </w:r>
      </w:ins>
      <w:ins w:id="1365" w:author="Bambi C" w:date="2022-08-31T21:12:00Z">
        <w:r w:rsidR="00613CCF">
          <w:t>hat would be absurd! The business pays the customer?!</w:t>
        </w:r>
      </w:ins>
    </w:p>
    <w:p w14:paraId="7390ADD2" w14:textId="77777777" w:rsidR="00A52A9B" w:rsidRDefault="00A52A9B" w:rsidP="00A52A9B">
      <w:pPr>
        <w:rPr>
          <w:ins w:id="1366" w:author="Bambi C" w:date="2022-08-31T21:15:00Z"/>
        </w:rPr>
      </w:pPr>
      <w:ins w:id="1367" w:author="Bambi C" w:date="2022-08-31T21:15:00Z">
        <w:r>
          <w:t xml:space="preserve">This function appears in in the program in the following functions are called: </w:t>
        </w:r>
      </w:ins>
    </w:p>
    <w:p w14:paraId="27BC0916" w14:textId="31AF30BE" w:rsidR="00A52A9B" w:rsidRPr="00531CF5" w:rsidRDefault="00531CF5">
      <w:pPr>
        <w:pStyle w:val="ListParagraph"/>
        <w:numPr>
          <w:ilvl w:val="0"/>
          <w:numId w:val="54"/>
        </w:numPr>
        <w:rPr>
          <w:ins w:id="1368" w:author="Bambi C" w:date="2022-08-31T19:58:00Z"/>
          <w:rFonts w:ascii="Consolas" w:hAnsi="Consolas" w:cs="Consolas"/>
          <w:rPrChange w:id="1369" w:author="Bambi C" w:date="2022-08-31T21:16:00Z">
            <w:rPr>
              <w:ins w:id="1370" w:author="Bambi C" w:date="2022-08-31T19:58:00Z"/>
            </w:rPr>
          </w:rPrChange>
        </w:rPr>
        <w:pPrChange w:id="1371" w:author="Bambi C" w:date="2022-08-31T21:15:00Z">
          <w:pPr/>
        </w:pPrChange>
      </w:pPr>
      <w:ins w:id="1372" w:author="Bambi C" w:date="2022-08-31T21:16:00Z">
        <w:r w:rsidRPr="00531CF5">
          <w:rPr>
            <w:rFonts w:ascii="Consolas" w:hAnsi="Consolas" w:cs="Consolas"/>
            <w:rPrChange w:id="1373" w:author="Bambi C" w:date="2022-08-31T21:16:00Z">
              <w:rPr/>
            </w:rPrChange>
          </w:rPr>
          <w:t>add_new_</w:t>
        </w:r>
        <w:proofErr w:type="gramStart"/>
        <w:r w:rsidRPr="00531CF5">
          <w:rPr>
            <w:rFonts w:ascii="Consolas" w:hAnsi="Consolas" w:cs="Consolas"/>
            <w:rPrChange w:id="1374" w:author="Bambi C" w:date="2022-08-31T21:16:00Z">
              <w:rPr/>
            </w:rPrChange>
          </w:rPr>
          <w:t>product(</w:t>
        </w:r>
        <w:proofErr w:type="gramEnd"/>
        <w:r w:rsidRPr="00531CF5">
          <w:rPr>
            <w:rFonts w:ascii="Consolas" w:hAnsi="Consolas" w:cs="Consolas"/>
            <w:rPrChange w:id="1375" w:author="Bambi C" w:date="2022-08-31T21:16:00Z">
              <w:rPr/>
            </w:rPrChange>
          </w:rPr>
          <w:t>)</w:t>
        </w:r>
      </w:ins>
    </w:p>
    <w:p w14:paraId="75A9F551" w14:textId="607018CA" w:rsidR="00A9277C" w:rsidRDefault="00A9277C">
      <w:pPr>
        <w:pStyle w:val="Heading5"/>
        <w:rPr>
          <w:ins w:id="1376" w:author="Bambi C" w:date="2022-08-31T20:16:00Z"/>
        </w:rPr>
        <w:pPrChange w:id="1377" w:author="Bambi C" w:date="2022-08-31T20:16:00Z">
          <w:pPr/>
        </w:pPrChange>
      </w:pPr>
      <w:ins w:id="1378" w:author="Bambi C" w:date="2022-08-31T18:27:00Z">
        <w:r>
          <w:t>Methods</w:t>
        </w:r>
      </w:ins>
    </w:p>
    <w:p w14:paraId="52D963E5" w14:textId="45C97D4E" w:rsidR="00497FEB" w:rsidRDefault="00C91BED" w:rsidP="00564915">
      <w:pPr>
        <w:rPr>
          <w:ins w:id="1379" w:author="Bambi C" w:date="2022-08-31T21:19:00Z"/>
        </w:rPr>
      </w:pPr>
      <w:ins w:id="1380" w:author="Bambi C" w:date="2022-08-31T20:23:00Z">
        <w:r>
          <w:t xml:space="preserve">Although not specifically required for the </w:t>
        </w:r>
      </w:ins>
      <w:ins w:id="1381" w:author="Bambi C" w:date="2022-08-31T20:24:00Z">
        <w:r w:rsidR="0055645F">
          <w:t xml:space="preserve">program to work, the </w:t>
        </w:r>
        <w:r w:rsidR="0055645F" w:rsidRPr="00935353">
          <w:rPr>
            <w:rFonts w:ascii="Consolas" w:hAnsi="Consolas" w:cs="Consolas"/>
            <w:rPrChange w:id="1382" w:author="Bambi C" w:date="2022-08-31T21:17:00Z">
              <w:rPr/>
            </w:rPrChange>
          </w:rPr>
          <w:t>to_string</w:t>
        </w:r>
        <w:r w:rsidR="0055645F">
          <w:t xml:space="preserve"> and </w:t>
        </w:r>
        <w:r w:rsidR="0055645F" w:rsidRPr="00935353">
          <w:rPr>
            <w:rFonts w:ascii="Consolas" w:hAnsi="Consolas" w:cs="Consolas"/>
            <w:rPrChange w:id="1383" w:author="Bambi C" w:date="2022-08-31T21:17:00Z">
              <w:rPr/>
            </w:rPrChange>
          </w:rPr>
          <w:t>__str__</w:t>
        </w:r>
        <w:r w:rsidR="0055645F">
          <w:t xml:space="preserve"> functions allow additional customization in</w:t>
        </w:r>
        <w:r w:rsidR="007661C0">
          <w:t xml:space="preserve"> setting a “default formatting” of the object</w:t>
        </w:r>
      </w:ins>
      <w:ins w:id="1384" w:author="Bambi C" w:date="2022-08-31T21:30:00Z">
        <w:r w:rsidR="00FD627A">
          <w:t xml:space="preserve"> (</w:t>
        </w:r>
      </w:ins>
      <w:ins w:id="1385" w:author="Bambi C" w:date="2022-08-31T21:31:00Z">
        <w:r w:rsidR="00FD627A">
          <w:fldChar w:fldCharType="begin"/>
        </w:r>
        <w:r w:rsidR="00FD627A">
          <w:instrText xml:space="preserve"> REF _Ref112871275 \h </w:instrText>
        </w:r>
      </w:ins>
      <w:r w:rsidR="00FD627A">
        <w:fldChar w:fldCharType="separate"/>
      </w:r>
      <w:ins w:id="1386" w:author="Bambi C" w:date="2022-08-31T21:31:00Z">
        <w:r w:rsidR="00FD627A">
          <w:t xml:space="preserve">Figure </w:t>
        </w:r>
        <w:r w:rsidR="00FD627A">
          <w:rPr>
            <w:noProof/>
          </w:rPr>
          <w:t>16</w:t>
        </w:r>
        <w:r w:rsidR="00FD627A">
          <w:fldChar w:fldCharType="end"/>
        </w:r>
      </w:ins>
      <w:ins w:id="1387" w:author="Bambi C" w:date="2022-08-31T21:30:00Z">
        <w:r w:rsidR="00FD627A">
          <w:t>)</w:t>
        </w:r>
      </w:ins>
      <w:ins w:id="1388" w:author="Bambi C" w:date="2022-08-31T21:17:00Z">
        <w:r w:rsidR="00935353">
          <w:t xml:space="preserve">. In this program, the </w:t>
        </w:r>
        <w:r w:rsidR="005E7556">
          <w:t>defeault output when a</w:t>
        </w:r>
      </w:ins>
      <w:ins w:id="1389" w:author="Bambi C" w:date="2022-08-31T21:18:00Z">
        <w:r w:rsidR="005E7556">
          <w:t>n object of the Product class is used</w:t>
        </w:r>
      </w:ins>
      <w:ins w:id="1390" w:author="Bambi C" w:date="2022-08-31T20:24:00Z">
        <w:r w:rsidR="007661C0">
          <w:t xml:space="preserve"> </w:t>
        </w:r>
      </w:ins>
      <w:ins w:id="1391" w:author="Bambi C" w:date="2022-08-31T21:18:00Z">
        <w:r w:rsidR="005E7556">
          <w:t>generate</w:t>
        </w:r>
        <w:r w:rsidR="00497FEB">
          <w:t xml:space="preserve">s a string value: </w:t>
        </w:r>
      </w:ins>
      <w:ins w:id="1392" w:author="Bambi C" w:date="2022-08-31T21:19:00Z">
        <w:r w:rsidR="00497FEB" w:rsidRPr="00497FEB">
          <w:rPr>
            <w:rFonts w:ascii="Consolas" w:hAnsi="Consolas" w:cs="Consolas"/>
            <w:rPrChange w:id="1393" w:author="Bambi C" w:date="2022-08-31T21:19:00Z">
              <w:rPr/>
            </w:rPrChange>
          </w:rPr>
          <w:t xml:space="preserve">return </w:t>
        </w:r>
        <w:proofErr w:type="gramStart"/>
        <w:r w:rsidR="00497FEB" w:rsidRPr="00497FEB">
          <w:rPr>
            <w:rFonts w:ascii="Consolas" w:hAnsi="Consolas" w:cs="Consolas"/>
            <w:rPrChange w:id="1394" w:author="Bambi C" w:date="2022-08-31T21:19:00Z">
              <w:rPr/>
            </w:rPrChange>
          </w:rPr>
          <w:t>self.product</w:t>
        </w:r>
        <w:proofErr w:type="gramEnd"/>
        <w:r w:rsidR="00497FEB" w:rsidRPr="00497FEB">
          <w:rPr>
            <w:rFonts w:ascii="Consolas" w:hAnsi="Consolas" w:cs="Consolas"/>
            <w:rPrChange w:id="1395" w:author="Bambi C" w:date="2022-08-31T21:19:00Z">
              <w:rPr/>
            </w:rPrChange>
          </w:rPr>
          <w:t>_name + "\t $" + '{0:.2f}'.format(self.product_price)</w:t>
        </w:r>
      </w:ins>
      <w:ins w:id="1396" w:author="Bambi C" w:date="2022-08-31T20:25:00Z">
        <w:r w:rsidR="007661C0">
          <w:t>.</w:t>
        </w:r>
      </w:ins>
    </w:p>
    <w:p w14:paraId="1F392FF2" w14:textId="50FF8449" w:rsidR="00FF6BF9" w:rsidRDefault="00F470EE" w:rsidP="00564915">
      <w:pPr>
        <w:rPr>
          <w:ins w:id="1397" w:author="Bambi C" w:date="2022-08-31T20:29:00Z"/>
        </w:rPr>
      </w:pPr>
      <w:ins w:id="1398" w:author="Bambi C" w:date="2022-08-31T20:25:00Z">
        <w:r>
          <w:t>For this program, I decided to format the string va</w:t>
        </w:r>
      </w:ins>
      <w:ins w:id="1399" w:author="Bambi C" w:date="2022-08-31T20:26:00Z">
        <w:r>
          <w:t>lue of item object</w:t>
        </w:r>
        <w:r w:rsidR="00433241">
          <w:t xml:space="preserve">: </w:t>
        </w:r>
      </w:ins>
    </w:p>
    <w:p w14:paraId="7C5F0CA7" w14:textId="08ED29F6" w:rsidR="00FF6BF9" w:rsidRDefault="00747383" w:rsidP="00747383">
      <w:pPr>
        <w:rPr>
          <w:ins w:id="1400" w:author="Bambi C" w:date="2022-08-31T20:29:00Z"/>
        </w:rPr>
      </w:pPr>
      <w:ins w:id="1401" w:author="Bambi C" w:date="2022-08-31T21:15:00Z">
        <w:r>
          <w:t>For example:</w:t>
        </w:r>
      </w:ins>
      <w:ins w:id="1402" w:author="Bambi C" w:date="2022-08-31T20:26:00Z">
        <w:r w:rsidR="00433241">
          <w:t xml:space="preserve"> </w:t>
        </w:r>
      </w:ins>
      <w:ins w:id="1403" w:author="Bambi C" w:date="2022-08-31T21:15:00Z">
        <w:r>
          <w:t>“</w:t>
        </w:r>
      </w:ins>
      <w:ins w:id="1404" w:author="Bambi C" w:date="2022-08-31T20:27:00Z">
        <w:r w:rsidR="003D244A">
          <w:t>Item500</w:t>
        </w:r>
        <w:r w:rsidR="003D244A">
          <w:tab/>
          <w:t>$500.50</w:t>
        </w:r>
      </w:ins>
      <w:ins w:id="1405" w:author="Bambi C" w:date="2022-08-31T21:15:00Z">
        <w:r>
          <w:t>”</w:t>
        </w:r>
      </w:ins>
    </w:p>
    <w:p w14:paraId="0AF867E0" w14:textId="2C4F77B1" w:rsidR="008616B5" w:rsidRDefault="003D244A" w:rsidP="00564915">
      <w:pPr>
        <w:rPr>
          <w:ins w:id="1406" w:author="Bambi C" w:date="2022-08-31T20:27:00Z"/>
        </w:rPr>
      </w:pPr>
      <w:ins w:id="1407" w:author="Bambi C" w:date="2022-08-31T20:27:00Z">
        <w:r>
          <w:t xml:space="preserve">This function </w:t>
        </w:r>
      </w:ins>
      <w:ins w:id="1408" w:author="Bambi C" w:date="2022-08-31T20:30:00Z">
        <w:r w:rsidR="00FF6BF9">
          <w:t xml:space="preserve">appears </w:t>
        </w:r>
      </w:ins>
      <w:ins w:id="1409" w:author="Bambi C" w:date="2022-08-31T20:29:00Z">
        <w:r w:rsidR="00FF6BF9">
          <w:t xml:space="preserve">in </w:t>
        </w:r>
      </w:ins>
      <w:ins w:id="1410" w:author="Bambi C" w:date="2022-08-31T20:30:00Z">
        <w:r w:rsidR="00FF6BF9">
          <w:t>in the program in the following functions are called</w:t>
        </w:r>
      </w:ins>
      <w:ins w:id="1411" w:author="Bambi C" w:date="2022-08-31T20:27:00Z">
        <w:r>
          <w:t xml:space="preserve">: </w:t>
        </w:r>
      </w:ins>
    </w:p>
    <w:p w14:paraId="35E36198" w14:textId="5104F906" w:rsidR="003D244A" w:rsidRPr="00497FEB" w:rsidRDefault="00837474">
      <w:pPr>
        <w:pStyle w:val="ListParagraph"/>
        <w:numPr>
          <w:ilvl w:val="0"/>
          <w:numId w:val="53"/>
        </w:numPr>
        <w:rPr>
          <w:ins w:id="1412" w:author="Bambi C" w:date="2022-08-31T20:28:00Z"/>
          <w:rFonts w:ascii="Consolas" w:hAnsi="Consolas" w:cs="Consolas"/>
          <w:rPrChange w:id="1413" w:author="Bambi C" w:date="2022-08-31T21:19:00Z">
            <w:rPr>
              <w:ins w:id="1414" w:author="Bambi C" w:date="2022-08-31T20:28:00Z"/>
            </w:rPr>
          </w:rPrChange>
        </w:rPr>
        <w:pPrChange w:id="1415" w:author="Bambi C" w:date="2022-08-31T20:29:00Z">
          <w:pPr/>
        </w:pPrChange>
      </w:pPr>
      <w:ins w:id="1416" w:author="Bambi C" w:date="2022-08-31T20:28:00Z">
        <w:r w:rsidRPr="00497FEB">
          <w:rPr>
            <w:rFonts w:ascii="Consolas" w:hAnsi="Consolas" w:cs="Consolas"/>
            <w:rPrChange w:id="1417" w:author="Bambi C" w:date="2022-08-31T21:19:00Z">
              <w:rPr/>
            </w:rPrChange>
          </w:rPr>
          <w:lastRenderedPageBreak/>
          <w:t>show_current_</w:t>
        </w:r>
        <w:proofErr w:type="gramStart"/>
        <w:r w:rsidRPr="00497FEB">
          <w:rPr>
            <w:rFonts w:ascii="Consolas" w:hAnsi="Consolas" w:cs="Consolas"/>
            <w:rPrChange w:id="1418" w:author="Bambi C" w:date="2022-08-31T21:19:00Z">
              <w:rPr/>
            </w:rPrChange>
          </w:rPr>
          <w:t>data(</w:t>
        </w:r>
        <w:proofErr w:type="gramEnd"/>
        <w:r w:rsidRPr="00497FEB">
          <w:rPr>
            <w:rFonts w:ascii="Consolas" w:hAnsi="Consolas" w:cs="Consolas"/>
            <w:rPrChange w:id="1419" w:author="Bambi C" w:date="2022-08-31T21:19:00Z">
              <w:rPr/>
            </w:rPrChange>
          </w:rPr>
          <w:t>)</w:t>
        </w:r>
      </w:ins>
    </w:p>
    <w:p w14:paraId="3AB6B543" w14:textId="6436F9A2" w:rsidR="00837474" w:rsidRPr="00497FEB" w:rsidRDefault="00FF6BF9">
      <w:pPr>
        <w:pStyle w:val="ListParagraph"/>
        <w:numPr>
          <w:ilvl w:val="0"/>
          <w:numId w:val="53"/>
        </w:numPr>
        <w:rPr>
          <w:rFonts w:ascii="Consolas" w:hAnsi="Consolas" w:cs="Consolas"/>
          <w:rPrChange w:id="1420" w:author="Bambi C" w:date="2022-08-31T21:19:00Z">
            <w:rPr/>
          </w:rPrChange>
        </w:rPr>
        <w:pPrChange w:id="1421" w:author="Bambi C" w:date="2022-08-31T20:29:00Z">
          <w:pPr>
            <w:shd w:val="clear" w:color="auto" w:fill="FFFF00"/>
          </w:pPr>
        </w:pPrChange>
      </w:pPr>
      <w:ins w:id="1422" w:author="Bambi C" w:date="2022-08-31T20:29:00Z">
        <w:r w:rsidRPr="00497FEB">
          <w:rPr>
            <w:rFonts w:ascii="Consolas" w:hAnsi="Consolas" w:cs="Consolas"/>
            <w:rPrChange w:id="1423" w:author="Bambi C" w:date="2022-08-31T21:19:00Z">
              <w:rPr/>
            </w:rPrChange>
          </w:rPr>
          <w:t>add_new_</w:t>
        </w:r>
        <w:proofErr w:type="gramStart"/>
        <w:r w:rsidRPr="00497FEB">
          <w:rPr>
            <w:rFonts w:ascii="Consolas" w:hAnsi="Consolas" w:cs="Consolas"/>
            <w:rPrChange w:id="1424" w:author="Bambi C" w:date="2022-08-31T21:19:00Z">
              <w:rPr/>
            </w:rPrChange>
          </w:rPr>
          <w:t>product(</w:t>
        </w:r>
        <w:proofErr w:type="gramEnd"/>
        <w:r w:rsidRPr="00497FEB">
          <w:rPr>
            <w:rFonts w:ascii="Consolas" w:hAnsi="Consolas" w:cs="Consolas"/>
            <w:rPrChange w:id="1425" w:author="Bambi C" w:date="2022-08-31T21:19:00Z">
              <w:rPr/>
            </w:rPrChange>
          </w:rPr>
          <w:t>)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64915" w:rsidRPr="000527C0" w14:paraId="3941345D" w14:textId="77777777" w:rsidTr="00C91BE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859F7B" w14:textId="2C15CC4C" w:rsidR="00C91BED" w:rsidRDefault="00657511" w:rsidP="00524001">
            <w:pPr>
              <w:pStyle w:val="HTMLPreformatted"/>
              <w:shd w:val="clear" w:color="auto" w:fill="131314"/>
              <w:rPr>
                <w:ins w:id="1426" w:author="Bambi C" w:date="2022-08-31T20:22:00Z"/>
                <w:i/>
                <w:iCs/>
                <w:color w:val="499936"/>
              </w:rPr>
            </w:pPr>
            <w:ins w:id="1427" w:author="Bambi C" w:date="2022-08-31T18:18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</w:ins>
          </w:p>
          <w:p w14:paraId="10E84239" w14:textId="1FACB2A6" w:rsidR="00564915" w:rsidRPr="00C91BED" w:rsidRDefault="00C91BED">
            <w:pPr>
              <w:pStyle w:val="HTMLPreformatted"/>
              <w:shd w:val="clear" w:color="auto" w:fill="131314"/>
              <w:rPr>
                <w:i/>
                <w:iCs/>
                <w:color w:val="ADCC00"/>
                <w:rPrChange w:id="1428" w:author="Bambi C" w:date="2022-08-31T20:23:00Z">
                  <w:rPr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1429" w:author="Bambi C" w:date="2022-08-31T18:19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1430" w:author="Bambi C" w:date="2022-08-31T20:22:00Z">
              <w:r>
                <w:rPr>
                  <w:color w:val="7EC3E6"/>
                </w:rPr>
                <w:t xml:space="preserve">    # </w:t>
              </w:r>
              <w:r>
                <w:rPr>
                  <w:i/>
                  <w:iCs/>
                  <w:color w:val="ADCC00"/>
                </w:rPr>
                <w:t>TODO: Add Code to the Product class</w:t>
              </w:r>
            </w:ins>
            <w:ins w:id="1431" w:author="Bambi C" w:date="2022-08-31T18:18:00Z">
              <w:r w:rsidR="00657511">
                <w:rPr>
                  <w:i/>
                  <w:iCs/>
                  <w:color w:val="499936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Fields --</w:t>
              </w:r>
              <w:r w:rsidR="00657511">
                <w:rPr>
                  <w:color w:val="7EC3E6"/>
                </w:rPr>
                <w:br/>
                <w:t xml:space="preserve">    # -- Constructor --</w:t>
              </w:r>
              <w:r w:rsidR="00657511">
                <w:rPr>
                  <w:color w:val="FFFFFF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Properties -</w:t>
              </w:r>
              <w:r w:rsidR="00657511">
                <w:rPr>
                  <w:color w:val="EBEBEB"/>
                </w:rPr>
                <w:br/>
                <w:t xml:space="preserve">    </w:t>
              </w:r>
              <w:r w:rsidR="00657511">
                <w:rPr>
                  <w:color w:val="7EC3E6"/>
                </w:rPr>
                <w:t># -- Methods --</w:t>
              </w:r>
              <w:r w:rsidR="00657511">
                <w:rPr>
                  <w:i/>
                  <w:iCs/>
                  <w:color w:val="ADCC00"/>
                </w:rPr>
                <w:br/>
                <w:t xml:space="preserve">    </w:t>
              </w:r>
              <w:r w:rsidR="00657511">
                <w:rPr>
                  <w:color w:val="ED864A"/>
                </w:rPr>
                <w:t xml:space="preserve">def </w:t>
              </w:r>
              <w:r w:rsidR="00657511">
                <w:rPr>
                  <w:color w:val="FFCF40"/>
                </w:rPr>
                <w:t>to_string</w:t>
              </w:r>
              <w:r w:rsidR="00657511">
                <w:rPr>
                  <w:color w:val="EBEBEB"/>
                </w:rPr>
                <w:t>(</w:t>
              </w:r>
              <w:r w:rsidR="00657511">
                <w:rPr>
                  <w:color w:val="94558D"/>
                </w:rPr>
                <w:t>self</w:t>
              </w:r>
              <w:r w:rsidR="00657511">
                <w:rPr>
                  <w:color w:val="EBEBEB"/>
                </w:rPr>
                <w:t>):</w:t>
              </w:r>
              <w:r w:rsidR="00657511">
                <w:rPr>
                  <w:color w:val="EBEBEB"/>
                </w:rPr>
                <w:br/>
                <w:t xml:space="preserve">        </w:t>
              </w:r>
              <w:r w:rsidR="00657511">
                <w:rPr>
                  <w:color w:val="ED864A"/>
                </w:rPr>
                <w:t xml:space="preserve">return </w:t>
              </w:r>
              <w:proofErr w:type="gramStart"/>
              <w:r w:rsidR="00657511">
                <w:rPr>
                  <w:color w:val="94558D"/>
                </w:rPr>
                <w:t>self</w:t>
              </w:r>
              <w:r w:rsidR="00657511">
                <w:rPr>
                  <w:color w:val="EBEBEB"/>
                </w:rPr>
                <w:t>.</w:t>
              </w:r>
              <w:r w:rsidR="00657511">
                <w:rPr>
                  <w:color w:val="B200B2"/>
                </w:rPr>
                <w:t>_</w:t>
              </w:r>
              <w:proofErr w:type="gramEnd"/>
              <w:r w:rsidR="00657511">
                <w:rPr>
                  <w:color w:val="B200B2"/>
                </w:rPr>
                <w:t>_str__</w:t>
              </w:r>
              <w:r w:rsidR="00657511">
                <w:rPr>
                  <w:color w:val="EBEBEB"/>
                </w:rPr>
                <w:t>()</w:t>
              </w:r>
              <w:r w:rsidR="00657511">
                <w:rPr>
                  <w:color w:val="EBEBEB"/>
                </w:rPr>
                <w:br/>
              </w:r>
            </w:ins>
            <w:ins w:id="1432" w:author="Bambi C" w:date="2022-08-31T18:36:00Z">
              <w:r w:rsidR="00524001">
                <w:rPr>
                  <w:color w:val="EBEBEB"/>
                </w:rPr>
                <w:br/>
              </w:r>
              <w:r w:rsidR="00524001">
                <w:rPr>
                  <w:i/>
                  <w:iCs/>
                  <w:color w:val="ADCC00"/>
                </w:rPr>
                <w:t xml:space="preserve">    </w:t>
              </w:r>
              <w:r w:rsidR="00524001">
                <w:rPr>
                  <w:color w:val="ED864A"/>
                </w:rPr>
                <w:t xml:space="preserve">def </w:t>
              </w:r>
              <w:r w:rsidR="00524001">
                <w:rPr>
                  <w:color w:val="B200B2"/>
                </w:rPr>
                <w:t>__str__</w:t>
              </w:r>
              <w:r w:rsidR="00524001">
                <w:rPr>
                  <w:color w:val="EBEBEB"/>
                </w:rPr>
                <w:t>(</w:t>
              </w:r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>):</w:t>
              </w:r>
              <w:r w:rsidR="00524001">
                <w:rPr>
                  <w:color w:val="7EC3E6"/>
                </w:rPr>
                <w:br/>
              </w:r>
              <w:r w:rsidR="00524001">
                <w:rPr>
                  <w:i/>
                  <w:iCs/>
                  <w:color w:val="ADCC00"/>
                </w:rPr>
                <w:t xml:space="preserve">    </w:t>
              </w:r>
              <w:r w:rsidR="00524001">
                <w:rPr>
                  <w:color w:val="7EC3E6"/>
                </w:rPr>
                <w:t xml:space="preserve">    </w:t>
              </w:r>
              <w:r w:rsidR="00524001">
                <w:rPr>
                  <w:color w:val="ED864A"/>
                </w:rPr>
                <w:t xml:space="preserve">return </w:t>
              </w:r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 xml:space="preserve">.product_name + </w:t>
              </w:r>
              <w:r w:rsidR="00524001">
                <w:rPr>
                  <w:color w:val="54B33E"/>
                </w:rPr>
                <w:t>"</w:t>
              </w:r>
              <w:r w:rsidR="00524001">
                <w:rPr>
                  <w:color w:val="ED864A"/>
                </w:rPr>
                <w:t>\t</w:t>
              </w:r>
              <w:r w:rsidR="00524001">
                <w:rPr>
                  <w:color w:val="54B33E"/>
                </w:rPr>
                <w:t xml:space="preserve"> $" </w:t>
              </w:r>
              <w:r w:rsidR="00524001">
                <w:rPr>
                  <w:color w:val="EBEBEB"/>
                </w:rPr>
                <w:t>+</w:t>
              </w:r>
            </w:ins>
            <w:ins w:id="1433" w:author="Bambi C" w:date="2022-08-31T18:37:00Z">
              <w:r w:rsidR="00DC751B">
                <w:rPr>
                  <w:i/>
                  <w:iCs/>
                  <w:color w:val="ADCC00"/>
                </w:rPr>
                <w:t xml:space="preserve"> </w:t>
              </w:r>
            </w:ins>
            <w:ins w:id="1434" w:author="Bambi C" w:date="2022-08-31T18:36:00Z">
              <w:r w:rsidR="00524001">
                <w:rPr>
                  <w:color w:val="54B33E"/>
                </w:rPr>
                <w:t>'{0:.2f}'</w:t>
              </w:r>
              <w:r w:rsidR="00524001">
                <w:rPr>
                  <w:color w:val="EBEBEB"/>
                </w:rPr>
                <w:t>.format(</w:t>
              </w:r>
              <w:r w:rsidR="00524001">
                <w:rPr>
                  <w:color w:val="94558D"/>
                </w:rPr>
                <w:t>self</w:t>
              </w:r>
              <w:r w:rsidR="00524001">
                <w:rPr>
                  <w:color w:val="EBEBEB"/>
                </w:rPr>
                <w:t>.product_price)</w:t>
              </w:r>
            </w:ins>
            <w:del w:id="1435" w:author="Bambi C" w:date="2022-08-31T18:18:00Z">
              <w:r w:rsidR="00564915" w:rsidDel="00657511">
                <w:rPr>
                  <w:rFonts w:ascii="Consolas" w:hAnsi="Consolas" w:cs="Consolas"/>
                  <w:iCs/>
                  <w:color w:val="000000" w:themeColor="text1"/>
                </w:rPr>
                <w:delText>tests</w:delText>
              </w:r>
            </w:del>
          </w:p>
        </w:tc>
      </w:tr>
    </w:tbl>
    <w:p w14:paraId="4E2375A2" w14:textId="372A4BCC" w:rsidR="00CE4BBC" w:rsidRDefault="00CE4BBC" w:rsidP="00786D1E">
      <w:pPr>
        <w:pStyle w:val="Caption"/>
        <w:rPr>
          <w:ins w:id="1436" w:author="Bambi C" w:date="2022-08-31T18:17:00Z"/>
        </w:rPr>
      </w:pPr>
      <w:bookmarkStart w:id="1437" w:name="_Ref112871275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1438" w:author="Bambi C" w:date="2022-08-31T21:30:00Z">
        <w:r w:rsidR="00786D1E">
          <w:rPr>
            <w:noProof/>
          </w:rPr>
          <w:t>16</w:t>
        </w:r>
      </w:ins>
      <w:del w:id="1439" w:author="Bambi C" w:date="2022-08-31T21:30:00Z">
        <w:r w:rsidDel="00786D1E">
          <w:rPr>
            <w:noProof/>
          </w:rPr>
          <w:delText>14</w:delText>
        </w:r>
      </w:del>
      <w:r w:rsidR="00EE01C2">
        <w:rPr>
          <w:noProof/>
        </w:rPr>
        <w:fldChar w:fldCharType="end"/>
      </w:r>
      <w:bookmarkEnd w:id="1437"/>
      <w:r>
        <w:t>. Source code</w:t>
      </w:r>
      <w:r w:rsidR="00657511">
        <w:t xml:space="preserve"> for</w:t>
      </w:r>
      <w:r w:rsidR="00970B38">
        <w:t xml:space="preserve"> the methods of the</w:t>
      </w:r>
      <w:r w:rsidR="00657511">
        <w:t xml:space="preserve"> Product class</w:t>
      </w:r>
    </w:p>
    <w:bookmarkEnd w:id="1243"/>
    <w:p w14:paraId="41E2E50E" w14:textId="7199ED88" w:rsidR="003C21AF" w:rsidRPr="000527C0" w:rsidRDefault="00050857" w:rsidP="003C21AF">
      <w:pPr>
        <w:jc w:val="right"/>
      </w:pPr>
      <w:ins w:id="1440" w:author="Bambi C" w:date="2022-08-31T21:20:00Z">
        <w:r w:rsidRPr="000527C0">
          <w:t xml:space="preserve"> </w:t>
        </w:r>
      </w:ins>
      <w:r w:rsidR="003C21AF" w:rsidRPr="000527C0">
        <w:t>[</w:t>
      </w:r>
      <w:r w:rsidR="003C21AF" w:rsidRPr="000527C0">
        <w:fldChar w:fldCharType="begin"/>
      </w:r>
      <w:r w:rsidR="003C21AF" w:rsidRPr="000527C0">
        <w:instrText xml:space="preserve"> REF _Ref108280728 \h  \* MERGEFORMAT </w:instrText>
      </w:r>
      <w:r w:rsidR="003C21AF" w:rsidRPr="000527C0">
        <w:fldChar w:fldCharType="separate"/>
      </w:r>
      <w:r w:rsidR="003C21AF" w:rsidRPr="000527C0">
        <w:t>Table of Contents</w:t>
      </w:r>
      <w:r w:rsidR="003C21AF" w:rsidRPr="000527C0">
        <w:fldChar w:fldCharType="end"/>
      </w:r>
      <w:r w:rsidR="003C21AF" w:rsidRPr="000527C0">
        <w:t>]</w:t>
      </w:r>
    </w:p>
    <w:p w14:paraId="515FA1CB" w14:textId="093C7C91" w:rsidR="00765FE7" w:rsidRPr="00E67DD3" w:rsidRDefault="001E75ED" w:rsidP="00DD4F4F">
      <w:pPr>
        <w:pStyle w:val="Heading4"/>
      </w:pPr>
      <w:bookmarkStart w:id="1441" w:name="_Ref109750649"/>
      <w:del w:id="1442" w:author="Bambi C" w:date="2022-08-31T18:00:00Z">
        <w:r w:rsidDel="00562C7C">
          <w:delText>Menu</w:delText>
        </w:r>
      </w:del>
      <w:bookmarkStart w:id="1443" w:name="_Toc112880838"/>
      <w:ins w:id="1444" w:author="Bambi C" w:date="2022-08-31T18:00:00Z">
        <w:r w:rsidR="00562C7C">
          <w:t>FileProcessor class</w:t>
        </w:r>
      </w:ins>
      <w:bookmarkEnd w:id="1443"/>
    </w:p>
    <w:bookmarkEnd w:id="1441"/>
    <w:p w14:paraId="556BB7FC" w14:textId="6E05AFB6" w:rsidR="00734191" w:rsidRDefault="00734191" w:rsidP="00564915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</w:pPr>
      <w:r w:rsidRPr="00206B93">
        <w:rPr>
          <w:i/>
          <w:iCs w:val="0"/>
        </w:rPr>
        <w:t xml:space="preserve">Requirement </w:t>
      </w:r>
      <w:del w:id="1445" w:author="Bambi C" w:date="2022-08-31T18:11:00Z">
        <w:r w:rsidR="001E75ED" w:rsidDel="00172167">
          <w:rPr>
            <w:i/>
            <w:iCs w:val="0"/>
          </w:rPr>
          <w:delText>3</w:delText>
        </w:r>
      </w:del>
      <w:ins w:id="1446" w:author="Bambi C" w:date="2022-08-31T18:11:00Z">
        <w:r w:rsidR="00172167">
          <w:rPr>
            <w:i/>
            <w:iCs w:val="0"/>
          </w:rPr>
          <w:t>2</w:t>
        </w:r>
      </w:ins>
      <w:r w:rsidRPr="00206B93">
        <w:rPr>
          <w:i/>
          <w:iCs w:val="0"/>
        </w:rPr>
        <w:t>:</w:t>
      </w:r>
      <w:r>
        <w:rPr>
          <w:i/>
          <w:iCs w:val="0"/>
        </w:rPr>
        <w:t xml:space="preserve"> </w:t>
      </w:r>
      <w:del w:id="1447" w:author="Bambi C" w:date="2022-08-31T18:12:00Z">
        <w:r w:rsidR="001E75ED" w:rsidDel="00EC338B">
          <w:rPr>
            <w:i/>
            <w:iCs w:val="0"/>
          </w:rPr>
          <w:delText xml:space="preserve">Allow user to select </w:delText>
        </w:r>
        <w:r w:rsidR="007C7448" w:rsidDel="00EC338B">
          <w:rPr>
            <w:i/>
            <w:iCs w:val="0"/>
          </w:rPr>
          <w:delText>option</w:delText>
        </w:r>
        <w:r w:rsidR="001E75ED" w:rsidDel="00EC338B">
          <w:rPr>
            <w:i/>
            <w:iCs w:val="0"/>
          </w:rPr>
          <w:delText xml:space="preserve"> from menu</w:delText>
        </w:r>
      </w:del>
      <w:ins w:id="1448" w:author="Bambi C" w:date="2022-08-31T18:12:00Z">
        <w:r w:rsidR="00EC338B">
          <w:rPr>
            <w:i/>
            <w:iCs w:val="0"/>
          </w:rPr>
          <w:t xml:space="preserve">Create FileProcessor class with </w:t>
        </w:r>
        <w:r w:rsidR="000548F8">
          <w:rPr>
            <w:i/>
            <w:iCs w:val="0"/>
          </w:rPr>
          <w:t xml:space="preserve">methods </w:t>
        </w:r>
      </w:ins>
      <w:ins w:id="1449" w:author="Bambi C" w:date="2022-08-31T18:13:00Z">
        <w:r w:rsidR="00577B3B">
          <w:rPr>
            <w:i/>
            <w:iCs w:val="0"/>
          </w:rPr>
          <w:t xml:space="preserve">to read the data from the file, add data input by the user to a list, </w:t>
        </w:r>
      </w:ins>
      <w:ins w:id="1450" w:author="Bambi C" w:date="2022-08-31T18:14:00Z">
        <w:r w:rsidR="00564915">
          <w:rPr>
            <w:i/>
            <w:iCs w:val="0"/>
          </w:rPr>
          <w:t xml:space="preserve">and </w:t>
        </w:r>
      </w:ins>
      <w:ins w:id="1451" w:author="Bambi C" w:date="2022-08-31T18:13:00Z">
        <w:r w:rsidR="00564915">
          <w:rPr>
            <w:i/>
            <w:iCs w:val="0"/>
          </w:rPr>
          <w:t>save data</w:t>
        </w:r>
      </w:ins>
      <w:ins w:id="1452" w:author="Bambi C" w:date="2022-08-31T18:14:00Z">
        <w:r w:rsidR="00564915">
          <w:rPr>
            <w:i/>
            <w:iCs w:val="0"/>
          </w:rPr>
          <w:t xml:space="preserve"> to file</w:t>
        </w:r>
      </w:ins>
      <w:r w:rsidR="001E75ED">
        <w:rPr>
          <w:i/>
          <w:iCs w:val="0"/>
        </w:rPr>
        <w:t>.</w:t>
      </w:r>
    </w:p>
    <w:p w14:paraId="207E0F06" w14:textId="1C611236" w:rsidR="00734191" w:rsidRDefault="009D1AFF" w:rsidP="00564915">
      <w:pPr>
        <w:rPr>
          <w:ins w:id="1453" w:author="Bambi C" w:date="2022-08-31T18:45:00Z"/>
        </w:rPr>
      </w:pPr>
      <w:r>
        <w:t>The majority of code base of the main body was adapted or directly reused from prior assignments (</w:t>
      </w:r>
      <w:ins w:id="1454" w:author="Bambi C" w:date="2022-08-31T21:33:00Z">
        <w:r w:rsidR="00FD627A">
          <w:fldChar w:fldCharType="begin"/>
        </w:r>
        <w:r w:rsidR="00FD627A">
          <w:instrText xml:space="preserve"> REF _Ref110355005 \h </w:instrText>
        </w:r>
      </w:ins>
      <w:r w:rsidR="00FD627A">
        <w:fldChar w:fldCharType="separate"/>
      </w:r>
      <w:ins w:id="1455" w:author="Bambi C" w:date="2022-08-31T21:33:00Z">
        <w:r w:rsidR="00FD627A">
          <w:t xml:space="preserve">Figure </w:t>
        </w:r>
        <w:r w:rsidR="00FD627A">
          <w:rPr>
            <w:noProof/>
          </w:rPr>
          <w:t>17</w:t>
        </w:r>
        <w:r w:rsidR="00FD627A">
          <w:fldChar w:fldCharType="end"/>
        </w:r>
      </w:ins>
      <w:del w:id="1456" w:author="Bambi C" w:date="2022-08-31T21:33:00Z">
        <w:r w:rsidR="005D741F" w:rsidDel="00FD627A">
          <w:fldChar w:fldCharType="begin"/>
        </w:r>
        <w:r w:rsidR="005D741F" w:rsidDel="00FD627A">
          <w:delInstrText xml:space="preserve"> REF _Ref109756285 \h </w:delInstrText>
        </w:r>
        <w:r w:rsidR="005D741F" w:rsidDel="00FD627A">
          <w:fldChar w:fldCharType="separate"/>
        </w:r>
      </w:del>
      <w:del w:id="1457" w:author="Bambi C" w:date="2022-08-31T21:31:00Z">
        <w:r w:rsidR="005D741F" w:rsidRPr="00D33C92" w:rsidDel="00FD627A">
          <w:delText xml:space="preserve">Figure </w:delText>
        </w:r>
        <w:r w:rsidR="005D741F" w:rsidDel="00FD627A">
          <w:rPr>
            <w:noProof/>
          </w:rPr>
          <w:delText>16</w:delText>
        </w:r>
      </w:del>
      <w:del w:id="1458" w:author="Bambi C" w:date="2022-08-31T21:33:00Z">
        <w:r w:rsidR="005D741F" w:rsidDel="00FD627A">
          <w:fldChar w:fldCharType="end"/>
        </w:r>
      </w:del>
      <w:r>
        <w:t>).</w:t>
      </w:r>
      <w:del w:id="1459" w:author="Bambi C" w:date="2022-08-31T18:02:00Z">
        <w:r w:rsidR="008447ED" w:rsidDel="00562C7C">
          <w:delText>T</w:delText>
        </w:r>
      </w:del>
      <w:del w:id="1460" w:author="Bambi C" w:date="2022-08-31T18:01:00Z">
        <w:r w:rsidR="008447ED" w:rsidDel="00562C7C">
          <w:delText xml:space="preserve">o </w:delText>
        </w:r>
        <w:r w:rsidR="00CB1507" w:rsidDel="00562C7C">
          <w:delText>simplify</w:delText>
        </w:r>
        <w:r w:rsidR="008447ED" w:rsidDel="00562C7C">
          <w:delText xml:space="preserve"> </w:delText>
        </w:r>
        <w:r w:rsidR="00CB1507" w:rsidDel="00562C7C">
          <w:delText xml:space="preserve">coding, the program functions are reduced to Add, Save, and Exit. </w:delText>
        </w:r>
        <w:r w:rsidR="002C5B3E" w:rsidDel="00562C7C">
          <w:delText>This code is based directly on menu from prior assignment (</w:delText>
        </w:r>
        <w:r w:rsidR="002C5B3E" w:rsidDel="00562C7C">
          <w:fldChar w:fldCharType="begin"/>
        </w:r>
        <w:r w:rsidR="002C5B3E" w:rsidDel="00562C7C">
          <w:delInstrText xml:space="preserve"> REF _Ref110355005 \h </w:delInstrText>
        </w:r>
        <w:r w:rsidR="00562C7C" w:rsidDel="00562C7C">
          <w:delInstrText xml:space="preserve"> \* MERGEFORMAT </w:delInstrText>
        </w:r>
        <w:r w:rsidR="002C5B3E" w:rsidDel="00562C7C">
          <w:fldChar w:fldCharType="separate"/>
        </w:r>
        <w:r w:rsidR="002C5B3E" w:rsidDel="00562C7C">
          <w:delText xml:space="preserve">Figure </w:delText>
        </w:r>
        <w:r w:rsidR="002C5B3E" w:rsidDel="00562C7C">
          <w:rPr>
            <w:noProof/>
          </w:rPr>
          <w:delText>11</w:delText>
        </w:r>
        <w:r w:rsidR="002C5B3E" w:rsidDel="00562C7C">
          <w:fldChar w:fldCharType="end"/>
        </w:r>
        <w:r w:rsidR="002C5B3E" w:rsidDel="00562C7C">
          <w:delText>).</w:delText>
        </w:r>
      </w:del>
    </w:p>
    <w:tbl>
      <w:tblPr>
        <w:tblStyle w:val="TableGrid"/>
        <w:tblW w:w="8253" w:type="dxa"/>
        <w:tblLook w:val="04A0" w:firstRow="1" w:lastRow="0" w:firstColumn="1" w:lastColumn="0" w:noHBand="0" w:noVBand="1"/>
      </w:tblPr>
      <w:tblGrid>
        <w:gridCol w:w="8253"/>
      </w:tblGrid>
      <w:tr w:rsidR="005578CD" w:rsidRPr="000527C0" w14:paraId="141BAC72" w14:textId="77777777" w:rsidTr="00A02D0A">
        <w:trPr>
          <w:ins w:id="1461" w:author="Bambi C" w:date="2022-08-31T18:45:00Z"/>
        </w:trPr>
        <w:tc>
          <w:tcPr>
            <w:tcW w:w="8253" w:type="dxa"/>
          </w:tcPr>
          <w:p w14:paraId="3153A7C5" w14:textId="77777777" w:rsidR="00620B84" w:rsidRDefault="005578CD" w:rsidP="00DF1F96">
            <w:pPr>
              <w:pStyle w:val="HTMLPreformatted"/>
              <w:shd w:val="clear" w:color="auto" w:fill="131314"/>
              <w:rPr>
                <w:ins w:id="1462" w:author="Bambi C" w:date="2022-08-31T21:24:00Z"/>
                <w:i/>
                <w:iCs/>
                <w:color w:val="ADCC00"/>
              </w:rPr>
            </w:pPr>
            <w:ins w:id="1463" w:author="Bambi C" w:date="2022-08-31T18:46:00Z">
              <w:r>
                <w:rPr>
                  <w:color w:val="7EC3E6"/>
                </w:rPr>
                <w:t># -- Methods --</w:t>
              </w:r>
              <w:r>
                <w:rPr>
                  <w:color w:val="7EC3E6"/>
                </w:rPr>
                <w:br/>
                <w:t xml:space="preserve"># </w:t>
              </w:r>
              <w:r>
                <w:rPr>
                  <w:i/>
                  <w:iCs/>
                  <w:color w:val="ADCC00"/>
                </w:rPr>
                <w:t>TODO: Add Code to process data from a file</w:t>
              </w:r>
            </w:ins>
          </w:p>
          <w:p w14:paraId="025104A4" w14:textId="4239F629" w:rsidR="00620B84" w:rsidRDefault="005578CD" w:rsidP="00DF1F96">
            <w:pPr>
              <w:pStyle w:val="HTMLPreformatted"/>
              <w:shd w:val="clear" w:color="auto" w:fill="131314"/>
              <w:rPr>
                <w:ins w:id="1464" w:author="Bambi C" w:date="2022-08-31T21:24:00Z"/>
                <w:i/>
                <w:iCs/>
                <w:color w:val="ADCC00"/>
              </w:rPr>
            </w:pPr>
            <w:ins w:id="1465" w:author="Bambi C" w:date="2022-08-31T18:46:00Z">
              <w:r>
                <w:rPr>
                  <w:i/>
                  <w:iCs/>
                  <w:color w:val="ADCC00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read_data_from_file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"r"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line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data = line.split(</w:t>
              </w:r>
              <w:r>
                <w:rPr>
                  <w:color w:val="54B33E"/>
                </w:rPr>
                <w:t>","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row = Product(</w:t>
              </w:r>
              <w:r>
                <w:rPr>
                  <w:color w:val="AA4926"/>
                </w:rPr>
                <w:t>product_name</w:t>
              </w:r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</w:t>
              </w:r>
              <w:r>
                <w:rPr>
                  <w:color w:val="AA4926"/>
                </w:rPr>
                <w:t>product_price</w:t>
              </w:r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].strip())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.append(row)</w:t>
              </w:r>
              <w:r>
                <w:rPr>
                  <w:color w:val="EBEBEB"/>
                </w:rPr>
                <w:br/>
                <w:t xml:space="preserve">    file.close()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price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 = 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price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</w:ins>
          </w:p>
          <w:p w14:paraId="0376970E" w14:textId="77777777" w:rsidR="00A02D0A" w:rsidRDefault="00A02D0A" w:rsidP="00DF1F96">
            <w:pPr>
              <w:pStyle w:val="HTMLPreformatted"/>
              <w:shd w:val="clear" w:color="auto" w:fill="131314"/>
              <w:rPr>
                <w:ins w:id="1466" w:author="Bambi C" w:date="2022-08-31T21:25:00Z"/>
                <w:i/>
                <w:iCs/>
                <w:color w:val="ADCC00"/>
              </w:rPr>
            </w:pPr>
          </w:p>
          <w:p w14:paraId="74A26861" w14:textId="77777777" w:rsidR="00A02D0A" w:rsidRDefault="00A02D0A" w:rsidP="00DF1F96">
            <w:pPr>
              <w:pStyle w:val="HTMLPreformatted"/>
              <w:shd w:val="clear" w:color="auto" w:fill="131314"/>
              <w:rPr>
                <w:ins w:id="1467" w:author="Bambi C" w:date="2022-08-31T21:25:00Z"/>
                <w:i/>
                <w:iCs/>
                <w:color w:val="ADCC00"/>
              </w:rPr>
            </w:pPr>
            <w:ins w:id="1468" w:author="Bambi C" w:date="2022-08-31T21:25:00Z">
              <w:r w:rsidRPr="00A02D0A">
                <w:rPr>
                  <w:i/>
                  <w:iCs/>
                  <w:color w:val="ADCC00"/>
                </w:rPr>
                <w:t># TODO: Add Code to process data to a file</w:t>
              </w:r>
            </w:ins>
          </w:p>
          <w:p w14:paraId="5CA07E57" w14:textId="34EC9F27" w:rsidR="005578CD" w:rsidRPr="005578CD" w:rsidRDefault="005578CD" w:rsidP="00DF1F96">
            <w:pPr>
              <w:pStyle w:val="HTMLPreformatted"/>
              <w:shd w:val="clear" w:color="auto" w:fill="131314"/>
              <w:rPr>
                <w:ins w:id="1469" w:author="Bambi C" w:date="2022-08-31T18:45:00Z"/>
                <w:color w:val="EBEBEB"/>
                <w:rPrChange w:id="1470" w:author="Bambi C" w:date="2022-08-31T18:46:00Z">
                  <w:rPr>
                    <w:ins w:id="1471" w:author="Bambi C" w:date="2022-08-31T18:45:00Z"/>
                  </w:rPr>
                </w:rPrChange>
              </w:rPr>
            </w:pPr>
            <w:ins w:id="1472" w:author="Bambi C" w:date="2022-08-31T18:46:00Z">
              <w:r>
                <w:rPr>
                  <w:i/>
                  <w:iCs/>
                  <w:color w:val="ADCC00"/>
                </w:rPr>
                <w:br/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save_data_to_file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"w"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file.write(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(item.product_name) + </w:t>
              </w:r>
              <w:r>
                <w:rPr>
                  <w:color w:val="54B33E"/>
                </w:rPr>
                <w:t xml:space="preserve">","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(item.product_price)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file.close()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Data saved to file: '"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FFFFFF"/>
                </w:rPr>
                <w:t xml:space="preserve">file_name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"'"</w:t>
              </w:r>
              <w:r>
                <w:rPr>
                  <w:color w:val="EBEBEB"/>
                </w:rPr>
                <w:t>)</w:t>
              </w:r>
            </w:ins>
          </w:p>
        </w:tc>
      </w:tr>
      <w:tr w:rsidR="00E10549" w:rsidRPr="000527C0" w:rsidDel="00022066" w14:paraId="69FBD7DC" w14:textId="6FFD0A50" w:rsidTr="00A02D0A">
        <w:tblPrEx>
          <w:tblBorders>
            <w:top w:val="single" w:sz="4" w:space="0" w:color="808080" w:themeColor="background1" w:themeShade="80"/>
            <w:left w:val="single" w:sz="4" w:space="0" w:color="808080" w:themeColor="background1" w:themeShade="80"/>
            <w:bottom w:val="single" w:sz="4" w:space="0" w:color="808080" w:themeColor="background1" w:themeShade="80"/>
            <w:right w:val="single" w:sz="4" w:space="0" w:color="808080" w:themeColor="background1" w:themeShade="80"/>
            <w:insideH w:val="none" w:sz="0" w:space="0" w:color="auto"/>
            <w:insideV w:val="none" w:sz="0" w:space="0" w:color="auto"/>
          </w:tblBorders>
        </w:tblPrEx>
        <w:trPr>
          <w:del w:id="1473" w:author="Bambi C" w:date="2022-08-31T18:44:00Z"/>
        </w:trPr>
        <w:tc>
          <w:tcPr>
            <w:tcW w:w="8253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1B7A73B" w14:textId="549734EB" w:rsidR="00003462" w:rsidDel="00562C7C" w:rsidRDefault="00003462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4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B2DBA07" w14:textId="6C46C9C3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76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04467BD5" w14:textId="77E5BF92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78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43CE72CA" w14:textId="43F32CDD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79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62168ED7" w14:textId="03AAB98B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81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9FD656D" w14:textId="479CAB70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2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1928F0EC" w14:textId="55D2F6F6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3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84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2AF5DE8" w14:textId="19592505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265CC092" w14:textId="271746F6" w:rsidR="000E1F24" w:rsidDel="00562C7C" w:rsidRDefault="000E1F24" w:rsidP="000E1F24">
            <w:pPr>
              <w:pStyle w:val="HTMLPreformatted"/>
              <w:shd w:val="clear" w:color="auto" w:fill="131314"/>
              <w:rPr>
                <w:del w:id="1486" w:author="Bambi C" w:date="2022-08-31T18:00:00Z"/>
                <w:color w:val="EBEBEB"/>
              </w:rPr>
            </w:pPr>
            <w:del w:id="1487" w:author="Bambi C" w:date="2022-08-31T18:00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output_menu</w:delText>
              </w:r>
              <w:r w:rsidDel="00562C7C">
                <w:rPr>
                  <w:color w:val="EBEBEB"/>
                </w:rPr>
                <w:delText>():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8888C6"/>
                </w:rPr>
                <w:delText>print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>'''</w:delText>
              </w:r>
              <w:r w:rsidDel="00562C7C">
                <w:rPr>
                  <w:color w:val="54B33E"/>
                </w:rPr>
                <w:br/>
                <w:delText>=====================================</w:delText>
              </w:r>
              <w:r w:rsidDel="00562C7C">
                <w:rPr>
                  <w:color w:val="54B33E"/>
                </w:rPr>
                <w:br/>
                <w:delText>MAIN MENU</w:delText>
              </w:r>
              <w:r w:rsidDel="00562C7C">
                <w:rPr>
                  <w:color w:val="54B33E"/>
                </w:rPr>
                <w:br/>
                <w:delText>=====================================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*********************************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Options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---------------------------------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1 - Add a new VIP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 xml:space="preserve">2 - Save data to file  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3 - Exit program</w:delText>
              </w:r>
              <w:r w:rsidDel="00562C7C">
                <w:rPr>
                  <w:color w:val="54B33E"/>
                </w:rPr>
                <w:br/>
              </w:r>
              <w:r w:rsidDel="00562C7C">
                <w:rPr>
                  <w:color w:val="ED864A"/>
                </w:rPr>
                <w:delText>\t</w:delText>
              </w:r>
              <w:r w:rsidDel="00562C7C">
                <w:rPr>
                  <w:color w:val="54B33E"/>
                </w:rPr>
                <w:delText>*********************************</w:delText>
              </w:r>
              <w:r w:rsidDel="00562C7C">
                <w:rPr>
                  <w:color w:val="54B33E"/>
                </w:rPr>
                <w:br/>
                <w:delText>'''</w:delText>
              </w:r>
              <w:r w:rsidDel="00562C7C">
                <w:rPr>
                  <w:color w:val="EBEBEB"/>
                </w:rPr>
                <w:delText>)</w:delText>
              </w:r>
            </w:del>
          </w:p>
          <w:p w14:paraId="71E16EAA" w14:textId="430A1133" w:rsidR="000E1F24" w:rsidDel="00562C7C" w:rsidRDefault="000E1F24" w:rsidP="00944E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88" w:author="Bambi C" w:date="2022-08-31T18:00:00Z"/>
                <w:color w:val="EBEBEB"/>
              </w:rPr>
            </w:pPr>
          </w:p>
          <w:p w14:paraId="162F1AF3" w14:textId="1F5E7A54" w:rsidR="000E1F24" w:rsidDel="00562C7C" w:rsidRDefault="003C255F" w:rsidP="000E1F24">
            <w:pPr>
              <w:pStyle w:val="HTMLPreformatted"/>
              <w:shd w:val="clear" w:color="auto" w:fill="131314"/>
              <w:rPr>
                <w:del w:id="1489" w:author="Bambi C" w:date="2022-08-31T18:00:00Z"/>
                <w:color w:val="EBEBEB"/>
              </w:rPr>
            </w:pPr>
            <w:del w:id="1490" w:author="Bambi C" w:date="2022-08-31T18:00:00Z">
              <w:r w:rsidDel="00562C7C">
                <w:rPr>
                  <w:color w:val="ED864A"/>
                </w:rPr>
                <w:delText xml:space="preserve">def </w:delText>
              </w:r>
              <w:r w:rsidDel="00562C7C">
                <w:rPr>
                  <w:color w:val="FFCF40"/>
                </w:rPr>
                <w:delText>input_menu_choice</w:delText>
              </w:r>
              <w:r w:rsidDel="00562C7C">
                <w:rPr>
                  <w:color w:val="EBEBEB"/>
                </w:rPr>
                <w:delText>():</w:delText>
              </w:r>
              <w:r w:rsidDel="00562C7C">
                <w:rPr>
                  <w:color w:val="EBEBEB"/>
                </w:rPr>
                <w:br/>
                <w:delText xml:space="preserve">    choice = </w:delText>
              </w:r>
              <w:r w:rsidDel="00562C7C">
                <w:rPr>
                  <w:color w:val="8888C6"/>
                </w:rPr>
                <w:delText>str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8888C6"/>
                </w:rPr>
                <w:delText>input</w:delText>
              </w:r>
              <w:r w:rsidDel="00562C7C">
                <w:rPr>
                  <w:color w:val="EBEBEB"/>
                </w:rPr>
                <w:delText>(</w:delText>
              </w:r>
              <w:r w:rsidDel="00562C7C">
                <w:rPr>
                  <w:color w:val="54B33E"/>
                </w:rPr>
                <w:delText xml:space="preserve">'Select option [1 to </w:delText>
              </w:r>
              <w:r w:rsidR="00462126" w:rsidDel="00562C7C">
                <w:rPr>
                  <w:color w:val="54B33E"/>
                </w:rPr>
                <w:delText>3</w:delText>
              </w:r>
              <w:r w:rsidDel="00562C7C">
                <w:rPr>
                  <w:color w:val="54B33E"/>
                </w:rPr>
                <w:delText xml:space="preserve">]: </w:delText>
              </w:r>
              <w:r w:rsidDel="00562C7C">
                <w:rPr>
                  <w:color w:val="ED864A"/>
                </w:rPr>
                <w:delText>\t\t\t</w:delText>
              </w:r>
              <w:r w:rsidDel="00562C7C">
                <w:rPr>
                  <w:color w:val="54B33E"/>
                </w:rPr>
                <w:delText>| '</w:delText>
              </w:r>
              <w:r w:rsidDel="00562C7C">
                <w:rPr>
                  <w:color w:val="EBEBEB"/>
                </w:rPr>
                <w:delText>)).strip()</w:delText>
              </w:r>
              <w:r w:rsidDel="00562C7C">
                <w:rPr>
                  <w:color w:val="EBEBEB"/>
                </w:rPr>
                <w:br/>
                <w:delText xml:space="preserve">    </w:delText>
              </w:r>
              <w:r w:rsidDel="00562C7C">
                <w:rPr>
                  <w:color w:val="ED864A"/>
                </w:rPr>
                <w:delText xml:space="preserve">return </w:delText>
              </w:r>
              <w:r w:rsidDel="00562C7C">
                <w:rPr>
                  <w:color w:val="EBEBEB"/>
                </w:rPr>
                <w:delText>choice</w:delText>
              </w:r>
            </w:del>
          </w:p>
          <w:p w14:paraId="2CB274C2" w14:textId="0687BA6B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1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5360A65" w14:textId="1E12E9E3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2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93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1539AF51" w14:textId="56A36AE0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4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61077C1B" w14:textId="1594A116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5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96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Step 1 - When the program starts, Load </w:delText>
              </w:r>
              <w:r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file</w:delText>
              </w:r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.</w:delText>
              </w:r>
            </w:del>
          </w:p>
          <w:p w14:paraId="3105C1AD" w14:textId="01F498CC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44E3E662" w14:textId="682F39C3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98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499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3EBBF627" w14:textId="76C7ED97" w:rsidR="0011614A" w:rsidRPr="006A6F19" w:rsidDel="00562C7C" w:rsidRDefault="0011614A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4EFEF622" w14:textId="6F1B172A" w:rsidR="00564B2F" w:rsidDel="00562C7C" w:rsidRDefault="00D37577" w:rsidP="00D37577">
            <w:pPr>
              <w:pStyle w:val="HTMLPreformatted"/>
              <w:shd w:val="clear" w:color="auto" w:fill="131314"/>
              <w:rPr>
                <w:del w:id="1501" w:author="Bambi C" w:date="2022-08-31T18:00:00Z"/>
                <w:color w:val="EBEBEB"/>
              </w:rPr>
            </w:pPr>
            <w:del w:id="1502" w:author="Bambi C" w:date="2022-08-31T18:00:00Z">
              <w:r w:rsidDel="00562C7C">
                <w:rPr>
                  <w:color w:val="EBEBEB"/>
                </w:rPr>
                <w:delText>output_menu()</w:delText>
              </w:r>
            </w:del>
          </w:p>
          <w:p w14:paraId="0F597CFE" w14:textId="7D5498AB" w:rsidR="00B07B8D" w:rsidRPr="006A6F19" w:rsidDel="00562C7C" w:rsidRDefault="00B07B8D" w:rsidP="00B07B8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3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08678B3D" w14:textId="79A12195" w:rsidR="00D37577" w:rsidDel="00562C7C" w:rsidRDefault="00D37577" w:rsidP="00D37577">
            <w:pPr>
              <w:pStyle w:val="HTMLPreformatted"/>
              <w:shd w:val="clear" w:color="auto" w:fill="131314"/>
              <w:rPr>
                <w:del w:id="1504" w:author="Bambi C" w:date="2022-08-31T18:00:00Z"/>
                <w:color w:val="EBEBEB"/>
              </w:rPr>
            </w:pPr>
            <w:del w:id="1505" w:author="Bambi C" w:date="2022-08-31T18:00:00Z">
              <w:r w:rsidDel="00562C7C">
                <w:rPr>
                  <w:color w:val="EBEBEB"/>
                </w:rPr>
                <w:delText>choice_str = input_menu_choice()</w:delText>
              </w:r>
            </w:del>
          </w:p>
          <w:p w14:paraId="7E12261F" w14:textId="3592505C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6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194D756A" w14:textId="299F88C7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7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508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0DD5B157" w14:textId="684EFB67" w:rsidR="0073093E" w:rsidRPr="006A6F19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09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</w:p>
          <w:p w14:paraId="5A010416" w14:textId="1719CD5B" w:rsidR="0073093E" w:rsidDel="00562C7C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10" w:author="Bambi C" w:date="2022-08-31T18:00:00Z"/>
                <w:rFonts w:ascii="Consolas" w:hAnsi="Consolas" w:cs="Consolas"/>
                <w:iCs w:val="0"/>
                <w:color w:val="000000" w:themeColor="text1"/>
              </w:rPr>
            </w:pPr>
            <w:del w:id="1511" w:author="Bambi C" w:date="2022-08-31T18:00:00Z">
              <w:r w:rsidRPr="006A6F19" w:rsidDel="00562C7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07CD4C7C" w14:textId="3686E49C" w:rsidR="00B32DBF" w:rsidRPr="009E33F3" w:rsidDel="00022066" w:rsidRDefault="00B32DBF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512" w:author="Bambi C" w:date="2022-08-31T18:44:00Z"/>
                <w:rFonts w:ascii="Consolas" w:hAnsi="Consolas" w:cs="Consolas"/>
                <w:iCs w:val="0"/>
                <w:color w:val="000000" w:themeColor="text1"/>
              </w:rPr>
              <w:pPrChange w:id="1513" w:author="Bambi C" w:date="2022-08-31T18:00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</w:tc>
      </w:tr>
    </w:tbl>
    <w:p w14:paraId="4E9CE1A6" w14:textId="6D2339A3" w:rsidR="00765FE7" w:rsidRPr="00765FE7" w:rsidRDefault="003B25F8" w:rsidP="00D97C89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1514" w:name="_Ref110355005"/>
      <w:bookmarkStart w:id="1515" w:name="_Ref109679658"/>
      <w:bookmarkStart w:id="1516" w:name="_Ref109750988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1517" w:author="Bambi C" w:date="2022-08-31T21:31:00Z">
        <w:r w:rsidR="00FD627A">
          <w:rPr>
            <w:noProof/>
          </w:rPr>
          <w:t>17</w:t>
        </w:r>
      </w:ins>
      <w:del w:id="1518" w:author="Bambi C" w:date="2022-08-31T21:31:00Z">
        <w:r w:rsidR="005D741F" w:rsidDel="00FD627A">
          <w:rPr>
            <w:noProof/>
          </w:rPr>
          <w:delText>16</w:delText>
        </w:r>
      </w:del>
      <w:del w:id="1519" w:author="Bambi C" w:date="2022-08-31T19:55:00Z">
        <w:r w:rsidR="00E7566B" w:rsidDel="005D741F">
          <w:rPr>
            <w:noProof/>
          </w:rPr>
          <w:delText>11</w:delText>
        </w:r>
      </w:del>
      <w:r w:rsidR="00EE01C2">
        <w:rPr>
          <w:noProof/>
        </w:rPr>
        <w:fldChar w:fldCharType="end"/>
      </w:r>
      <w:bookmarkEnd w:id="1514"/>
      <w:r w:rsidRPr="00F05166">
        <w:t>.</w:t>
      </w:r>
      <w:r>
        <w:t xml:space="preserve"> Source code </w:t>
      </w:r>
      <w:r w:rsidR="003B010A">
        <w:t>for</w:t>
      </w:r>
      <w:r w:rsidR="00B010B5">
        <w:t xml:space="preserve"> </w:t>
      </w:r>
      <w:ins w:id="1520" w:author="Bambi C" w:date="2022-08-31T19:54:00Z">
        <w:r w:rsidR="005D741F">
          <w:t xml:space="preserve">methods of </w:t>
        </w:r>
      </w:ins>
      <w:ins w:id="1521" w:author="Bambi C" w:date="2022-08-31T19:55:00Z">
        <w:r w:rsidR="005D741F">
          <w:t>the FileProcessor class</w:t>
        </w:r>
      </w:ins>
      <w:del w:id="1522" w:author="Bambi C" w:date="2022-08-31T19:54:00Z">
        <w:r w:rsidR="00B010B5" w:rsidDel="005D741F">
          <w:delText>program t</w:delText>
        </w:r>
        <w:r w:rsidR="00B010B5" w:rsidDel="00D0382B">
          <w:delText>o</w:delText>
        </w:r>
        <w:r w:rsidR="003B010A" w:rsidDel="00D0382B">
          <w:delText xml:space="preserve"> display menu options to user and prompt </w:delText>
        </w:r>
        <w:r w:rsidR="00D06032" w:rsidDel="00D0382B">
          <w:delText xml:space="preserve">user </w:delText>
        </w:r>
        <w:r w:rsidR="00C20150" w:rsidDel="00D0382B">
          <w:delText xml:space="preserve">for </w:delText>
        </w:r>
        <w:r w:rsidR="00D06032" w:rsidDel="00D0382B">
          <w:delText>instruction</w:delText>
        </w:r>
      </w:del>
      <w:bookmarkEnd w:id="1515"/>
      <w:bookmarkEnd w:id="1516"/>
    </w:p>
    <w:p w14:paraId="01D8FF3E" w14:textId="658A2F43" w:rsidR="00100D41" w:rsidRPr="000527C0" w:rsidRDefault="00100D41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1EF6BD89" w14:textId="49281842" w:rsidR="00765FE7" w:rsidRPr="00E67DD3" w:rsidRDefault="00562C7C" w:rsidP="00DD4F4F">
      <w:pPr>
        <w:pStyle w:val="Heading4"/>
      </w:pPr>
      <w:bookmarkStart w:id="1523" w:name="_Toc112880839"/>
      <w:ins w:id="1524" w:author="Bambi C" w:date="2022-08-31T18:00:00Z">
        <w:r>
          <w:t>IO class</w:t>
        </w:r>
      </w:ins>
      <w:bookmarkEnd w:id="1523"/>
      <w:del w:id="1525" w:author="Bambi C" w:date="2022-08-28T16:19:00Z">
        <w:r w:rsidR="00C20150" w:rsidDel="008245F7">
          <w:delText>Add data</w:delText>
        </w:r>
      </w:del>
    </w:p>
    <w:p w14:paraId="3D50D56D" w14:textId="278E1503" w:rsidR="00451E4F" w:rsidRDefault="00C20150" w:rsidP="00050A70">
      <w:pPr>
        <w:rPr>
          <w:ins w:id="1526" w:author="Bambi C" w:date="2022-08-31T20:04:00Z"/>
          <w:i/>
          <w:iCs w:val="0"/>
        </w:rPr>
      </w:pPr>
      <w:r w:rsidRPr="00206B93">
        <w:rPr>
          <w:i/>
          <w:iCs w:val="0"/>
        </w:rPr>
        <w:t xml:space="preserve">Requirement </w:t>
      </w:r>
      <w:r>
        <w:rPr>
          <w:i/>
          <w:iCs w:val="0"/>
        </w:rPr>
        <w:t>4</w:t>
      </w:r>
      <w:r w:rsidRPr="00206B93">
        <w:rPr>
          <w:i/>
          <w:iCs w:val="0"/>
        </w:rPr>
        <w:t>:</w:t>
      </w:r>
      <w:r w:rsidR="00D55967">
        <w:rPr>
          <w:i/>
          <w:iCs w:val="0"/>
        </w:rPr>
        <w:t xml:space="preserve"> </w:t>
      </w:r>
      <w:ins w:id="1527" w:author="Bambi C" w:date="2022-08-31T19:02:00Z">
        <w:r w:rsidR="003E4497">
          <w:rPr>
            <w:i/>
            <w:iCs w:val="0"/>
          </w:rPr>
          <w:t xml:space="preserve">Create IO class with methods </w:t>
        </w:r>
      </w:ins>
      <w:ins w:id="1528" w:author="Bambi C" w:date="2022-08-31T19:07:00Z">
        <w:r w:rsidR="00D509EF">
          <w:rPr>
            <w:i/>
            <w:iCs w:val="0"/>
          </w:rPr>
          <w:t>to disp</w:t>
        </w:r>
      </w:ins>
      <w:ins w:id="1529" w:author="Bambi C" w:date="2022-08-31T19:08:00Z">
        <w:r w:rsidR="00D509EF">
          <w:rPr>
            <w:i/>
            <w:iCs w:val="0"/>
          </w:rPr>
          <w:t xml:space="preserve">lay the menu options to the user, </w:t>
        </w:r>
        <w:r w:rsidR="00970EC6">
          <w:rPr>
            <w:i/>
            <w:iCs w:val="0"/>
          </w:rPr>
          <w:t xml:space="preserve">allow the user to select an option from the menu, display the current list of </w:t>
        </w:r>
        <w:r w:rsidR="00625D90">
          <w:rPr>
            <w:i/>
            <w:iCs w:val="0"/>
          </w:rPr>
          <w:t xml:space="preserve">product data (data from file + new data added), </w:t>
        </w:r>
      </w:ins>
      <w:ins w:id="1530" w:author="Bambi C" w:date="2022-08-31T19:09:00Z">
        <w:r w:rsidR="004A2A5A">
          <w:rPr>
            <w:i/>
            <w:iCs w:val="0"/>
          </w:rPr>
          <w:t xml:space="preserve">and allow the user to add a new item to the product </w:t>
        </w:r>
        <w:r w:rsidR="00E202CA">
          <w:rPr>
            <w:i/>
            <w:iCs w:val="0"/>
          </w:rPr>
          <w:t>list.</w:t>
        </w:r>
      </w:ins>
      <w:del w:id="1531" w:author="Bambi C" w:date="2022-08-28T16:19:00Z">
        <w:r w:rsidR="00D55967" w:rsidDel="008245F7">
          <w:rPr>
            <w:i/>
            <w:iCs w:val="0"/>
          </w:rPr>
          <w:delText>Allow user to add data.</w:delText>
        </w:r>
      </w:del>
    </w:p>
    <w:p w14:paraId="3E8FDF20" w14:textId="77777777" w:rsidR="00816414" w:rsidRDefault="00050857" w:rsidP="00050A70">
      <w:pPr>
        <w:rPr>
          <w:ins w:id="1532" w:author="Bambi C" w:date="2022-08-31T21:27:00Z"/>
        </w:rPr>
      </w:pPr>
      <w:ins w:id="1533" w:author="Bambi C" w:date="2022-08-31T21:21:00Z">
        <w:r>
          <w:t xml:space="preserve">Encountered an unexpected behavior in program code – details submitted to course module discussion board: </w:t>
        </w:r>
        <w:r>
          <w:fldChar w:fldCharType="begin"/>
        </w:r>
        <w:r>
          <w:instrText xml:space="preserve"> HYPERLINK "</w:instrText>
        </w:r>
        <w:r w:rsidRPr="00B54880">
          <w:instrText>https://canvas.uw.edu/courses/1595783/discussion_topics/7243548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https://canvas.uw.edu/courses/1595783/discussion_topics/7243548</w:t>
        </w:r>
        <w:r>
          <w:fldChar w:fldCharType="end"/>
        </w:r>
        <w:r>
          <w:t xml:space="preserve">. </w:t>
        </w:r>
      </w:ins>
    </w:p>
    <w:p w14:paraId="5F8A3A0E" w14:textId="5A920FB7" w:rsidR="008A787D" w:rsidRDefault="008A787D" w:rsidP="00050A70">
      <w:pPr>
        <w:rPr>
          <w:ins w:id="1534" w:author="Bambi C" w:date="2022-08-31T20:08:00Z"/>
        </w:rPr>
      </w:pPr>
      <w:ins w:id="1535" w:author="Bambi C" w:date="2022-08-31T20:04:00Z">
        <w:r>
          <w:t xml:space="preserve">A quick note on the unexpected behavior in program code. </w:t>
        </w:r>
      </w:ins>
      <w:ins w:id="1536" w:author="Bambi C" w:date="2022-08-31T21:28:00Z">
        <w:r w:rsidR="00F66A58">
          <w:t>During</w:t>
        </w:r>
      </w:ins>
      <w:ins w:id="1537" w:author="Bambi C" w:date="2022-08-31T20:04:00Z">
        <w:r>
          <w:t xml:space="preserve"> </w:t>
        </w:r>
      </w:ins>
      <w:ins w:id="1538" w:author="Bambi C" w:date="2022-08-31T21:28:00Z">
        <w:r w:rsidR="00F66A58">
          <w:t>the</w:t>
        </w:r>
      </w:ins>
      <w:ins w:id="1539" w:author="Bambi C" w:date="2022-08-31T20:04:00Z">
        <w:r>
          <w:t xml:space="preserve"> module09 lecture, R</w:t>
        </w:r>
      </w:ins>
      <w:ins w:id="1540" w:author="Bambi C" w:date="2022-08-31T20:05:00Z">
        <w:r>
          <w:t>andal Root addressed the topic I had raised in the module08 Discussion Board.</w:t>
        </w:r>
      </w:ins>
    </w:p>
    <w:p w14:paraId="3FC8D540" w14:textId="119E1416" w:rsidR="00363AA3" w:rsidRDefault="00F66A58" w:rsidP="00050A70">
      <w:pPr>
        <w:rPr>
          <w:ins w:id="1541" w:author="Bambi C" w:date="2022-08-31T20:05:00Z"/>
        </w:rPr>
      </w:pPr>
      <w:ins w:id="1542" w:author="Bambi C" w:date="2022-08-31T21:28:00Z">
        <w:r>
          <w:t>My understanding of this behavior: s</w:t>
        </w:r>
      </w:ins>
      <w:ins w:id="1543" w:author="Bambi C" w:date="2022-08-31T20:08:00Z">
        <w:r w:rsidR="00363AA3">
          <w:t>ince the “validation</w:t>
        </w:r>
      </w:ins>
      <w:ins w:id="1544" w:author="Bambi C" w:date="2022-08-31T20:09:00Z">
        <w:r w:rsidR="00363AA3">
          <w:t xml:space="preserve">” logic for the </w:t>
        </w:r>
        <w:r w:rsidR="00D26710" w:rsidRPr="00670132">
          <w:rPr>
            <w:rFonts w:ascii="Consolas" w:hAnsi="Consolas" w:cs="Consolas"/>
            <w:rPrChange w:id="1545" w:author="Bambi C" w:date="2022-08-31T20:17:00Z">
              <w:rPr/>
            </w:rPrChange>
          </w:rPr>
          <w:t>product_name</w:t>
        </w:r>
        <w:r w:rsidR="00D26710">
          <w:t xml:space="preserve"> and </w:t>
        </w:r>
        <w:r w:rsidR="00D26710" w:rsidRPr="00670132">
          <w:rPr>
            <w:rFonts w:ascii="Consolas" w:hAnsi="Consolas" w:cs="Consolas"/>
            <w:rPrChange w:id="1546" w:author="Bambi C" w:date="2022-08-31T20:17:00Z">
              <w:rPr/>
            </w:rPrChange>
          </w:rPr>
          <w:t>product_price</w:t>
        </w:r>
        <w:r w:rsidR="00D26710">
          <w:t xml:space="preserve"> is not located in the initialization portion of the class and in combination with standard </w:t>
        </w:r>
        <w:r w:rsidR="000B2C13">
          <w:t>class structure convention, it is necessary t</w:t>
        </w:r>
      </w:ins>
      <w:ins w:id="1547" w:author="Bambi C" w:date="2022-08-31T20:10:00Z">
        <w:r w:rsidR="000B2C13">
          <w:t xml:space="preserve">o include code (perhaps not the most elegant solution, but </w:t>
        </w:r>
      </w:ins>
      <w:ins w:id="1548" w:author="Bambi C" w:date="2022-08-31T20:17:00Z">
        <w:r w:rsidR="00670132">
          <w:t xml:space="preserve">it </w:t>
        </w:r>
      </w:ins>
      <w:ins w:id="1549" w:author="Bambi C" w:date="2022-08-31T20:10:00Z">
        <w:r w:rsidR="000B2C13">
          <w:t xml:space="preserve">does work) to initialize an </w:t>
        </w:r>
        <w:r w:rsidR="000B2C13" w:rsidRPr="00670132">
          <w:rPr>
            <w:rFonts w:ascii="Consolas" w:hAnsi="Consolas" w:cs="Consolas"/>
            <w:rPrChange w:id="1550" w:author="Bambi C" w:date="2022-08-31T20:18:00Z">
              <w:rPr/>
            </w:rPrChange>
          </w:rPr>
          <w:t>item</w:t>
        </w:r>
        <w:r w:rsidR="000B2C13">
          <w:t xml:space="preserve"> object with empty </w:t>
        </w:r>
        <w:r w:rsidR="0013489E">
          <w:t xml:space="preserve">values for </w:t>
        </w:r>
        <w:r w:rsidR="0013489E" w:rsidRPr="00670132">
          <w:rPr>
            <w:rFonts w:ascii="Consolas" w:hAnsi="Consolas" w:cs="Consolas"/>
            <w:rPrChange w:id="1551" w:author="Bambi C" w:date="2022-08-31T20:18:00Z">
              <w:rPr/>
            </w:rPrChange>
          </w:rPr>
          <w:t>product_name</w:t>
        </w:r>
        <w:r w:rsidR="0013489E">
          <w:t xml:space="preserve"> and </w:t>
        </w:r>
        <w:r w:rsidR="0013489E" w:rsidRPr="00670132">
          <w:rPr>
            <w:rFonts w:ascii="Consolas" w:hAnsi="Consolas" w:cs="Consolas"/>
            <w:rPrChange w:id="1552" w:author="Bambi C" w:date="2022-08-31T20:18:00Z">
              <w:rPr/>
            </w:rPrChange>
          </w:rPr>
          <w:t>product_price</w:t>
        </w:r>
        <w:r w:rsidR="0013489E">
          <w:t xml:space="preserve"> properties</w:t>
        </w:r>
      </w:ins>
      <w:ins w:id="1553" w:author="Bambi C" w:date="2022-08-31T21:34:00Z">
        <w:r w:rsidR="009A5CE6">
          <w:t xml:space="preserve"> (</w:t>
        </w:r>
        <w:r w:rsidR="009A5CE6">
          <w:fldChar w:fldCharType="begin"/>
        </w:r>
        <w:r w:rsidR="009A5CE6">
          <w:instrText xml:space="preserve"> REF _Ref112874092 \h </w:instrText>
        </w:r>
      </w:ins>
      <w:r w:rsidR="009A5CE6">
        <w:fldChar w:fldCharType="separate"/>
      </w:r>
      <w:ins w:id="1554" w:author="Bambi C" w:date="2022-08-31T21:34:00Z">
        <w:r w:rsidR="009A5CE6">
          <w:t xml:space="preserve">Figure </w:t>
        </w:r>
        <w:r w:rsidR="009A5CE6">
          <w:rPr>
            <w:noProof/>
          </w:rPr>
          <w:t>18</w:t>
        </w:r>
        <w:r w:rsidR="009A5CE6">
          <w:fldChar w:fldCharType="end"/>
        </w:r>
        <w:r w:rsidR="009A5CE6">
          <w:t>)</w:t>
        </w:r>
      </w:ins>
      <w:ins w:id="1555" w:author="Bambi C" w:date="2022-08-31T20:10:00Z">
        <w:r w:rsidR="0013489E">
          <w:t xml:space="preserve">. </w:t>
        </w:r>
      </w:ins>
      <w:ins w:id="1556" w:author="Bambi C" w:date="2022-08-31T20:19:00Z">
        <w:r w:rsidR="00670132">
          <w:t>Then, w</w:t>
        </w:r>
      </w:ins>
      <w:ins w:id="1557" w:author="Bambi C" w:date="2022-08-31T20:10:00Z">
        <w:r w:rsidR="0013489E">
          <w:t xml:space="preserve">hen the </w:t>
        </w:r>
      </w:ins>
      <w:ins w:id="1558" w:author="Bambi C" w:date="2022-08-31T20:11:00Z">
        <w:r w:rsidR="0013489E">
          <w:t xml:space="preserve">user inputs the </w:t>
        </w:r>
        <w:r w:rsidR="0013489E" w:rsidRPr="00670132">
          <w:rPr>
            <w:rFonts w:ascii="Consolas" w:hAnsi="Consolas" w:cs="Consolas"/>
            <w:rPrChange w:id="1559" w:author="Bambi C" w:date="2022-08-31T20:19:00Z">
              <w:rPr/>
            </w:rPrChange>
          </w:rPr>
          <w:t>name</w:t>
        </w:r>
        <w:r w:rsidR="0013489E">
          <w:t xml:space="preserve"> and </w:t>
        </w:r>
        <w:r w:rsidR="0013489E" w:rsidRPr="00670132">
          <w:rPr>
            <w:rFonts w:ascii="Consolas" w:hAnsi="Consolas" w:cs="Consolas"/>
            <w:rPrChange w:id="1560" w:author="Bambi C" w:date="2022-08-31T20:19:00Z">
              <w:rPr/>
            </w:rPrChange>
          </w:rPr>
          <w:t>price</w:t>
        </w:r>
        <w:r w:rsidR="0013489E">
          <w:t xml:space="preserve"> values, the validation </w:t>
        </w:r>
        <w:r w:rsidR="007E25FD">
          <w:t xml:space="preserve">in the </w:t>
        </w:r>
        <w:r w:rsidR="007E25FD" w:rsidRPr="00670132">
          <w:rPr>
            <w:rFonts w:ascii="Consolas" w:hAnsi="Consolas" w:cs="Consolas"/>
            <w:rPrChange w:id="1561" w:author="Bambi C" w:date="2022-08-31T20:18:00Z">
              <w:rPr/>
            </w:rPrChange>
          </w:rPr>
          <w:t>product_name</w:t>
        </w:r>
        <w:r w:rsidR="007E25FD">
          <w:t xml:space="preserve"> </w:t>
        </w:r>
        <w:r w:rsidR="007E25FD" w:rsidRPr="00670132">
          <w:rPr>
            <w:rFonts w:ascii="Consolas" w:hAnsi="Consolas" w:cs="Consolas"/>
            <w:rPrChange w:id="1562" w:author="Bambi C" w:date="2022-08-31T20:18:00Z">
              <w:rPr/>
            </w:rPrChange>
          </w:rPr>
          <w:t>setter</w:t>
        </w:r>
        <w:r w:rsidR="007E25FD">
          <w:t xml:space="preserve"> and product_</w:t>
        </w:r>
        <w:r w:rsidR="007E25FD" w:rsidRPr="00670132">
          <w:rPr>
            <w:rFonts w:ascii="Consolas" w:hAnsi="Consolas" w:cs="Consolas"/>
            <w:rPrChange w:id="1563" w:author="Bambi C" w:date="2022-08-31T20:18:00Z">
              <w:rPr/>
            </w:rPrChange>
          </w:rPr>
          <w:t>price setter</w:t>
        </w:r>
        <w:r w:rsidR="007E25FD">
          <w:t xml:space="preserve"> functions </w:t>
        </w:r>
        <w:r w:rsidR="00AE563F">
          <w:t xml:space="preserve">will </w:t>
        </w:r>
      </w:ins>
      <w:ins w:id="1564" w:author="Bambi C" w:date="2022-08-31T20:12:00Z">
        <w:r w:rsidR="00AE563F">
          <w:t xml:space="preserve">run the user input for each (one at a time, in series) </w:t>
        </w:r>
        <w:r w:rsidR="00920253">
          <w:t>through the respective setter functions.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8A787D" w:rsidRPr="000527C0" w14:paraId="7F4FC6D2" w14:textId="77777777" w:rsidTr="00E81AC7">
        <w:trPr>
          <w:ins w:id="1565" w:author="Bambi C" w:date="2022-08-31T20:05:00Z"/>
        </w:trPr>
        <w:tc>
          <w:tcPr>
            <w:tcW w:w="864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EC93F83" w14:textId="77777777" w:rsidR="00E81AC7" w:rsidRDefault="008A787D" w:rsidP="00363AA3">
            <w:pPr>
              <w:pStyle w:val="HTMLPreformatted"/>
              <w:keepNext/>
              <w:shd w:val="clear" w:color="auto" w:fill="131314"/>
              <w:rPr>
                <w:ins w:id="1566" w:author="Bambi C" w:date="2022-08-31T21:22:00Z"/>
                <w:i/>
                <w:iCs/>
                <w:color w:val="ADCC00"/>
              </w:rPr>
            </w:pPr>
            <w:ins w:id="1567" w:author="Bambi C" w:date="2022-08-31T20:05:00Z"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IO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docstring</w:t>
              </w:r>
            </w:ins>
          </w:p>
          <w:p w14:paraId="227020A1" w14:textId="413297BC" w:rsidR="00E81AC7" w:rsidRDefault="008A787D" w:rsidP="00363AA3">
            <w:pPr>
              <w:pStyle w:val="HTMLPreformatted"/>
              <w:keepNext/>
              <w:shd w:val="clear" w:color="auto" w:fill="131314"/>
              <w:rPr>
                <w:ins w:id="1568" w:author="Bambi C" w:date="2022-08-31T21:22:00Z"/>
                <w:color w:val="7EC3E6"/>
              </w:rPr>
            </w:pPr>
            <w:ins w:id="1569" w:author="Bambi C" w:date="2022-08-31T20:05:00Z">
              <w:r>
                <w:rPr>
                  <w:i/>
                  <w:iCs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</w:t>
              </w:r>
            </w:ins>
            <w:ins w:id="1570" w:author="Bambi C" w:date="2022-08-31T21:22:00Z">
              <w:r w:rsidR="00E81AC7">
                <w:rPr>
                  <w:color w:val="7EC3E6"/>
                </w:rPr>
                <w:t>–</w:t>
              </w:r>
            </w:ins>
          </w:p>
          <w:p w14:paraId="0806935B" w14:textId="32723A0B" w:rsidR="008A787D" w:rsidRPr="00DF1F96" w:rsidRDefault="008A787D">
            <w:pPr>
              <w:pStyle w:val="HTMLPreformatted"/>
              <w:keepNext/>
              <w:shd w:val="clear" w:color="auto" w:fill="131314"/>
              <w:rPr>
                <w:ins w:id="1571" w:author="Bambi C" w:date="2022-08-31T20:05:00Z"/>
                <w:color w:val="EBEBEB"/>
              </w:rPr>
              <w:pPrChange w:id="1572" w:author="Bambi C" w:date="2022-08-31T20:08:00Z">
                <w:pPr>
                  <w:pStyle w:val="HTMLPreformatted"/>
                  <w:shd w:val="clear" w:color="auto" w:fill="131314"/>
                </w:pPr>
              </w:pPrChange>
            </w:pPr>
            <w:ins w:id="1573" w:author="Bambi C" w:date="2022-08-31T20:05:00Z"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/>
                  <w:color w:val="ADCC00"/>
                </w:rPr>
                <w:t>TODO: Add code to show menu to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get user's choice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show the current data from the file to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/>
                  <w:color w:val="ADCC00"/>
                </w:rPr>
                <w:t>TODO: Add code to get product data from user</w:t>
              </w:r>
              <w:r>
                <w:rPr>
                  <w:i/>
                  <w:iCs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add_new_product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item = Product(</w:t>
              </w:r>
              <w:r>
                <w:rPr>
                  <w:color w:val="54B33E"/>
                </w:rPr>
                <w:t>''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># instantiates 'null' item object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</w:ins>
          </w:p>
        </w:tc>
      </w:tr>
    </w:tbl>
    <w:p w14:paraId="55153019" w14:textId="6A98C73B" w:rsidR="008A787D" w:rsidRPr="008A787D" w:rsidRDefault="00363AA3">
      <w:pPr>
        <w:pStyle w:val="Caption"/>
        <w:pPrChange w:id="1574" w:author="Bambi C" w:date="2022-08-31T20:08:00Z">
          <w:pPr/>
        </w:pPrChange>
      </w:pPr>
      <w:ins w:id="1575" w:author="Bambi C" w:date="2022-08-31T20:08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576" w:author="Bambi C" w:date="2022-08-31T20:08:00Z">
        <w:r>
          <w:rPr>
            <w:noProof/>
          </w:rPr>
          <w:t>18</w:t>
        </w:r>
        <w:r>
          <w:fldChar w:fldCharType="end"/>
        </w:r>
        <w:r>
          <w:t>. Source code for function add_new_</w:t>
        </w:r>
        <w:proofErr w:type="gramStart"/>
        <w:r>
          <w:t>product(</w:t>
        </w:r>
        <w:proofErr w:type="gramEnd"/>
        <w:r>
          <w:t>)</w:t>
        </w:r>
      </w:ins>
    </w:p>
    <w:p w14:paraId="496D4D9F" w14:textId="1114A33D" w:rsidR="004D5E27" w:rsidDel="005578CD" w:rsidRDefault="00DA00A5" w:rsidP="009A5CE6">
      <w:pPr>
        <w:rPr>
          <w:del w:id="1577" w:author="Bambi C" w:date="2022-08-28T16:18:00Z"/>
        </w:rPr>
      </w:pPr>
      <w:r>
        <w:lastRenderedPageBreak/>
        <w:t xml:space="preserve">The </w:t>
      </w:r>
      <w:r w:rsidR="009A5CE6">
        <w:t>remainder</w:t>
      </w:r>
      <w:r>
        <w:t xml:space="preserve"> of</w:t>
      </w:r>
      <w:r w:rsidR="009A5CE6">
        <w:t xml:space="preserve"> the</w:t>
      </w:r>
      <w:r>
        <w:t xml:space="preserve"> code base </w:t>
      </w:r>
      <w:r w:rsidR="007C2668">
        <w:t xml:space="preserve">for the methods </w:t>
      </w:r>
      <w:r>
        <w:t xml:space="preserve">of the </w:t>
      </w:r>
      <w:r w:rsidR="007C2668" w:rsidRPr="00786D1E">
        <w:rPr>
          <w:rFonts w:ascii="Consolas" w:hAnsi="Consolas" w:cs="Consolas"/>
          <w:rPrChange w:id="1578" w:author="Bambi C" w:date="2022-08-31T21:29:00Z">
            <w:rPr/>
          </w:rPrChange>
        </w:rPr>
        <w:t>IO</w:t>
      </w:r>
      <w:r w:rsidR="007C2668">
        <w:t xml:space="preserve"> class</w:t>
      </w:r>
      <w:r>
        <w:t xml:space="preserve"> was adapted or directly reused from prior assignments</w:t>
      </w:r>
      <w:ins w:id="1579" w:author="Bambi C" w:date="2022-08-31T21:38:00Z">
        <w:r w:rsidR="009A5CE6">
          <w:t xml:space="preserve"> (</w:t>
        </w:r>
      </w:ins>
      <w:ins w:id="1580" w:author="Bambi C" w:date="2022-08-31T21:41:00Z">
        <w:r w:rsidR="00A8388E">
          <w:fldChar w:fldCharType="begin"/>
        </w:r>
        <w:r w:rsidR="00A8388E">
          <w:instrText xml:space="preserve"> REF _Ref112874509 \h </w:instrText>
        </w:r>
      </w:ins>
      <w:r w:rsidR="00A8388E">
        <w:fldChar w:fldCharType="separate"/>
      </w:r>
      <w:ins w:id="1581" w:author="Bambi C" w:date="2022-08-31T21:41:00Z">
        <w:r w:rsidR="00A8388E">
          <w:t xml:space="preserve">Figure </w:t>
        </w:r>
        <w:r w:rsidR="00A8388E">
          <w:rPr>
            <w:noProof/>
          </w:rPr>
          <w:t>19</w:t>
        </w:r>
        <w:r w:rsidR="00A8388E">
          <w:fldChar w:fldCharType="end"/>
        </w:r>
      </w:ins>
      <w:ins w:id="1582" w:author="Bambi C" w:date="2022-08-31T21:38:00Z">
        <w:r w:rsidR="009A5CE6">
          <w:t>)</w:t>
        </w:r>
      </w:ins>
      <w:del w:id="1583" w:author="Bambi C" w:date="2022-08-31T21:38:00Z">
        <w:r w:rsidDel="009A5CE6">
          <w:delText xml:space="preserve"> </w:delText>
        </w:r>
        <w:r w:rsidR="00555F6D" w:rsidDel="009A5CE6">
          <w:delText>(</w:delText>
        </w:r>
      </w:del>
      <w:del w:id="1584" w:author="Bambi C" w:date="2022-08-31T21:36:00Z">
        <w:r w:rsidR="00555F6D" w:rsidDel="009A5CE6">
          <w:fldChar w:fldCharType="begin"/>
        </w:r>
        <w:r w:rsidR="00555F6D" w:rsidDel="009A5CE6">
          <w:delInstrText xml:space="preserve"> REF _Ref112866942 \h </w:delInstrText>
        </w:r>
        <w:r w:rsidR="00555F6D" w:rsidDel="009A5CE6">
          <w:fldChar w:fldCharType="separate"/>
        </w:r>
        <w:r w:rsidR="009A5CE6" w:rsidDel="009A5CE6">
          <w:delText xml:space="preserve">Figure </w:delText>
        </w:r>
        <w:r w:rsidR="009A5CE6" w:rsidDel="009A5CE6">
          <w:rPr>
            <w:noProof/>
          </w:rPr>
          <w:delText>17</w:delText>
        </w:r>
        <w:r w:rsidR="00555F6D" w:rsidDel="009A5CE6">
          <w:fldChar w:fldCharType="end"/>
        </w:r>
        <w:r w:rsidR="00555F6D" w:rsidDel="009A5CE6">
          <w:delText>)</w:delText>
        </w:r>
      </w:del>
      <w:r>
        <w:t>.</w:t>
      </w:r>
      <w:del w:id="1585" w:author="Bambi C" w:date="2022-08-28T16:18:00Z">
        <w:r w:rsidR="00FD7A04" w:rsidDel="008B7412">
          <w:delText xml:space="preserve">The program collects allows the user to </w:delText>
        </w:r>
        <w:r w:rsidR="00D25F37" w:rsidDel="008B7412">
          <w:delText>input three data elements for each VIP record: Name, Relationship, and Date of birth (</w:delText>
        </w:r>
        <w:r w:rsidR="00D25F37" w:rsidDel="008B7412">
          <w:fldChar w:fldCharType="begin"/>
        </w:r>
        <w:r w:rsidR="00D25F37" w:rsidDel="008B7412">
          <w:delInstrText xml:space="preserve"> REF _Ref110943700 \h </w:delInstrText>
        </w:r>
      </w:del>
      <w:r w:rsidR="00050A70">
        <w:instrText xml:space="preserve"> \* MERGEFORMAT </w:instrText>
      </w:r>
      <w:del w:id="1586" w:author="Bambi C" w:date="2022-08-28T16:18:00Z">
        <w:r w:rsidR="00D25F37" w:rsidDel="008B7412">
          <w:fldChar w:fldCharType="separate"/>
        </w:r>
        <w:r w:rsidR="00D25F37" w:rsidDel="008B7412">
          <w:delText xml:space="preserve">Figure </w:delText>
        </w:r>
        <w:r w:rsidR="00D25F37" w:rsidDel="008B7412">
          <w:rPr>
            <w:noProof/>
          </w:rPr>
          <w:delText>12</w:delText>
        </w:r>
        <w:r w:rsidR="00D25F37" w:rsidDel="008B7412">
          <w:fldChar w:fldCharType="end"/>
        </w:r>
        <w:r w:rsidR="00D25F37" w:rsidDel="008B7412">
          <w:delText xml:space="preserve">). </w:delText>
        </w:r>
        <w:r w:rsidR="00EB14E3" w:rsidDel="008B7412">
          <w:delText xml:space="preserve">I defined a function for each data element </w:delText>
        </w:r>
        <w:r w:rsidR="004D5E27" w:rsidDel="008B7412">
          <w:delText>to simplify the code since each element requires unique “data validation” contingencies.</w:delText>
        </w:r>
      </w:del>
    </w:p>
    <w:p w14:paraId="271E9F5E" w14:textId="77777777" w:rsidR="005578CD" w:rsidRDefault="005578CD" w:rsidP="00050A70"/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  <w:tblPrChange w:id="1587" w:author="Bambi C" w:date="2022-08-31T18:46:00Z">
          <w:tblPr>
            <w:tblStyle w:val="TableGrid"/>
            <w:tblW w:w="864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1588">
          <w:tblGrid>
            <w:gridCol w:w="8640"/>
          </w:tblGrid>
        </w:tblGridChange>
      </w:tblGrid>
      <w:tr w:rsidR="005578CD" w:rsidRPr="000527C0" w14:paraId="5063C092" w14:textId="77777777" w:rsidTr="008A787D">
        <w:tc>
          <w:tcPr>
            <w:tcW w:w="864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1589" w:author="Bambi C" w:date="2022-08-31T18:46:00Z">
              <w:tcPr>
                <w:tcW w:w="8982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08F0AC0C" w14:textId="1D18DF9C" w:rsidR="00786D1E" w:rsidRDefault="00AB0582" w:rsidP="00DF1F96">
            <w:pPr>
              <w:pStyle w:val="HTMLPreformatted"/>
              <w:shd w:val="clear" w:color="auto" w:fill="131314"/>
              <w:rPr>
                <w:color w:val="7EC3E6"/>
              </w:rPr>
            </w:pPr>
            <w:r>
              <w:rPr>
                <w:color w:val="ED864A"/>
              </w:rPr>
              <w:t xml:space="preserve">class </w:t>
            </w:r>
            <w:r>
              <w:rPr>
                <w:color w:val="FFFFFF"/>
              </w:rPr>
              <w:t>IO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docstring</w:t>
            </w:r>
            <w:r>
              <w:rPr>
                <w:i/>
                <w:iCs/>
                <w:color w:val="ADCC00"/>
              </w:rPr>
              <w:br/>
            </w:r>
            <w:r>
              <w:rPr>
                <w:i/>
                <w:iCs/>
                <w:color w:val="499936"/>
              </w:rPr>
              <w:br/>
              <w:t xml:space="preserve">    </w:t>
            </w:r>
            <w:r>
              <w:rPr>
                <w:color w:val="7EC3E6"/>
              </w:rPr>
              <w:t># -- Fields --</w:t>
            </w:r>
            <w:r>
              <w:rPr>
                <w:color w:val="7EC3E6"/>
              </w:rPr>
              <w:br/>
              <w:t xml:space="preserve">    # -- Constructor --</w:t>
            </w:r>
            <w:r>
              <w:rPr>
                <w:color w:val="7EC3E6"/>
              </w:rPr>
              <w:br/>
              <w:t xml:space="preserve">    #     -- Attributes --</w:t>
            </w:r>
            <w:r>
              <w:rPr>
                <w:color w:val="7EC3E6"/>
              </w:rPr>
              <w:br/>
              <w:t xml:space="preserve">    # -- Properties --</w:t>
            </w:r>
            <w:r>
              <w:rPr>
                <w:color w:val="7EC3E6"/>
              </w:rPr>
              <w:br/>
              <w:t xml:space="preserve">    # -- Methods </w:t>
            </w:r>
            <w:r w:rsidR="00786D1E">
              <w:rPr>
                <w:color w:val="7EC3E6"/>
              </w:rPr>
              <w:t>–</w:t>
            </w:r>
          </w:p>
          <w:p w14:paraId="3BDF49D7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color w:val="7EC3E6"/>
              </w:rPr>
              <w:br/>
              <w:t xml:space="preserve">    # </w:t>
            </w:r>
            <w:r>
              <w:rPr>
                <w:i/>
                <w:iCs/>
                <w:color w:val="ADCC00"/>
              </w:rPr>
              <w:t>TODO: Add code to show menu to user</w:t>
            </w:r>
          </w:p>
          <w:p w14:paraId="7F872E5F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r>
              <w:rPr>
                <w:color w:val="FFCF40"/>
              </w:rPr>
              <w:t>output_menu_tasks</w:t>
            </w:r>
            <w:r>
              <w:rPr>
                <w:color w:val="EBEBEB"/>
              </w:rPr>
              <w:t>():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i/>
                <w:iCs/>
                <w:color w:val="499936"/>
              </w:rPr>
              <w:t>""" Display a menu of choice to the user</w:t>
            </w:r>
            <w:r>
              <w:rPr>
                <w:i/>
                <w:iCs/>
                <w:color w:val="499936"/>
              </w:rPr>
              <w:br/>
            </w:r>
            <w:r>
              <w:rPr>
                <w:i/>
                <w:iCs/>
                <w:color w:val="499936"/>
              </w:rPr>
              <w:br/>
              <w:t xml:space="preserve">        </w:t>
            </w:r>
            <w:r>
              <w:rPr>
                <w:b/>
                <w:bCs/>
                <w:i/>
                <w:iCs/>
                <w:color w:val="499936"/>
              </w:rPr>
              <w:t>:return</w:t>
            </w:r>
            <w:r>
              <w:rPr>
                <w:i/>
                <w:iCs/>
                <w:color w:val="499936"/>
              </w:rPr>
              <w:t>: nothing</w:t>
            </w:r>
            <w:r>
              <w:rPr>
                <w:i/>
                <w:iCs/>
                <w:color w:val="499936"/>
              </w:rPr>
              <w:br/>
              <w:t xml:space="preserve">        """</w:t>
            </w:r>
            <w:r>
              <w:rPr>
                <w:i/>
                <w:iCs/>
                <w:color w:val="49993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 xml:space="preserve">9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 xml:space="preserve">" Menu of options 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 xml:space="preserve">9 </w:t>
            </w:r>
            <w:r>
              <w:rPr>
                <w:color w:val="EBEBEB"/>
              </w:rPr>
              <w:t>+</w:t>
            </w:r>
            <w:r>
              <w:rPr>
                <w:color w:val="EBEBEB"/>
              </w:rPr>
              <w:br/>
              <w:t xml:space="preserve">             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>1 - Show current list of products"</w:t>
            </w:r>
            <w:r>
              <w:rPr>
                <w:color w:val="54B33E"/>
              </w:rPr>
              <w:br/>
              <w:t xml:space="preserve">              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>2 - Add product"</w:t>
            </w:r>
            <w:r>
              <w:rPr>
                <w:color w:val="54B33E"/>
              </w:rPr>
              <w:br/>
              <w:t xml:space="preserve">              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3 - Save and exit" </w:t>
            </w:r>
            <w:r>
              <w:rPr>
                <w:color w:val="EBEBEB"/>
              </w:rPr>
              <w:t>+</w:t>
            </w:r>
            <w:r>
              <w:rPr>
                <w:color w:val="EBEBEB"/>
              </w:rPr>
              <w:br/>
              <w:t xml:space="preserve">             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"="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>35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get user's choice</w:t>
            </w:r>
          </w:p>
          <w:p w14:paraId="7CE3B7B7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r>
              <w:rPr>
                <w:color w:val="FFCF40"/>
              </w:rPr>
              <w:t>input_menu_</w:t>
            </w:r>
            <w:proofErr w:type="gramStart"/>
            <w:r>
              <w:rPr>
                <w:color w:val="FFCF40"/>
              </w:rPr>
              <w:t>choice</w:t>
            </w:r>
            <w:r>
              <w:rPr>
                <w:color w:val="EBEBEB"/>
              </w:rPr>
              <w:t>(</w:t>
            </w:r>
            <w:proofErr w:type="gramEnd"/>
            <w:r>
              <w:rPr>
                <w:color w:val="EBEBEB"/>
              </w:rPr>
              <w:t>):</w:t>
            </w:r>
            <w:r>
              <w:rPr>
                <w:color w:val="EBEBEB"/>
              </w:rPr>
              <w:br/>
              <w:t xml:space="preserve">        choice =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>Select an option from the menu "</w:t>
            </w:r>
            <w:r>
              <w:rPr>
                <w:color w:val="54B33E"/>
              </w:rPr>
              <w:br/>
              <w:t xml:space="preserve">                           "(1-3): "</w:t>
            </w:r>
            <w:r>
              <w:rPr>
                <w:color w:val="EBEBEB"/>
              </w:rPr>
              <w:t>)).strip()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return </w:t>
            </w:r>
            <w:r>
              <w:rPr>
                <w:color w:val="EBEBEB"/>
              </w:rPr>
              <w:t>choice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show the current data from the file to user</w:t>
            </w:r>
          </w:p>
          <w:p w14:paraId="694E655B" w14:textId="77777777" w:rsidR="00786D1E" w:rsidRDefault="00AB0582" w:rsidP="00DF1F96">
            <w:pPr>
              <w:pStyle w:val="HTMLPreformatted"/>
              <w:shd w:val="clear" w:color="auto" w:fill="131314"/>
              <w:rPr>
                <w:i/>
                <w:iCs/>
                <w:color w:val="ADCC00"/>
              </w:rPr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r>
              <w:rPr>
                <w:color w:val="FFCF40"/>
              </w:rPr>
              <w:t>show_current_data</w:t>
            </w:r>
            <w:r>
              <w:rPr>
                <w:color w:val="EBEBEB"/>
              </w:rPr>
              <w:t>(</w:t>
            </w:r>
            <w:r>
              <w:rPr>
                <w:color w:val="FFFFFF"/>
              </w:rPr>
              <w:t>list_of_products</w:t>
            </w:r>
            <w:r>
              <w:rPr>
                <w:color w:val="EBEBEB"/>
              </w:rPr>
              <w:t>):</w:t>
            </w:r>
            <w:r>
              <w:rPr>
                <w:color w:val="EBEBEB"/>
              </w:rPr>
              <w:br/>
              <w:t xml:space="preserve">        </w:t>
            </w:r>
            <w:proofErr w:type="gramStart"/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proofErr w:type="gramEnd"/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-------- List of Products --------"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for </w:t>
            </w:r>
            <w:r>
              <w:rPr>
                <w:color w:val="EBEBEB"/>
              </w:rPr>
              <w:t xml:space="preserve">item </w:t>
            </w:r>
            <w:r>
              <w:rPr>
                <w:color w:val="ED864A"/>
              </w:rPr>
              <w:t xml:space="preserve">in </w:t>
            </w:r>
            <w:r>
              <w:rPr>
                <w:color w:val="FFFFFF"/>
              </w:rPr>
              <w:t>list_of_products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(item))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54B33E"/>
              </w:rPr>
              <w:t>"-"</w:t>
            </w:r>
            <w:r>
              <w:rPr>
                <w:color w:val="EBEBEB"/>
              </w:rPr>
              <w:t>*</w:t>
            </w:r>
            <w:r>
              <w:rPr>
                <w:b/>
                <w:bCs/>
                <w:color w:val="33CCFF"/>
              </w:rPr>
              <w:t>35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 xml:space="preserve"># </w:t>
            </w:r>
            <w:r>
              <w:rPr>
                <w:i/>
                <w:iCs/>
                <w:color w:val="ADCC00"/>
              </w:rPr>
              <w:t>TODO: Add code to get product data from user</w:t>
            </w:r>
          </w:p>
          <w:p w14:paraId="2295301E" w14:textId="73038691" w:rsidR="005578CD" w:rsidRPr="00E202CA" w:rsidRDefault="00AB0582">
            <w:pPr>
              <w:pStyle w:val="HTMLPreformatted"/>
              <w:keepNext/>
              <w:shd w:val="clear" w:color="auto" w:fill="131314"/>
              <w:rPr>
                <w:color w:val="EBEBEB"/>
                <w:rPrChange w:id="1590" w:author="Bambi C" w:date="2022-08-31T19:10:00Z">
                  <w:rPr/>
                </w:rPrChange>
              </w:rPr>
              <w:pPrChange w:id="1591" w:author="Bambi C" w:date="2022-08-31T21:40:00Z">
                <w:pPr>
                  <w:pStyle w:val="HTMLPreformatted"/>
                  <w:shd w:val="clear" w:color="auto" w:fill="131314"/>
                </w:pPr>
              </w:pPrChange>
            </w:pPr>
            <w:r>
              <w:rPr>
                <w:i/>
                <w:iCs/>
                <w:color w:val="ADCC00"/>
              </w:rPr>
              <w:br/>
              <w:t xml:space="preserve">    </w:t>
            </w:r>
            <w:r>
              <w:rPr>
                <w:color w:val="A9B837"/>
              </w:rPr>
              <w:t>@staticmethod</w:t>
            </w:r>
            <w:r>
              <w:rPr>
                <w:color w:val="A9B837"/>
              </w:rPr>
              <w:br/>
              <w:t xml:space="preserve">    </w:t>
            </w:r>
            <w:r>
              <w:rPr>
                <w:color w:val="ED864A"/>
              </w:rPr>
              <w:t xml:space="preserve">def </w:t>
            </w:r>
            <w:r>
              <w:rPr>
                <w:color w:val="FFCF40"/>
              </w:rPr>
              <w:t>add_new_product</w:t>
            </w:r>
            <w:r>
              <w:rPr>
                <w:color w:val="EBEBEB"/>
              </w:rPr>
              <w:t>():</w:t>
            </w:r>
            <w:r>
              <w:rPr>
                <w:color w:val="EBEBEB"/>
              </w:rPr>
              <w:br/>
              <w:t xml:space="preserve">        item = Product(</w:t>
            </w:r>
            <w:r>
              <w:rPr>
                <w:color w:val="54B33E"/>
              </w:rPr>
              <w:t>''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b/>
                <w:bCs/>
                <w:color w:val="33CCFF"/>
              </w:rPr>
              <w:t>0</w:t>
            </w:r>
            <w:r>
              <w:rPr>
                <w:color w:val="EBEBEB"/>
              </w:rPr>
              <w:t xml:space="preserve">)  </w:t>
            </w:r>
            <w:r>
              <w:rPr>
                <w:color w:val="7EC3E6"/>
              </w:rPr>
              <w:t># instantiates 'null' item object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name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 xml:space="preserve">"Enter product NAME: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item.product_name = name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errorCode 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 xml:space="preserve">(e) + 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lastRenderedPageBreak/>
              <w:br/>
              <w:t xml:space="preserve">        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price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 xml:space="preserve">Enter product PRICE: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item.product_price = </w:t>
            </w:r>
            <w:r>
              <w:rPr>
                <w:color w:val="8888C6"/>
              </w:rPr>
              <w:t>float</w:t>
            </w:r>
            <w:r>
              <w:rPr>
                <w:color w:val="EBEBEB"/>
              </w:rPr>
              <w:t>(price)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errorCode 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(e))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New product added: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</w:t>
            </w:r>
            <w:r>
              <w:rPr>
                <w:color w:val="8888C6"/>
              </w:rPr>
              <w:t>str</w:t>
            </w:r>
            <w:r>
              <w:rPr>
                <w:color w:val="EBEBEB"/>
              </w:rPr>
              <w:t>(item))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return </w:t>
            </w:r>
            <w:r>
              <w:rPr>
                <w:color w:val="EBEBEB"/>
              </w:rPr>
              <w:t>item</w:t>
            </w:r>
          </w:p>
        </w:tc>
      </w:tr>
    </w:tbl>
    <w:p w14:paraId="304A363F" w14:textId="268138F4" w:rsidR="00440F5B" w:rsidDel="00A8388E" w:rsidRDefault="00440F5B">
      <w:pPr>
        <w:pStyle w:val="Caption"/>
        <w:rPr>
          <w:del w:id="1592" w:author="Bambi C" w:date="2022-08-31T21:41:00Z"/>
        </w:rPr>
      </w:pPr>
      <w:bookmarkStart w:id="1593" w:name="_Ref112874509"/>
      <w:r>
        <w:lastRenderedPageBreak/>
        <w:t xml:space="preserve">Figure </w:t>
      </w:r>
      <w:r w:rsidR="00EE01C2">
        <w:rPr>
          <w:b w:val="0"/>
          <w:bCs w:val="0"/>
        </w:rPr>
        <w:fldChar w:fldCharType="begin"/>
      </w:r>
      <w:r w:rsidR="00EE01C2">
        <w:rPr>
          <w:b w:val="0"/>
          <w:bCs w:val="0"/>
        </w:rPr>
        <w:instrText xml:space="preserve"> SEQ Figure \* ARABIC </w:instrText>
      </w:r>
      <w:r w:rsidR="00EE01C2">
        <w:rPr>
          <w:b w:val="0"/>
          <w:bCs w:val="0"/>
        </w:rPr>
        <w:fldChar w:fldCharType="separate"/>
      </w:r>
      <w:r>
        <w:rPr>
          <w:noProof/>
        </w:rPr>
        <w:t>19</w:t>
      </w:r>
      <w:r w:rsidR="00EE01C2">
        <w:rPr>
          <w:b w:val="0"/>
          <w:bCs w:val="0"/>
          <w:noProof/>
          <w:color w:val="auto"/>
          <w:sz w:val="20"/>
          <w:szCs w:val="20"/>
        </w:rPr>
        <w:fldChar w:fldCharType="end"/>
      </w:r>
      <w:r>
        <w:t xml:space="preserve">. </w:t>
      </w:r>
      <w:r w:rsidRPr="00112AD2">
        <w:t>Source code for methods of the IO class</w:t>
      </w:r>
      <w:bookmarkEnd w:id="1593"/>
    </w:p>
    <w:p w14:paraId="0F7555FA" w14:textId="77777777" w:rsidR="009A5CE6" w:rsidRPr="00A33978" w:rsidRDefault="009A5CE6" w:rsidP="00440F5B">
      <w:pPr>
        <w:pStyle w:val="Caption"/>
      </w:pPr>
    </w:p>
    <w:p w14:paraId="45C01437" w14:textId="60BA25C7" w:rsidR="002E4688" w:rsidDel="006B0056" w:rsidRDefault="002E4688" w:rsidP="006B0056">
      <w:pPr>
        <w:jc w:val="right"/>
        <w:rPr>
          <w:del w:id="1594" w:author="Bambi C" w:date="2022-08-31T23:22:00Z"/>
        </w:rPr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</w:t>
      </w:r>
      <w:r w:rsidRPr="000527C0">
        <w:t>l</w:t>
      </w:r>
      <w:r w:rsidRPr="000527C0">
        <w:t>e</w:t>
      </w:r>
      <w:r w:rsidRPr="000527C0">
        <w:t xml:space="preserve"> </w:t>
      </w:r>
      <w:r w:rsidRPr="000527C0">
        <w:t>of Contents</w:t>
      </w:r>
      <w:r w:rsidRPr="000527C0">
        <w:fldChar w:fldCharType="end"/>
      </w:r>
      <w:r w:rsidRPr="000527C0">
        <w:t>]</w:t>
      </w:r>
    </w:p>
    <w:p w14:paraId="1E1A8BBC" w14:textId="77777777" w:rsidR="006B0056" w:rsidRPr="000527C0" w:rsidRDefault="006B0056" w:rsidP="00D97C89">
      <w:pPr>
        <w:jc w:val="right"/>
        <w:rPr>
          <w:ins w:id="1595" w:author="Bambi C" w:date="2022-08-31T23:22:00Z"/>
        </w:rPr>
      </w:pPr>
    </w:p>
    <w:p w14:paraId="492B93BF" w14:textId="663A8207" w:rsidR="006B0056" w:rsidRDefault="006B0056" w:rsidP="006B0056">
      <w:pPr>
        <w:pStyle w:val="Heading4"/>
        <w:rPr>
          <w:ins w:id="1596" w:author="Bambi C" w:date="2022-08-31T23:22:00Z"/>
        </w:rPr>
        <w:pPrChange w:id="1597" w:author="Bambi C" w:date="2022-08-31T23:22:00Z">
          <w:pPr/>
        </w:pPrChange>
      </w:pPr>
      <w:bookmarkStart w:id="1598" w:name="_Toc112874001"/>
      <w:bookmarkStart w:id="1599" w:name="_Toc112880507"/>
      <w:bookmarkStart w:id="1600" w:name="_Toc112880705"/>
      <w:bookmarkStart w:id="1601" w:name="_Toc112874002"/>
      <w:bookmarkStart w:id="1602" w:name="_Toc112880508"/>
      <w:bookmarkStart w:id="1603" w:name="_Toc112880706"/>
      <w:bookmarkStart w:id="1604" w:name="_Toc112874003"/>
      <w:bookmarkStart w:id="1605" w:name="_Toc112880509"/>
      <w:bookmarkStart w:id="1606" w:name="_Toc112880707"/>
      <w:bookmarkStart w:id="1607" w:name="_Toc112874004"/>
      <w:bookmarkStart w:id="1608" w:name="_Toc112880510"/>
      <w:bookmarkStart w:id="1609" w:name="_Toc112880708"/>
      <w:bookmarkStart w:id="1610" w:name="_Toc112874005"/>
      <w:bookmarkStart w:id="1611" w:name="_Toc112880511"/>
      <w:bookmarkStart w:id="1612" w:name="_Toc112880709"/>
      <w:bookmarkStart w:id="1613" w:name="_Toc112874006"/>
      <w:bookmarkStart w:id="1614" w:name="_Toc112880512"/>
      <w:bookmarkStart w:id="1615" w:name="_Toc112880710"/>
      <w:bookmarkStart w:id="1616" w:name="_Toc112874039"/>
      <w:bookmarkStart w:id="1617" w:name="_Toc112880545"/>
      <w:bookmarkStart w:id="1618" w:name="_Toc112880743"/>
      <w:bookmarkStart w:id="1619" w:name="_Toc112874040"/>
      <w:bookmarkStart w:id="1620" w:name="_Toc112880546"/>
      <w:bookmarkStart w:id="1621" w:name="_Toc112880744"/>
      <w:bookmarkStart w:id="1622" w:name="_Toc112874041"/>
      <w:bookmarkStart w:id="1623" w:name="_Toc112880547"/>
      <w:bookmarkStart w:id="1624" w:name="_Toc112880745"/>
      <w:bookmarkStart w:id="1625" w:name="_Toc112874042"/>
      <w:bookmarkStart w:id="1626" w:name="_Toc112880548"/>
      <w:bookmarkStart w:id="1627" w:name="_Toc112880746"/>
      <w:bookmarkStart w:id="1628" w:name="_Toc112874043"/>
      <w:bookmarkStart w:id="1629" w:name="_Toc112880549"/>
      <w:bookmarkStart w:id="1630" w:name="_Toc112880747"/>
      <w:bookmarkStart w:id="1631" w:name="_Toc112874044"/>
      <w:bookmarkStart w:id="1632" w:name="_Toc112880550"/>
      <w:bookmarkStart w:id="1633" w:name="_Toc112880748"/>
      <w:bookmarkStart w:id="1634" w:name="_Toc112874045"/>
      <w:bookmarkStart w:id="1635" w:name="_Toc112880551"/>
      <w:bookmarkStart w:id="1636" w:name="_Toc112880749"/>
      <w:bookmarkStart w:id="1637" w:name="_Toc112880840"/>
      <w:bookmarkEnd w:id="1598"/>
      <w:bookmarkEnd w:id="1599"/>
      <w:bookmarkEnd w:id="1600"/>
      <w:bookmarkEnd w:id="1601"/>
      <w:bookmarkEnd w:id="1602"/>
      <w:bookmarkEnd w:id="1603"/>
      <w:bookmarkEnd w:id="1604"/>
      <w:bookmarkEnd w:id="1605"/>
      <w:bookmarkEnd w:id="1606"/>
      <w:bookmarkEnd w:id="1607"/>
      <w:bookmarkEnd w:id="1608"/>
      <w:bookmarkEnd w:id="1609"/>
      <w:bookmarkEnd w:id="1610"/>
      <w:bookmarkEnd w:id="1611"/>
      <w:bookmarkEnd w:id="1612"/>
      <w:bookmarkEnd w:id="1613"/>
      <w:bookmarkEnd w:id="1614"/>
      <w:bookmarkEnd w:id="1615"/>
      <w:bookmarkEnd w:id="1616"/>
      <w:bookmarkEnd w:id="1617"/>
      <w:bookmarkEnd w:id="1618"/>
      <w:bookmarkEnd w:id="1619"/>
      <w:bookmarkEnd w:id="1620"/>
      <w:bookmarkEnd w:id="1621"/>
      <w:bookmarkEnd w:id="1622"/>
      <w:bookmarkEnd w:id="1623"/>
      <w:bookmarkEnd w:id="1624"/>
      <w:bookmarkEnd w:id="1625"/>
      <w:bookmarkEnd w:id="1626"/>
      <w:bookmarkEnd w:id="1627"/>
      <w:bookmarkEnd w:id="1628"/>
      <w:bookmarkEnd w:id="1629"/>
      <w:bookmarkEnd w:id="1630"/>
      <w:bookmarkEnd w:id="1631"/>
      <w:bookmarkEnd w:id="1632"/>
      <w:bookmarkEnd w:id="1633"/>
      <w:bookmarkEnd w:id="1634"/>
      <w:bookmarkEnd w:id="1635"/>
      <w:bookmarkEnd w:id="1636"/>
      <w:ins w:id="1638" w:author="Bambi C" w:date="2022-08-31T23:22:00Z">
        <w:r>
          <w:t>Main body</w:t>
        </w:r>
        <w:bookmarkEnd w:id="1637"/>
      </w:ins>
    </w:p>
    <w:p w14:paraId="62149F17" w14:textId="05B69981" w:rsidR="008C4E38" w:rsidRDefault="00F06041" w:rsidP="006B0056">
      <w:r>
        <w:t xml:space="preserve">The majority of code base of the main body was adapted or directly </w:t>
      </w:r>
      <w:r w:rsidR="001F7D1F">
        <w:t>reused from prior assignments</w:t>
      </w:r>
      <w:r w:rsidR="000F5B54">
        <w:t xml:space="preserve"> (</w:t>
      </w:r>
      <w:r w:rsidR="00BA26A0">
        <w:fldChar w:fldCharType="begin"/>
      </w:r>
      <w:r w:rsidR="00BA26A0">
        <w:instrText xml:space="preserve"> REF _Ref112866942 \h </w:instrText>
      </w:r>
      <w:r w:rsidR="00BA26A0">
        <w:fldChar w:fldCharType="separate"/>
      </w:r>
      <w:ins w:id="1639" w:author="Bambi C" w:date="2022-08-31T21:42:00Z">
        <w:r w:rsidR="00A8388E">
          <w:t xml:space="preserve">Figure </w:t>
        </w:r>
        <w:r w:rsidR="00A8388E">
          <w:rPr>
            <w:noProof/>
          </w:rPr>
          <w:t>20</w:t>
        </w:r>
      </w:ins>
      <w:del w:id="1640" w:author="Bambi C" w:date="2022-08-31T21:42:00Z">
        <w:r w:rsidR="00A8388E" w:rsidDel="00A8388E">
          <w:delText xml:space="preserve">Figure </w:delText>
        </w:r>
        <w:r w:rsidR="00A8388E" w:rsidDel="00A8388E">
          <w:rPr>
            <w:noProof/>
          </w:rPr>
          <w:delText>1917</w:delText>
        </w:r>
      </w:del>
      <w:del w:id="1641" w:author="Bambi C" w:date="2022-08-31T21:41:00Z">
        <w:r w:rsidR="00BA26A0" w:rsidDel="00A8388E">
          <w:delText xml:space="preserve">Figure </w:delText>
        </w:r>
        <w:r w:rsidR="00BA26A0" w:rsidDel="00A8388E">
          <w:rPr>
            <w:noProof/>
          </w:rPr>
          <w:delText>17</w:delText>
        </w:r>
      </w:del>
      <w:r w:rsidR="00BA26A0">
        <w:fldChar w:fldCharType="end"/>
      </w:r>
      <w:r w:rsidR="000F5B54">
        <w:t>)</w:t>
      </w:r>
      <w:r w:rsidR="001F7D1F">
        <w:t xml:space="preserve">. 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5578CD" w:rsidRPr="000527C0" w14:paraId="16351E7F" w14:textId="77777777" w:rsidTr="004F2DB4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D21666D" w14:textId="77777777" w:rsidR="00314E12" w:rsidRDefault="00314E12" w:rsidP="00314E12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Data -------------------------------------------------------------------- #</w:t>
            </w:r>
            <w:r>
              <w:rPr>
                <w:color w:val="7EC3E6"/>
              </w:rPr>
              <w:br/>
            </w:r>
            <w:r>
              <w:rPr>
                <w:color w:val="EBEBEB"/>
              </w:rPr>
              <w:t xml:space="preserve">strFileName = </w:t>
            </w:r>
            <w:r>
              <w:rPr>
                <w:color w:val="54B33E"/>
              </w:rPr>
              <w:t>"products.txt"</w:t>
            </w:r>
            <w:r>
              <w:rPr>
                <w:color w:val="54B33E"/>
              </w:rPr>
              <w:br/>
            </w:r>
            <w:r>
              <w:rPr>
                <w:color w:val="EBEBEB"/>
              </w:rPr>
              <w:t>lstOfProductObjects = []</w:t>
            </w:r>
            <w:r>
              <w:rPr>
                <w:color w:val="EBEBEB"/>
              </w:rPr>
              <w:br/>
              <w:t xml:space="preserve">errorCode = </w:t>
            </w:r>
            <w:r>
              <w:rPr>
                <w:color w:val="54B33E"/>
              </w:rPr>
              <w:t>"Error. Error</w:t>
            </w:r>
            <w:proofErr w:type="gramStart"/>
            <w:r>
              <w:rPr>
                <w:color w:val="54B33E"/>
              </w:rPr>
              <w:t>. :</w:t>
            </w:r>
            <w:proofErr w:type="gramEnd"/>
            <w:r>
              <w:rPr>
                <w:color w:val="54B33E"/>
              </w:rPr>
              <w:t xml:space="preserve"> "</w:t>
            </w:r>
          </w:p>
          <w:p w14:paraId="6F89251E" w14:textId="77777777" w:rsidR="00A37F47" w:rsidRDefault="00A37F47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4D1CAF23" w14:textId="77777777" w:rsidR="004F2DB4" w:rsidRDefault="0090596A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  <w:r>
              <w:rPr>
                <w:color w:val="7EC3E6"/>
              </w:rPr>
              <w:t xml:space="preserve"># Main Body of </w:t>
            </w:r>
            <w:proofErr w:type="gramStart"/>
            <w:r>
              <w:rPr>
                <w:color w:val="7EC3E6"/>
              </w:rPr>
              <w:t>Script  ----------------------------------------------------</w:t>
            </w:r>
            <w:proofErr w:type="gramEnd"/>
            <w:r>
              <w:rPr>
                <w:color w:val="7EC3E6"/>
              </w:rPr>
              <w:t xml:space="preserve"> #</w:t>
            </w:r>
            <w:r>
              <w:rPr>
                <w:color w:val="7EC3E6"/>
              </w:rPr>
              <w:br/>
              <w:t># Load data from file into a list of product objects when script starts</w:t>
            </w:r>
          </w:p>
          <w:p w14:paraId="0F4D4255" w14:textId="77777777" w:rsidR="000F5B54" w:rsidRDefault="000F5B54" w:rsidP="009C52FB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0A3B0B82" w14:textId="03682B1F" w:rsidR="005578CD" w:rsidRPr="0090596A" w:rsidRDefault="004F2DB4" w:rsidP="000F5B54">
            <w:pPr>
              <w:pStyle w:val="HTMLPreformatted"/>
              <w:shd w:val="clear" w:color="auto" w:fill="131314"/>
              <w:rPr>
                <w:color w:val="EBEBEB"/>
                <w:rPrChange w:id="1642" w:author="Bambi C" w:date="2022-08-31T19:12:00Z">
                  <w:rPr/>
                </w:rPrChange>
              </w:rPr>
            </w:pPr>
            <w:r>
              <w:rPr>
                <w:color w:val="EBEBEB"/>
              </w:rPr>
              <w:t>lstOfProductObjects = FileProcessor.\</w:t>
            </w:r>
            <w:r>
              <w:rPr>
                <w:color w:val="EBEBEB"/>
              </w:rPr>
              <w:br/>
              <w:t xml:space="preserve">    read_data_from_file(strFileName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color w:val="EBEBEB"/>
              </w:rPr>
              <w:t>lstOfProductObjects)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Show user a menu of options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BEBEB"/>
              </w:rPr>
              <w:t>IO.output_menu_tasks()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Get user's menu option choice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BEBEB"/>
              </w:rPr>
              <w:t>choice_str = IO.input_menu_choice()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7EC3E6"/>
              </w:rPr>
              <w:t># Show user current data in the list of product objects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choice_str.strip() == </w:t>
            </w:r>
            <w:r>
              <w:rPr>
                <w:color w:val="54B33E"/>
              </w:rPr>
              <w:t>'1'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show current data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Displaying current list of products..."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IO.show_current_data(lstOfProductObjects)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br/>
              <w:t xml:space="preserve">    </w:t>
            </w:r>
            <w:r>
              <w:rPr>
                <w:color w:val="7EC3E6"/>
              </w:rPr>
              <w:t># Let user add data to the list of product objects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choice_str.strip() == </w:t>
            </w:r>
            <w:r>
              <w:rPr>
                <w:color w:val="54B33E"/>
              </w:rPr>
              <w:t>'2'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add product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Add product information..."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lstOfProductObjects.append(IO.add_new_product())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continue</w:t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br/>
            </w:r>
            <w:r>
              <w:rPr>
                <w:color w:val="ED864A"/>
              </w:rPr>
              <w:lastRenderedPageBreak/>
              <w:t xml:space="preserve">        </w:t>
            </w:r>
            <w:r>
              <w:rPr>
                <w:color w:val="7EC3E6"/>
              </w:rPr>
              <w:t># let user save current data to file and exit program</w:t>
            </w:r>
            <w:r>
              <w:rPr>
                <w:color w:val="7EC3E6"/>
              </w:rPr>
              <w:br/>
              <w:t xml:space="preserve">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choice_str.strip() == </w:t>
            </w:r>
            <w:r>
              <w:rPr>
                <w:color w:val="54B33E"/>
              </w:rPr>
              <w:t>'3'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7EC3E6"/>
              </w:rPr>
              <w:t># ask user to save and exit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ED864A"/>
              </w:rPr>
              <w:t>while True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choice =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 xml:space="preserve">Save changes to file? [Y/N]: 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choice.lower() == </w:t>
            </w:r>
            <w:r>
              <w:rPr>
                <w:color w:val="54B33E"/>
              </w:rPr>
              <w:t>"y"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Saving data to file..."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FileProcessor.save_data_to_file(strFileName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color w:val="EBEBEB"/>
              </w:rPr>
              <w:t>lstOfProductObjects)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elif </w:t>
            </w:r>
            <w:r>
              <w:rPr>
                <w:color w:val="EBEBEB"/>
              </w:rPr>
              <w:t xml:space="preserve">choice.lower() == </w:t>
            </w:r>
            <w:r>
              <w:rPr>
                <w:color w:val="54B33E"/>
              </w:rPr>
              <w:t>"n"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\t</w:t>
            </w:r>
            <w:r>
              <w:rPr>
                <w:color w:val="54B33E"/>
              </w:rPr>
              <w:t>Data not saved to file..."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ED864A"/>
              </w:rPr>
              <w:t>break</w:t>
            </w:r>
            <w:r>
              <w:rPr>
                <w:color w:val="ED864A"/>
              </w:rPr>
              <w:br/>
              <w:t xml:space="preserve">            else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 xml:space="preserve">+ errorCode + </w:t>
            </w:r>
            <w:r>
              <w:rPr>
                <w:color w:val="54B33E"/>
              </w:rPr>
              <w:t>": Invalid choice."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    </w:t>
            </w:r>
            <w:r>
              <w:rPr>
                <w:color w:val="7EC3E6"/>
              </w:rPr>
              <w:t>#     continue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input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</w:t>
            </w:r>
            <w:r>
              <w:rPr>
                <w:color w:val="54B33E"/>
              </w:rPr>
              <w:t>Press ENTER key to quit the program."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break</w:t>
            </w:r>
          </w:p>
        </w:tc>
      </w:tr>
    </w:tbl>
    <w:p w14:paraId="40476B95" w14:textId="74E174C8" w:rsidR="005578CD" w:rsidRDefault="009C52FB" w:rsidP="009C52FB">
      <w:pPr>
        <w:pStyle w:val="Caption"/>
      </w:pPr>
      <w:bookmarkStart w:id="1643" w:name="_Ref112866942"/>
      <w:r>
        <w:lastRenderedPageBreak/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1644" w:author="Bambi C" w:date="2022-08-31T21:42:00Z">
        <w:r w:rsidR="00A8388E">
          <w:rPr>
            <w:noProof/>
          </w:rPr>
          <w:t>20</w:t>
        </w:r>
      </w:ins>
      <w:del w:id="1645" w:author="Bambi C" w:date="2022-08-31T21:42:00Z">
        <w:r w:rsidR="009A5CE6" w:rsidDel="00A8388E">
          <w:rPr>
            <w:noProof/>
          </w:rPr>
          <w:delText>19</w:delText>
        </w:r>
      </w:del>
      <w:del w:id="1646" w:author="Bambi C" w:date="2022-08-31T21:39:00Z">
        <w:r w:rsidDel="009A5CE6">
          <w:rPr>
            <w:noProof/>
          </w:rPr>
          <w:delText>17</w:delText>
        </w:r>
      </w:del>
      <w:r w:rsidR="00EE01C2">
        <w:rPr>
          <w:noProof/>
        </w:rPr>
        <w:fldChar w:fldCharType="end"/>
      </w:r>
      <w:bookmarkEnd w:id="1643"/>
      <w:r>
        <w:t>. Source code for main body of script</w:t>
      </w:r>
    </w:p>
    <w:p w14:paraId="224379AE" w14:textId="749B68A5" w:rsidR="000F5B54" w:rsidRDefault="000F5B54" w:rsidP="000F5B54">
      <w:r>
        <w:t xml:space="preserve">A quick note on a new addition: </w:t>
      </w:r>
      <w:r w:rsidRPr="000F5B54">
        <w:rPr>
          <w:rFonts w:ascii="Consolas" w:hAnsi="Consolas" w:cs="Consolas"/>
          <w:rPrChange w:id="1647" w:author="Bambi C" w:date="2022-08-31T19:33:00Z">
            <w:rPr/>
          </w:rPrChange>
        </w:rPr>
        <w:t>try-except</w:t>
      </w:r>
      <w:r>
        <w:t xml:space="preserve"> exception statement</w:t>
      </w:r>
      <w:r w:rsidR="00BA26A0">
        <w:t xml:space="preserve"> (</w:t>
      </w:r>
      <w:ins w:id="1648" w:author="Bambi C" w:date="2022-08-31T21:43:00Z">
        <w:r w:rsidR="00A063DB">
          <w:fldChar w:fldCharType="begin"/>
        </w:r>
        <w:r w:rsidR="00A063DB">
          <w:instrText xml:space="preserve"> REF _Ref112874092 \h </w:instrText>
        </w:r>
      </w:ins>
      <w:r w:rsidR="00A063DB">
        <w:fldChar w:fldCharType="separate"/>
      </w:r>
      <w:ins w:id="1649" w:author="Bambi C" w:date="2022-08-31T21:43:00Z">
        <w:r w:rsidR="00A063DB">
          <w:t xml:space="preserve">Figure </w:t>
        </w:r>
        <w:r w:rsidR="00A063DB">
          <w:rPr>
            <w:noProof/>
          </w:rPr>
          <w:t>21</w:t>
        </w:r>
        <w:r w:rsidR="00A063DB">
          <w:fldChar w:fldCharType="end"/>
        </w:r>
      </w:ins>
      <w:del w:id="1650" w:author="Bambi C" w:date="2022-08-31T21:43:00Z">
        <w:r w:rsidR="00E84FC5" w:rsidDel="00A8388E">
          <w:fldChar w:fldCharType="begin"/>
        </w:r>
        <w:r w:rsidR="00E84FC5" w:rsidDel="00A8388E">
          <w:delInstrText xml:space="preserve"> REF _Ref109757300 \h </w:delInstrText>
        </w:r>
        <w:r w:rsidR="00E84FC5" w:rsidDel="00A8388E">
          <w:fldChar w:fldCharType="separate"/>
        </w:r>
      </w:del>
      <w:del w:id="1651" w:author="Bambi C" w:date="2022-08-31T21:42:00Z">
        <w:r w:rsidR="00E84FC5" w:rsidDel="00A8388E">
          <w:delText xml:space="preserve">Figure </w:delText>
        </w:r>
        <w:r w:rsidR="00E84FC5" w:rsidDel="00A8388E">
          <w:rPr>
            <w:noProof/>
          </w:rPr>
          <w:delText>18</w:delText>
        </w:r>
      </w:del>
      <w:del w:id="1652" w:author="Bambi C" w:date="2022-08-31T21:43:00Z">
        <w:r w:rsidR="00E84FC5" w:rsidDel="00A8388E">
          <w:fldChar w:fldCharType="end"/>
        </w:r>
      </w:del>
      <w:r w:rsidR="00BA26A0">
        <w:t>)</w:t>
      </w:r>
      <w:r>
        <w:t xml:space="preserve">. This statement was added to for exception handling if the file specified when variable </w:t>
      </w:r>
      <w:r w:rsidRPr="00A063DB">
        <w:rPr>
          <w:rFonts w:ascii="Consolas" w:hAnsi="Consolas" w:cs="Consolas"/>
          <w:rPrChange w:id="1653" w:author="Bambi C" w:date="2022-08-31T21:44:00Z">
            <w:rPr/>
          </w:rPrChange>
        </w:rPr>
        <w:t>strFileName</w:t>
      </w:r>
      <w:r>
        <w:t xml:space="preserve"> was defined. If the file is not found (e.g., filename is incorrect, file is in wrong directory), then the program will throw the built-in exception string value of the </w:t>
      </w:r>
      <w:r w:rsidRPr="000F5B54">
        <w:rPr>
          <w:rFonts w:ascii="Consolas" w:hAnsi="Consolas" w:cs="Consolas"/>
          <w:rPrChange w:id="1654" w:author="Bambi C" w:date="2022-08-31T19:33:00Z">
            <w:rPr/>
          </w:rPrChange>
        </w:rPr>
        <w:t>FileNotFoundError</w:t>
      </w:r>
      <w:r>
        <w:t xml:space="preserve">. Under the else statement if file is found, then program effectively starts by reading the file and populating object </w:t>
      </w:r>
      <w:r w:rsidRPr="00DF1F96">
        <w:rPr>
          <w:rFonts w:ascii="Consolas" w:hAnsi="Consolas" w:cs="Consolas"/>
        </w:rPr>
        <w:t>lstOfProductObjects</w:t>
      </w:r>
      <w:r>
        <w:t xml:space="preserve"> with the data from the file.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0F5B54" w:rsidRPr="000527C0" w14:paraId="10854816" w14:textId="77777777" w:rsidTr="00DF1F96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19FC25C" w14:textId="77777777" w:rsidR="000F5B54" w:rsidRDefault="000F5B54" w:rsidP="00DF1F96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Data -------------------------------------------------------------------- #</w:t>
            </w:r>
            <w:r>
              <w:rPr>
                <w:color w:val="7EC3E6"/>
              </w:rPr>
              <w:br/>
            </w:r>
            <w:r>
              <w:rPr>
                <w:color w:val="EBEBEB"/>
              </w:rPr>
              <w:t xml:space="preserve">strFileName = </w:t>
            </w:r>
            <w:r>
              <w:rPr>
                <w:color w:val="54B33E"/>
              </w:rPr>
              <w:t>"products.txt"</w:t>
            </w:r>
            <w:r>
              <w:rPr>
                <w:color w:val="54B33E"/>
              </w:rPr>
              <w:br/>
            </w:r>
            <w:r>
              <w:rPr>
                <w:color w:val="EBEBEB"/>
              </w:rPr>
              <w:t>lstOfProductObjects = []</w:t>
            </w:r>
            <w:r>
              <w:rPr>
                <w:color w:val="EBEBEB"/>
              </w:rPr>
              <w:br/>
              <w:t xml:space="preserve">errorCode = </w:t>
            </w:r>
            <w:r>
              <w:rPr>
                <w:color w:val="54B33E"/>
              </w:rPr>
              <w:t>"Error. Error</w:t>
            </w:r>
            <w:proofErr w:type="gramStart"/>
            <w:r>
              <w:rPr>
                <w:color w:val="54B33E"/>
              </w:rPr>
              <w:t>. :</w:t>
            </w:r>
            <w:proofErr w:type="gramEnd"/>
            <w:r>
              <w:rPr>
                <w:color w:val="54B33E"/>
              </w:rPr>
              <w:t xml:space="preserve"> "</w:t>
            </w:r>
          </w:p>
          <w:p w14:paraId="38EFF51A" w14:textId="77777777" w:rsidR="000F5B54" w:rsidRDefault="000F5B54" w:rsidP="00DF1F96">
            <w:pPr>
              <w:pStyle w:val="HTMLPreformatted"/>
              <w:keepNext/>
              <w:shd w:val="clear" w:color="auto" w:fill="131314"/>
              <w:rPr>
                <w:color w:val="7EC3E6"/>
              </w:rPr>
            </w:pPr>
          </w:p>
          <w:p w14:paraId="689AAA54" w14:textId="77777777" w:rsidR="000F5B54" w:rsidRPr="00DF1F96" w:rsidRDefault="000F5B54" w:rsidP="00BA26A0">
            <w:pPr>
              <w:pStyle w:val="HTMLPreformatted"/>
              <w:keepNext/>
              <w:shd w:val="clear" w:color="auto" w:fill="131314"/>
              <w:rPr>
                <w:color w:val="EBEBEB"/>
              </w:rPr>
            </w:pPr>
            <w:r>
              <w:rPr>
                <w:color w:val="7EC3E6"/>
              </w:rPr>
              <w:t># Main Body of Script  ---------------------------------------------------- #</w:t>
            </w:r>
            <w:r>
              <w:rPr>
                <w:color w:val="7EC3E6"/>
              </w:rPr>
              <w:br/>
              <w:t># Load data from file into a list of product objects when script starts</w:t>
            </w:r>
            <w:r>
              <w:rPr>
                <w:color w:val="7EC3E6"/>
              </w:rPr>
              <w:br/>
            </w:r>
            <w:r>
              <w:rPr>
                <w:color w:val="ED864A"/>
              </w:rPr>
              <w:t>try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file = </w:t>
            </w:r>
            <w:r>
              <w:rPr>
                <w:color w:val="8888C6"/>
              </w:rPr>
              <w:t>open</w:t>
            </w:r>
            <w:r>
              <w:rPr>
                <w:color w:val="EBEBEB"/>
              </w:rPr>
              <w:t>(strFileName)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 xml:space="preserve">except </w:t>
            </w:r>
            <w:r>
              <w:rPr>
                <w:color w:val="8888C6"/>
              </w:rPr>
              <w:t xml:space="preserve">FileNotFoundError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"</w:t>
            </w:r>
            <w:r>
              <w:rPr>
                <w:color w:val="ED864A"/>
              </w:rPr>
              <w:t>\n\t</w:t>
            </w:r>
            <w:r>
              <w:rPr>
                <w:color w:val="54B33E"/>
              </w:rPr>
              <w:t xml:space="preserve">" </w:t>
            </w:r>
            <w:r>
              <w:rPr>
                <w:color w:val="EBEBEB"/>
              </w:rPr>
              <w:t>+ errorCode + e.</w:t>
            </w:r>
            <w:r>
              <w:rPr>
                <w:color w:val="B200B2"/>
              </w:rPr>
              <w:t>__str__</w:t>
            </w:r>
            <w:r>
              <w:rPr>
                <w:color w:val="EBEBEB"/>
              </w:rPr>
              <w:t>())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 xml:space="preserve">except </w:t>
            </w:r>
            <w:r>
              <w:rPr>
                <w:color w:val="8888C6"/>
              </w:rPr>
              <w:t xml:space="preserve">Exception </w:t>
            </w:r>
            <w:r>
              <w:rPr>
                <w:color w:val="ED864A"/>
              </w:rPr>
              <w:t xml:space="preserve">as </w:t>
            </w:r>
            <w:r>
              <w:rPr>
                <w:color w:val="EBEBEB"/>
              </w:rPr>
              <w:t>e:</w:t>
            </w:r>
            <w:r>
              <w:rPr>
                <w:color w:val="EBEBEB"/>
              </w:rPr>
              <w:br/>
              <w:t xml:space="preserve">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(e)</w:t>
            </w:r>
            <w:r>
              <w:rPr>
                <w:color w:val="EBEBEB"/>
              </w:rPr>
              <w:br/>
            </w:r>
            <w:r>
              <w:rPr>
                <w:color w:val="ED864A"/>
              </w:rPr>
              <w:t>else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lstOfProductObjects = FileProcessor.\</w:t>
            </w:r>
            <w:r>
              <w:rPr>
                <w:color w:val="EBEBEB"/>
              </w:rPr>
              <w:br/>
              <w:t xml:space="preserve">        read_data_from_file(strFileName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color w:val="EBEBEB"/>
              </w:rPr>
              <w:t>lstOfProductObjects)</w:t>
            </w:r>
          </w:p>
        </w:tc>
      </w:tr>
    </w:tbl>
    <w:p w14:paraId="22ECB7F4" w14:textId="06ACA91C" w:rsidR="000F5B54" w:rsidRPr="000F5B54" w:rsidRDefault="00BA26A0" w:rsidP="00E84FC5">
      <w:pPr>
        <w:pStyle w:val="Caption"/>
      </w:pPr>
      <w:bookmarkStart w:id="1655" w:name="_Ref112874092"/>
      <w:bookmarkStart w:id="1656" w:name="_Ref112874624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1657" w:author="Bambi C" w:date="2022-08-31T21:42:00Z">
        <w:r w:rsidR="00A8388E">
          <w:rPr>
            <w:noProof/>
          </w:rPr>
          <w:t>21</w:t>
        </w:r>
      </w:ins>
      <w:del w:id="1658" w:author="Bambi C" w:date="2022-08-31T21:42:00Z">
        <w:r w:rsidR="009A5CE6" w:rsidDel="00A8388E">
          <w:rPr>
            <w:noProof/>
          </w:rPr>
          <w:delText>20</w:delText>
        </w:r>
      </w:del>
      <w:del w:id="1659" w:author="Bambi C" w:date="2022-08-31T21:39:00Z">
        <w:r w:rsidDel="009A5CE6">
          <w:rPr>
            <w:noProof/>
          </w:rPr>
          <w:delText>18</w:delText>
        </w:r>
      </w:del>
      <w:r w:rsidR="00EE01C2">
        <w:rPr>
          <w:noProof/>
        </w:rPr>
        <w:fldChar w:fldCharType="end"/>
      </w:r>
      <w:bookmarkEnd w:id="1655"/>
      <w:r>
        <w:t>. Source code for try-except exception statement</w:t>
      </w:r>
      <w:bookmarkEnd w:id="1656"/>
    </w:p>
    <w:p w14:paraId="0F0DCDA4" w14:textId="77777777" w:rsidR="00037B5C" w:rsidRDefault="00037B5C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13C4009" w14:textId="0C101F7F" w:rsidR="00F20E3E" w:rsidRPr="000527C0" w:rsidRDefault="00374946" w:rsidP="000663EC">
      <w:pPr>
        <w:pStyle w:val="Heading3"/>
      </w:pPr>
      <w:bookmarkStart w:id="1660" w:name="_Toc112243326"/>
      <w:bookmarkStart w:id="1661" w:name="_Toc112243581"/>
      <w:bookmarkStart w:id="1662" w:name="_Toc112264545"/>
      <w:bookmarkStart w:id="1663" w:name="_Toc112269827"/>
      <w:bookmarkStart w:id="1664" w:name="_Toc112243327"/>
      <w:bookmarkStart w:id="1665" w:name="_Toc112243582"/>
      <w:bookmarkStart w:id="1666" w:name="_Toc112264546"/>
      <w:bookmarkStart w:id="1667" w:name="_Toc112269828"/>
      <w:bookmarkStart w:id="1668" w:name="_Toc112243328"/>
      <w:bookmarkStart w:id="1669" w:name="_Toc112243583"/>
      <w:bookmarkStart w:id="1670" w:name="_Toc112264547"/>
      <w:bookmarkStart w:id="1671" w:name="_Toc112269829"/>
      <w:bookmarkStart w:id="1672" w:name="_Toc112243329"/>
      <w:bookmarkStart w:id="1673" w:name="_Toc112243584"/>
      <w:bookmarkStart w:id="1674" w:name="_Toc112264548"/>
      <w:bookmarkStart w:id="1675" w:name="_Toc112269830"/>
      <w:bookmarkStart w:id="1676" w:name="_Toc112243364"/>
      <w:bookmarkStart w:id="1677" w:name="_Toc112243619"/>
      <w:bookmarkStart w:id="1678" w:name="_Toc112264583"/>
      <w:bookmarkStart w:id="1679" w:name="_Toc112269865"/>
      <w:bookmarkStart w:id="1680" w:name="_Toc112243365"/>
      <w:bookmarkStart w:id="1681" w:name="_Toc112243620"/>
      <w:bookmarkStart w:id="1682" w:name="_Toc112264584"/>
      <w:bookmarkStart w:id="1683" w:name="_Toc112269866"/>
      <w:bookmarkStart w:id="1684" w:name="_Toc111378241"/>
      <w:bookmarkStart w:id="1685" w:name="_Toc111401795"/>
      <w:bookmarkStart w:id="1686" w:name="_Toc111378242"/>
      <w:bookmarkStart w:id="1687" w:name="_Toc111401796"/>
      <w:bookmarkStart w:id="1688" w:name="_Toc111378243"/>
      <w:bookmarkStart w:id="1689" w:name="_Toc111401797"/>
      <w:bookmarkStart w:id="1690" w:name="_Toc111378244"/>
      <w:bookmarkStart w:id="1691" w:name="_Toc111401798"/>
      <w:bookmarkStart w:id="1692" w:name="_Toc111378246"/>
      <w:bookmarkStart w:id="1693" w:name="_Toc111401800"/>
      <w:bookmarkStart w:id="1694" w:name="_Toc111378247"/>
      <w:bookmarkStart w:id="1695" w:name="_Toc111401801"/>
      <w:bookmarkStart w:id="1696" w:name="_Toc111378248"/>
      <w:bookmarkStart w:id="1697" w:name="_Toc111401802"/>
      <w:bookmarkStart w:id="1698" w:name="_Toc111378249"/>
      <w:bookmarkStart w:id="1699" w:name="_Toc111401803"/>
      <w:bookmarkStart w:id="1700" w:name="_Toc111378250"/>
      <w:bookmarkStart w:id="1701" w:name="_Toc111401804"/>
      <w:bookmarkStart w:id="1702" w:name="_Toc111378251"/>
      <w:bookmarkStart w:id="1703" w:name="_Toc111401805"/>
      <w:bookmarkStart w:id="1704" w:name="_Toc111378252"/>
      <w:bookmarkStart w:id="1705" w:name="_Toc111401806"/>
      <w:bookmarkStart w:id="1706" w:name="_Toc111378253"/>
      <w:bookmarkStart w:id="1707" w:name="_Toc111401807"/>
      <w:bookmarkStart w:id="1708" w:name="_Toc111378254"/>
      <w:bookmarkStart w:id="1709" w:name="_Toc111401808"/>
      <w:bookmarkStart w:id="1710" w:name="_Toc110380189"/>
      <w:bookmarkStart w:id="1711" w:name="_Toc110350315"/>
      <w:bookmarkStart w:id="1712" w:name="_Toc110380190"/>
      <w:bookmarkStart w:id="1713" w:name="_Toc110350316"/>
      <w:bookmarkStart w:id="1714" w:name="_Toc110380191"/>
      <w:bookmarkStart w:id="1715" w:name="_Toc110350317"/>
      <w:bookmarkStart w:id="1716" w:name="_Toc110380192"/>
      <w:bookmarkStart w:id="1717" w:name="_Toc110350318"/>
      <w:bookmarkStart w:id="1718" w:name="_Toc110380193"/>
      <w:bookmarkStart w:id="1719" w:name="_Toc110350321"/>
      <w:bookmarkStart w:id="1720" w:name="_Toc110380196"/>
      <w:bookmarkStart w:id="1721" w:name="_Toc110350322"/>
      <w:bookmarkStart w:id="1722" w:name="_Toc110380197"/>
      <w:bookmarkStart w:id="1723" w:name="_Toc110350323"/>
      <w:bookmarkStart w:id="1724" w:name="_Toc110380198"/>
      <w:bookmarkStart w:id="1725" w:name="_Toc110350324"/>
      <w:bookmarkStart w:id="1726" w:name="_Toc110380199"/>
      <w:bookmarkStart w:id="1727" w:name="_Toc110350325"/>
      <w:bookmarkStart w:id="1728" w:name="_Toc110380200"/>
      <w:bookmarkStart w:id="1729" w:name="_Toc110350326"/>
      <w:bookmarkStart w:id="1730" w:name="_Toc110380201"/>
      <w:bookmarkStart w:id="1731" w:name="_Toc110350327"/>
      <w:bookmarkStart w:id="1732" w:name="_Toc110380202"/>
      <w:bookmarkStart w:id="1733" w:name="_Toc110350328"/>
      <w:bookmarkStart w:id="1734" w:name="_Toc110380203"/>
      <w:bookmarkStart w:id="1735" w:name="_Toc110350329"/>
      <w:bookmarkStart w:id="1736" w:name="_Toc110380204"/>
      <w:bookmarkStart w:id="1737" w:name="_Toc110350330"/>
      <w:bookmarkStart w:id="1738" w:name="_Toc110380205"/>
      <w:bookmarkStart w:id="1739" w:name="_Toc110350331"/>
      <w:bookmarkStart w:id="1740" w:name="_Toc110380206"/>
      <w:bookmarkStart w:id="1741" w:name="_Toc110350332"/>
      <w:bookmarkStart w:id="1742" w:name="_Toc110380207"/>
      <w:bookmarkStart w:id="1743" w:name="_Toc110350339"/>
      <w:bookmarkStart w:id="1744" w:name="_Toc110380214"/>
      <w:bookmarkStart w:id="1745" w:name="_Toc110350340"/>
      <w:bookmarkStart w:id="1746" w:name="_Toc110380215"/>
      <w:bookmarkStart w:id="1747" w:name="_Toc110350341"/>
      <w:bookmarkStart w:id="1748" w:name="_Toc110380216"/>
      <w:bookmarkStart w:id="1749" w:name="_Toc110350342"/>
      <w:bookmarkStart w:id="1750" w:name="_Toc110380217"/>
      <w:bookmarkStart w:id="1751" w:name="_Toc110350343"/>
      <w:bookmarkStart w:id="1752" w:name="_Toc110380218"/>
      <w:bookmarkStart w:id="1753" w:name="_Toc110350344"/>
      <w:bookmarkStart w:id="1754" w:name="_Toc110380219"/>
      <w:bookmarkStart w:id="1755" w:name="_Toc110350345"/>
      <w:bookmarkStart w:id="1756" w:name="_Toc110380220"/>
      <w:bookmarkStart w:id="1757" w:name="_Toc110350346"/>
      <w:bookmarkStart w:id="1758" w:name="_Toc110380221"/>
      <w:bookmarkStart w:id="1759" w:name="_Toc110350347"/>
      <w:bookmarkStart w:id="1760" w:name="_Toc110380222"/>
      <w:bookmarkStart w:id="1761" w:name="_Toc110350348"/>
      <w:bookmarkStart w:id="1762" w:name="_Toc110380223"/>
      <w:bookmarkStart w:id="1763" w:name="_Toc110350349"/>
      <w:bookmarkStart w:id="1764" w:name="_Toc110380224"/>
      <w:bookmarkStart w:id="1765" w:name="_Toc110350350"/>
      <w:bookmarkStart w:id="1766" w:name="_Toc110380225"/>
      <w:bookmarkStart w:id="1767" w:name="_Toc110350351"/>
      <w:bookmarkStart w:id="1768" w:name="_Toc110380226"/>
      <w:bookmarkStart w:id="1769" w:name="_Toc110350352"/>
      <w:bookmarkStart w:id="1770" w:name="_Toc110380227"/>
      <w:bookmarkStart w:id="1771" w:name="_Toc110350353"/>
      <w:bookmarkStart w:id="1772" w:name="_Toc110380228"/>
      <w:bookmarkStart w:id="1773" w:name="_Toc110350354"/>
      <w:bookmarkStart w:id="1774" w:name="_Toc110380229"/>
      <w:bookmarkStart w:id="1775" w:name="_Toc110350355"/>
      <w:bookmarkStart w:id="1776" w:name="_Toc110380230"/>
      <w:bookmarkStart w:id="1777" w:name="_Toc110350356"/>
      <w:bookmarkStart w:id="1778" w:name="_Toc110380231"/>
      <w:bookmarkStart w:id="1779" w:name="_Toc110350357"/>
      <w:bookmarkStart w:id="1780" w:name="_Toc110380232"/>
      <w:bookmarkStart w:id="1781" w:name="_Toc110350358"/>
      <w:bookmarkStart w:id="1782" w:name="_Toc110380233"/>
      <w:bookmarkStart w:id="1783" w:name="_Toc110350361"/>
      <w:bookmarkStart w:id="1784" w:name="_Toc110380236"/>
      <w:bookmarkStart w:id="1785" w:name="_Toc110350362"/>
      <w:bookmarkStart w:id="1786" w:name="_Toc110380237"/>
      <w:bookmarkStart w:id="1787" w:name="_Toc109750109"/>
      <w:bookmarkStart w:id="1788" w:name="_Toc110350363"/>
      <w:bookmarkStart w:id="1789" w:name="_Toc110380238"/>
      <w:bookmarkStart w:id="1790" w:name="_Toc109750007"/>
      <w:bookmarkStart w:id="1791" w:name="_Toc109750059"/>
      <w:bookmarkStart w:id="1792" w:name="_Toc109750110"/>
      <w:bookmarkStart w:id="1793" w:name="_Toc109750160"/>
      <w:bookmarkStart w:id="1794" w:name="_Toc109750301"/>
      <w:bookmarkStart w:id="1795" w:name="_Toc110350364"/>
      <w:bookmarkStart w:id="1796" w:name="_Toc110380239"/>
      <w:bookmarkStart w:id="1797" w:name="_Toc109750008"/>
      <w:bookmarkStart w:id="1798" w:name="_Toc109750060"/>
      <w:bookmarkStart w:id="1799" w:name="_Toc109750111"/>
      <w:bookmarkStart w:id="1800" w:name="_Toc109750161"/>
      <w:bookmarkStart w:id="1801" w:name="_Toc109750252"/>
      <w:bookmarkStart w:id="1802" w:name="_Toc109750302"/>
      <w:bookmarkStart w:id="1803" w:name="_Toc109750352"/>
      <w:bookmarkStart w:id="1804" w:name="_Toc109750444"/>
      <w:bookmarkStart w:id="1805" w:name="_Toc109750493"/>
      <w:bookmarkStart w:id="1806" w:name="_Toc110350365"/>
      <w:bookmarkStart w:id="1807" w:name="_Toc110380240"/>
      <w:bookmarkStart w:id="1808" w:name="_Toc109750009"/>
      <w:bookmarkStart w:id="1809" w:name="_Toc109750061"/>
      <w:bookmarkStart w:id="1810" w:name="_Toc109750112"/>
      <w:bookmarkStart w:id="1811" w:name="_Toc109750162"/>
      <w:bookmarkStart w:id="1812" w:name="_Toc109750253"/>
      <w:bookmarkStart w:id="1813" w:name="_Toc109750303"/>
      <w:bookmarkStart w:id="1814" w:name="_Toc109750353"/>
      <w:bookmarkStart w:id="1815" w:name="_Toc109750445"/>
      <w:bookmarkStart w:id="1816" w:name="_Toc109750494"/>
      <w:bookmarkStart w:id="1817" w:name="_Toc110350366"/>
      <w:bookmarkStart w:id="1818" w:name="_Toc110380241"/>
      <w:bookmarkStart w:id="1819" w:name="_Toc109750010"/>
      <w:bookmarkStart w:id="1820" w:name="_Toc109750062"/>
      <w:bookmarkStart w:id="1821" w:name="_Toc109750113"/>
      <w:bookmarkStart w:id="1822" w:name="_Toc109750163"/>
      <w:bookmarkStart w:id="1823" w:name="_Toc109750254"/>
      <w:bookmarkStart w:id="1824" w:name="_Toc109750304"/>
      <w:bookmarkStart w:id="1825" w:name="_Toc109750354"/>
      <w:bookmarkStart w:id="1826" w:name="_Toc109750446"/>
      <w:bookmarkStart w:id="1827" w:name="_Toc109750495"/>
      <w:bookmarkStart w:id="1828" w:name="_Toc110350367"/>
      <w:bookmarkStart w:id="1829" w:name="_Toc110380242"/>
      <w:bookmarkStart w:id="1830" w:name="_Toc109750011"/>
      <w:bookmarkStart w:id="1831" w:name="_Toc109750063"/>
      <w:bookmarkStart w:id="1832" w:name="_Toc109750114"/>
      <w:bookmarkStart w:id="1833" w:name="_Toc109750164"/>
      <w:bookmarkStart w:id="1834" w:name="_Toc109750255"/>
      <w:bookmarkStart w:id="1835" w:name="_Toc109750305"/>
      <w:bookmarkStart w:id="1836" w:name="_Toc109750355"/>
      <w:bookmarkStart w:id="1837" w:name="_Toc109750447"/>
      <w:bookmarkStart w:id="1838" w:name="_Toc109750496"/>
      <w:bookmarkStart w:id="1839" w:name="_Toc110350368"/>
      <w:bookmarkStart w:id="1840" w:name="_Toc110380243"/>
      <w:bookmarkStart w:id="1841" w:name="_Toc109750012"/>
      <w:bookmarkStart w:id="1842" w:name="_Toc109750064"/>
      <w:bookmarkStart w:id="1843" w:name="_Toc109750115"/>
      <w:bookmarkStart w:id="1844" w:name="_Toc109750165"/>
      <w:bookmarkStart w:id="1845" w:name="_Toc109750256"/>
      <w:bookmarkStart w:id="1846" w:name="_Toc109750306"/>
      <w:bookmarkStart w:id="1847" w:name="_Toc109750356"/>
      <w:bookmarkStart w:id="1848" w:name="_Toc109750448"/>
      <w:bookmarkStart w:id="1849" w:name="_Toc109750497"/>
      <w:bookmarkStart w:id="1850" w:name="_Toc110350369"/>
      <w:bookmarkStart w:id="1851" w:name="_Toc110380244"/>
      <w:bookmarkStart w:id="1852" w:name="_Toc109750013"/>
      <w:bookmarkStart w:id="1853" w:name="_Toc109750065"/>
      <w:bookmarkStart w:id="1854" w:name="_Toc109750116"/>
      <w:bookmarkStart w:id="1855" w:name="_Toc109750166"/>
      <w:bookmarkStart w:id="1856" w:name="_Toc109750257"/>
      <w:bookmarkStart w:id="1857" w:name="_Toc109750307"/>
      <w:bookmarkStart w:id="1858" w:name="_Toc109750357"/>
      <w:bookmarkStart w:id="1859" w:name="_Toc109750449"/>
      <w:bookmarkStart w:id="1860" w:name="_Toc109750498"/>
      <w:bookmarkStart w:id="1861" w:name="_Toc110350370"/>
      <w:bookmarkStart w:id="1862" w:name="_Toc110380245"/>
      <w:bookmarkStart w:id="1863" w:name="_Toc110350371"/>
      <w:bookmarkStart w:id="1864" w:name="_Toc110380246"/>
      <w:bookmarkStart w:id="1865" w:name="_Toc108987783"/>
      <w:bookmarkStart w:id="1866" w:name="_Toc109061014"/>
      <w:bookmarkStart w:id="1867" w:name="_Toc109061052"/>
      <w:bookmarkStart w:id="1868" w:name="_Toc109061477"/>
      <w:bookmarkStart w:id="1869" w:name="_Toc109745660"/>
      <w:bookmarkStart w:id="1870" w:name="_Toc109745749"/>
      <w:bookmarkStart w:id="1871" w:name="_Toc109745790"/>
      <w:bookmarkStart w:id="1872" w:name="_Toc109745830"/>
      <w:bookmarkStart w:id="1873" w:name="_Toc109745872"/>
      <w:bookmarkStart w:id="1874" w:name="_Toc109745911"/>
      <w:bookmarkStart w:id="1875" w:name="_Toc109745952"/>
      <w:bookmarkStart w:id="1876" w:name="_Toc109745994"/>
      <w:bookmarkStart w:id="1877" w:name="_Toc109746035"/>
      <w:bookmarkStart w:id="1878" w:name="_Toc110350372"/>
      <w:bookmarkStart w:id="1879" w:name="_Toc110380247"/>
      <w:bookmarkStart w:id="1880" w:name="_Toc108987785"/>
      <w:bookmarkStart w:id="1881" w:name="_Toc109061016"/>
      <w:bookmarkStart w:id="1882" w:name="_Toc109061054"/>
      <w:bookmarkStart w:id="1883" w:name="_Toc109061479"/>
      <w:bookmarkStart w:id="1884" w:name="_Toc109745662"/>
      <w:bookmarkStart w:id="1885" w:name="_Toc109745751"/>
      <w:bookmarkStart w:id="1886" w:name="_Toc109745792"/>
      <w:bookmarkStart w:id="1887" w:name="_Toc109745832"/>
      <w:bookmarkStart w:id="1888" w:name="_Toc109745874"/>
      <w:bookmarkStart w:id="1889" w:name="_Toc109745913"/>
      <w:bookmarkStart w:id="1890" w:name="_Toc109745954"/>
      <w:bookmarkStart w:id="1891" w:name="_Toc109745996"/>
      <w:bookmarkStart w:id="1892" w:name="_Toc109746037"/>
      <w:bookmarkStart w:id="1893" w:name="_Toc110350374"/>
      <w:bookmarkStart w:id="1894" w:name="_Toc110380249"/>
      <w:bookmarkStart w:id="1895" w:name="_Toc109745664"/>
      <w:bookmarkStart w:id="1896" w:name="_Toc109745753"/>
      <w:bookmarkStart w:id="1897" w:name="_Toc109745794"/>
      <w:bookmarkStart w:id="1898" w:name="_Toc109745834"/>
      <w:bookmarkStart w:id="1899" w:name="_Toc109745876"/>
      <w:bookmarkStart w:id="1900" w:name="_Toc109745915"/>
      <w:bookmarkStart w:id="1901" w:name="_Toc109745956"/>
      <w:bookmarkStart w:id="1902" w:name="_Toc109745998"/>
      <w:bookmarkStart w:id="1903" w:name="_Toc109746039"/>
      <w:bookmarkStart w:id="1904" w:name="_Toc109749905"/>
      <w:bookmarkStart w:id="1905" w:name="_Toc109750016"/>
      <w:bookmarkStart w:id="1906" w:name="_Toc109750068"/>
      <w:bookmarkStart w:id="1907" w:name="_Toc109750119"/>
      <w:bookmarkStart w:id="1908" w:name="_Toc109750169"/>
      <w:bookmarkStart w:id="1909" w:name="_Toc109750211"/>
      <w:bookmarkStart w:id="1910" w:name="_Toc109750260"/>
      <w:bookmarkStart w:id="1911" w:name="_Toc109750310"/>
      <w:bookmarkStart w:id="1912" w:name="_Toc109750360"/>
      <w:bookmarkStart w:id="1913" w:name="_Toc109750402"/>
      <w:bookmarkStart w:id="1914" w:name="_Toc109750452"/>
      <w:bookmarkStart w:id="1915" w:name="_Toc109750501"/>
      <w:bookmarkStart w:id="1916" w:name="_Toc109750544"/>
      <w:bookmarkStart w:id="1917" w:name="_Toc109750587"/>
      <w:bookmarkStart w:id="1918" w:name="_Toc109750629"/>
      <w:bookmarkStart w:id="1919" w:name="_Toc109751948"/>
      <w:bookmarkStart w:id="1920" w:name="_Toc109758179"/>
      <w:bookmarkStart w:id="1921" w:name="_Toc110337666"/>
      <w:bookmarkStart w:id="1922" w:name="_Toc110338805"/>
      <w:bookmarkStart w:id="1923" w:name="_Toc110338841"/>
      <w:bookmarkStart w:id="1924" w:name="_Toc110338876"/>
      <w:bookmarkStart w:id="1925" w:name="_Toc110338911"/>
      <w:bookmarkStart w:id="1926" w:name="_Toc110340964"/>
      <w:bookmarkStart w:id="1927" w:name="_Toc110341115"/>
      <w:bookmarkStart w:id="1928" w:name="_Toc110341185"/>
      <w:bookmarkStart w:id="1929" w:name="_Toc110341252"/>
      <w:bookmarkStart w:id="1930" w:name="_Toc110349533"/>
      <w:bookmarkStart w:id="1931" w:name="_Toc110349629"/>
      <w:bookmarkStart w:id="1932" w:name="_Toc110350375"/>
      <w:bookmarkStart w:id="1933" w:name="_Toc110380250"/>
      <w:bookmarkStart w:id="1934" w:name="_Toc109745665"/>
      <w:bookmarkStart w:id="1935" w:name="_Toc109745754"/>
      <w:bookmarkStart w:id="1936" w:name="_Toc109745795"/>
      <w:bookmarkStart w:id="1937" w:name="_Toc109745835"/>
      <w:bookmarkStart w:id="1938" w:name="_Toc109745877"/>
      <w:bookmarkStart w:id="1939" w:name="_Toc109745916"/>
      <w:bookmarkStart w:id="1940" w:name="_Toc109745957"/>
      <w:bookmarkStart w:id="1941" w:name="_Toc109745999"/>
      <w:bookmarkStart w:id="1942" w:name="_Toc109746040"/>
      <w:bookmarkStart w:id="1943" w:name="_Toc109749906"/>
      <w:bookmarkStart w:id="1944" w:name="_Toc109750017"/>
      <w:bookmarkStart w:id="1945" w:name="_Toc109750069"/>
      <w:bookmarkStart w:id="1946" w:name="_Toc109750120"/>
      <w:bookmarkStart w:id="1947" w:name="_Toc109750170"/>
      <w:bookmarkStart w:id="1948" w:name="_Toc109750212"/>
      <w:bookmarkStart w:id="1949" w:name="_Toc109750261"/>
      <w:bookmarkStart w:id="1950" w:name="_Toc109750311"/>
      <w:bookmarkStart w:id="1951" w:name="_Toc109750361"/>
      <w:bookmarkStart w:id="1952" w:name="_Toc109750403"/>
      <w:bookmarkStart w:id="1953" w:name="_Toc109750453"/>
      <w:bookmarkStart w:id="1954" w:name="_Toc109750502"/>
      <w:bookmarkStart w:id="1955" w:name="_Toc109750545"/>
      <w:bookmarkStart w:id="1956" w:name="_Toc109750588"/>
      <w:bookmarkStart w:id="1957" w:name="_Toc109750630"/>
      <w:bookmarkStart w:id="1958" w:name="_Toc109751949"/>
      <w:bookmarkStart w:id="1959" w:name="_Toc109758180"/>
      <w:bookmarkStart w:id="1960" w:name="_Toc110337667"/>
      <w:bookmarkStart w:id="1961" w:name="_Toc110338806"/>
      <w:bookmarkStart w:id="1962" w:name="_Toc110338842"/>
      <w:bookmarkStart w:id="1963" w:name="_Toc110338877"/>
      <w:bookmarkStart w:id="1964" w:name="_Toc110338912"/>
      <w:bookmarkStart w:id="1965" w:name="_Toc110340965"/>
      <w:bookmarkStart w:id="1966" w:name="_Toc110341116"/>
      <w:bookmarkStart w:id="1967" w:name="_Toc110341186"/>
      <w:bookmarkStart w:id="1968" w:name="_Toc110341253"/>
      <w:bookmarkStart w:id="1969" w:name="_Toc110349534"/>
      <w:bookmarkStart w:id="1970" w:name="_Toc110349630"/>
      <w:bookmarkStart w:id="1971" w:name="_Toc110350376"/>
      <w:bookmarkStart w:id="1972" w:name="_Toc110380251"/>
      <w:bookmarkStart w:id="1973" w:name="_Toc112880841"/>
      <w:bookmarkEnd w:id="1660"/>
      <w:bookmarkEnd w:id="1661"/>
      <w:bookmarkEnd w:id="1662"/>
      <w:bookmarkEnd w:id="1663"/>
      <w:bookmarkEnd w:id="1664"/>
      <w:bookmarkEnd w:id="1665"/>
      <w:bookmarkEnd w:id="1666"/>
      <w:bookmarkEnd w:id="1667"/>
      <w:bookmarkEnd w:id="1668"/>
      <w:bookmarkEnd w:id="1669"/>
      <w:bookmarkEnd w:id="1670"/>
      <w:bookmarkEnd w:id="1671"/>
      <w:bookmarkEnd w:id="1672"/>
      <w:bookmarkEnd w:id="1673"/>
      <w:bookmarkEnd w:id="1674"/>
      <w:bookmarkEnd w:id="1675"/>
      <w:bookmarkEnd w:id="1676"/>
      <w:bookmarkEnd w:id="1677"/>
      <w:bookmarkEnd w:id="1678"/>
      <w:bookmarkEnd w:id="1679"/>
      <w:bookmarkEnd w:id="1680"/>
      <w:bookmarkEnd w:id="1681"/>
      <w:bookmarkEnd w:id="1682"/>
      <w:bookmarkEnd w:id="1683"/>
      <w:bookmarkEnd w:id="1684"/>
      <w:bookmarkEnd w:id="1685"/>
      <w:bookmarkEnd w:id="1686"/>
      <w:bookmarkEnd w:id="1687"/>
      <w:bookmarkEnd w:id="1688"/>
      <w:bookmarkEnd w:id="1689"/>
      <w:bookmarkEnd w:id="1690"/>
      <w:bookmarkEnd w:id="1691"/>
      <w:bookmarkEnd w:id="1692"/>
      <w:bookmarkEnd w:id="1693"/>
      <w:bookmarkEnd w:id="1694"/>
      <w:bookmarkEnd w:id="1695"/>
      <w:bookmarkEnd w:id="1696"/>
      <w:bookmarkEnd w:id="1697"/>
      <w:bookmarkEnd w:id="1698"/>
      <w:bookmarkEnd w:id="1699"/>
      <w:bookmarkEnd w:id="1700"/>
      <w:bookmarkEnd w:id="1701"/>
      <w:bookmarkEnd w:id="1702"/>
      <w:bookmarkEnd w:id="1703"/>
      <w:bookmarkEnd w:id="1704"/>
      <w:bookmarkEnd w:id="1705"/>
      <w:bookmarkEnd w:id="1706"/>
      <w:bookmarkEnd w:id="1707"/>
      <w:bookmarkEnd w:id="1708"/>
      <w:bookmarkEnd w:id="1709"/>
      <w:bookmarkEnd w:id="1710"/>
      <w:bookmarkEnd w:id="1711"/>
      <w:bookmarkEnd w:id="1712"/>
      <w:bookmarkEnd w:id="1713"/>
      <w:bookmarkEnd w:id="1714"/>
      <w:bookmarkEnd w:id="1715"/>
      <w:bookmarkEnd w:id="1716"/>
      <w:bookmarkEnd w:id="1717"/>
      <w:bookmarkEnd w:id="1718"/>
      <w:bookmarkEnd w:id="1719"/>
      <w:bookmarkEnd w:id="1720"/>
      <w:bookmarkEnd w:id="1721"/>
      <w:bookmarkEnd w:id="1722"/>
      <w:bookmarkEnd w:id="1723"/>
      <w:bookmarkEnd w:id="1724"/>
      <w:bookmarkEnd w:id="1725"/>
      <w:bookmarkEnd w:id="1726"/>
      <w:bookmarkEnd w:id="1727"/>
      <w:bookmarkEnd w:id="1728"/>
      <w:bookmarkEnd w:id="1729"/>
      <w:bookmarkEnd w:id="1730"/>
      <w:bookmarkEnd w:id="1731"/>
      <w:bookmarkEnd w:id="1732"/>
      <w:bookmarkEnd w:id="1733"/>
      <w:bookmarkEnd w:id="1734"/>
      <w:bookmarkEnd w:id="1735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r w:rsidRPr="000527C0">
        <w:t>Proposed solution</w:t>
      </w:r>
      <w:bookmarkEnd w:id="1973"/>
    </w:p>
    <w:p w14:paraId="482DFEB1" w14:textId="4CD19CE5" w:rsidR="00E24A34" w:rsidRPr="000527C0" w:rsidRDefault="00484B7E" w:rsidP="00AE188E">
      <w:r w:rsidRPr="000527C0">
        <w:lastRenderedPageBreak/>
        <w:t xml:space="preserve">The following source code is my program for </w:t>
      </w:r>
      <w:r w:rsidR="00BC00BC" w:rsidRPr="000527C0">
        <w:t>Assignment0</w:t>
      </w:r>
      <w:ins w:id="1974" w:author="Bambi C" w:date="2022-08-31T18:45:00Z">
        <w:r w:rsidR="005578CD">
          <w:t>8</w:t>
        </w:r>
      </w:ins>
      <w:del w:id="1975" w:author="Bambi C" w:date="2022-08-31T18:45:00Z">
        <w:r w:rsidR="00EF1018" w:rsidDel="005578CD">
          <w:delText>7</w:delText>
        </w:r>
      </w:del>
      <w:r w:rsidR="00BC00BC" w:rsidRPr="000527C0">
        <w:t xml:space="preserve"> </w:t>
      </w:r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ins w:id="1976" w:author="Bambi C" w:date="2022-08-31T21:45:00Z">
        <w:r w:rsidR="00E77609" w:rsidRPr="000527C0">
          <w:t xml:space="preserve">Figure </w:t>
        </w:r>
        <w:r w:rsidR="00E77609">
          <w:rPr>
            <w:noProof/>
          </w:rPr>
          <w:t>22</w:t>
        </w:r>
      </w:ins>
      <w:del w:id="1977" w:author="Bambi C" w:date="2022-08-31T21:45:00Z">
        <w:r w:rsidR="00AE188E" w:rsidRPr="000527C0" w:rsidDel="00E77609">
          <w:delText xml:space="preserve">Figure </w:delText>
        </w:r>
        <w:r w:rsidR="00AE188E" w:rsidDel="00E77609">
          <w:rPr>
            <w:noProof/>
          </w:rPr>
          <w:delText>18</w:delText>
        </w:r>
      </w:del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640"/>
      </w:tblGrid>
      <w:tr w:rsidR="00F576DD" w:rsidRPr="000527C0" w14:paraId="152A9C0B" w14:textId="77777777" w:rsidTr="00FC1B96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5ABB88C" w14:textId="40104B55" w:rsidR="008E009A" w:rsidRPr="00CF791D" w:rsidDel="005578CD" w:rsidRDefault="00FC1B96" w:rsidP="00D46796">
            <w:pPr>
              <w:rPr>
                <w:del w:id="1978" w:author="Bambi C" w:date="2022-08-31T18:45:00Z"/>
                <w:rFonts w:ascii="Courier New" w:hAnsi="Courier New" w:cs="Courier New"/>
                <w:iCs w:val="0"/>
                <w:color w:val="EBEBEB"/>
                <w:rPrChange w:id="1979" w:author="Bambi C" w:date="2022-08-31T19:31:00Z">
                  <w:rPr>
                    <w:del w:id="1980" w:author="Bambi C" w:date="2022-08-31T18:45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</w:pPr>
            <w:ins w:id="1981" w:author="Bambi C" w:date="2022-08-31T19:37:00Z">
              <w:r>
                <w:rPr>
                  <w:color w:val="7EC3E6"/>
                </w:rPr>
                <w:t># ------------------------------- #</w:t>
              </w:r>
              <w:r>
                <w:rPr>
                  <w:color w:val="7EC3E6"/>
                </w:rPr>
                <w:br/>
                <w:t># Title: Assignment08</w:t>
              </w:r>
              <w:r>
                <w:rPr>
                  <w:color w:val="7EC3E6"/>
                </w:rPr>
                <w:br/>
                <w:t># Dev: RSar</w:t>
              </w:r>
              <w:r>
                <w:rPr>
                  <w:color w:val="7EC3E6"/>
                </w:rPr>
                <w:br/>
                <w:t># Desc: Working with classes</w:t>
              </w:r>
              <w:r>
                <w:rPr>
                  <w:color w:val="7EC3E6"/>
                </w:rPr>
                <w:br/>
                <w:t># ChangeLog: (date,name,change)</w:t>
              </w:r>
              <w:r>
                <w:rPr>
                  <w:color w:val="7EC3E6"/>
                </w:rPr>
                <w:br/>
                <w:t>#       2022/01/01, RRoot, Created started script</w:t>
              </w:r>
              <w:r>
                <w:rPr>
                  <w:color w:val="7EC3E6"/>
                </w:rPr>
                <w:br/>
                <w:t>#       2022/01/02, RRoot, Added pseudocode to start assignment 8</w:t>
              </w:r>
              <w:r>
                <w:rPr>
                  <w:color w:val="7EC3E6"/>
                </w:rPr>
                <w:br/>
                <w:t>#       2022/08/28, RSar, Modified code to complete assignment 8</w:t>
              </w:r>
              <w:r>
                <w:rPr>
                  <w:color w:val="7EC3E6"/>
                </w:rPr>
                <w:br/>
                <w:t># 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Data --------------------------------------------------------------------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BEBEB"/>
                </w:rPr>
                <w:t xml:space="preserve">strFileName = </w:t>
              </w:r>
              <w:r>
                <w:rPr>
                  <w:color w:val="54B33E"/>
                </w:rPr>
                <w:t>"products.txt"</w:t>
              </w:r>
              <w:r>
                <w:rPr>
                  <w:color w:val="54B33E"/>
                </w:rPr>
                <w:br/>
              </w:r>
              <w:r>
                <w:rPr>
                  <w:color w:val="EBEBEB"/>
                </w:rPr>
                <w:t>lstOfProductObjects = []</w:t>
              </w:r>
              <w:r>
                <w:rPr>
                  <w:color w:val="EBEBEB"/>
                </w:rPr>
                <w:br/>
                <w:t xml:space="preserve">errorCode = </w:t>
              </w:r>
              <w:r>
                <w:rPr>
                  <w:color w:val="54B33E"/>
                </w:rPr>
                <w:t>"Error. Error. : "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Product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"""Stores data about a product: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properties:</w:t>
              </w:r>
              <w:r>
                <w:rPr>
                  <w:i/>
                  <w:iCs w:val="0"/>
                  <w:color w:val="499936"/>
                </w:rPr>
                <w:br/>
                <w:t xml:space="preserve">        product_name: (string) with the product's name</w:t>
              </w:r>
              <w:r>
                <w:rPr>
                  <w:i/>
                  <w:iCs w:val="0"/>
                  <w:color w:val="499936"/>
                </w:rPr>
                <w:br/>
                <w:t xml:space="preserve">        product_price: (float) with the product's standard price</w:t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(date,name,change)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2022/01/01, RRoot,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2022/08/28, RSar, Modified code to complete assignment 8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__init__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product_name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product_price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-- Attributes --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 = </w:t>
              </w:r>
              <w:r>
                <w:rPr>
                  <w:color w:val="FFFFFF"/>
                </w:rPr>
                <w:t>product_name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.__product_price = </w:t>
              </w:r>
              <w:r>
                <w:rPr>
                  <w:color w:val="FFFFFF"/>
                </w:rPr>
                <w:t>product_price</w:t>
              </w:r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># -- Properties --</w:t>
              </w:r>
              <w:r>
                <w:rPr>
                  <w:color w:val="7EC3E6"/>
                </w:rPr>
                <w:br/>
                <w:t xml:space="preserve">    # product_name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product_name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.__product_name).title()  </w:t>
              </w:r>
              <w:r>
                <w:rPr>
                  <w:color w:val="7EC3E6"/>
                </w:rPr>
                <w:t># Title case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@product_name.setter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product_name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>).isnumeric():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.__product_name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"Product name must contain a letter."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product_price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A9B837"/>
                </w:rPr>
                <w:t>@property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product_price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getter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.__product_price)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A9B837"/>
                </w:rPr>
                <w:t>@product_price.setter</w:t>
              </w:r>
              <w:r>
                <w:rPr>
                  <w:color w:val="A9B837"/>
                </w:rPr>
                <w:br/>
              </w:r>
              <w:r>
                <w:rPr>
                  <w:color w:val="A9B837"/>
                </w:rPr>
                <w:lastRenderedPageBreak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product_price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):  </w:t>
              </w:r>
              <w:r>
                <w:rPr>
                  <w:color w:val="7EC3E6"/>
                </w:rPr>
                <w:t># setter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and </w:t>
              </w:r>
              <w:r>
                <w:rPr>
                  <w:color w:val="FFFFFF"/>
                </w:rPr>
                <w:t xml:space="preserve">value </w:t>
              </w:r>
              <w:r>
                <w:rPr>
                  <w:color w:val="EBEBEB"/>
                </w:rPr>
                <w:t xml:space="preserve">&gt;=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.__product_price = </w:t>
              </w:r>
              <w:r>
                <w:rPr>
                  <w:color w:val="FFFFFF"/>
                </w:rPr>
                <w:t>value</w:t>
              </w:r>
              <w:r>
                <w:rPr>
                  <w:color w:val="FFFFFF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not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).isnumeric() </w:t>
              </w:r>
              <w:r>
                <w:rPr>
                  <w:color w:val="ED864A"/>
                </w:rPr>
                <w:t xml:space="preserve">or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value</w:t>
              </w:r>
              <w:r>
                <w:rPr>
                  <w:color w:val="EBEBEB"/>
                </w:rPr>
                <w:t xml:space="preserve">) &lt;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raise </w:t>
              </w:r>
              <w:r>
                <w:rPr>
                  <w:color w:val="8888C6"/>
                </w:rPr>
                <w:t>Exception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"Price must be a number and cannot be negative."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the Product class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to_string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</w:t>
              </w:r>
              <w:r>
                <w:rPr>
                  <w:color w:val="B200B2"/>
                </w:rPr>
                <w:t>__str__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B200B2"/>
                </w:rPr>
                <w:t>__str__</w:t>
              </w:r>
              <w:r>
                <w:rPr>
                  <w:color w:val="EBEBEB"/>
                </w:rPr>
                <w:t>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return self.product_name + "," + str(self.product_price)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 xml:space="preserve">.product_name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 $"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'{0:.2f}'</w:t>
              </w:r>
              <w:r>
                <w:rPr>
                  <w:color w:val="EBEBEB"/>
                </w:rPr>
                <w:t>.format(</w:t>
              </w:r>
              <w:r>
                <w:rPr>
                  <w:color w:val="94558D"/>
                </w:rPr>
                <w:t>self</w:t>
              </w:r>
              <w:r>
                <w:rPr>
                  <w:color w:val="EBEBEB"/>
                </w:rPr>
                <w:t>.product_price)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Data --------------------------------------------------------------------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Processing  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FileProcessor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"""Processes data to and from a file and a list of product objects: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    save_data_to_file(file_name, list_of_product_objects):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add_data_to_list(name, price, list_of_rows):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read_data_from_file(file_name): -&gt; (a list of product objects)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(date,name,change)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2022/01/01, RRoot,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    2022/08/28, RSar, Modified code to complete assignment 8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process data from a file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read_data_from_file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"r"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line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    data = line.split(</w:t>
              </w:r>
              <w:r>
                <w:rPr>
                  <w:color w:val="54B33E"/>
                </w:rPr>
                <w:t>","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row = Product(</w:t>
              </w:r>
              <w:r>
                <w:rPr>
                  <w:color w:val="AA4926"/>
                </w:rPr>
                <w:t>product_name</w:t>
              </w:r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</w:t>
              </w:r>
              <w:r>
                <w:rPr>
                  <w:color w:val="AA4926"/>
                </w:rPr>
                <w:t>product_price</w:t>
              </w:r>
              <w:r>
                <w:rPr>
                  <w:color w:val="EBEBEB"/>
                </w:rPr>
                <w:t>=data[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].strip())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.append(row)</w:t>
              </w:r>
              <w:r>
                <w:rPr>
                  <w:color w:val="EBEBEB"/>
                </w:rPr>
                <w:br/>
                <w:t xml:space="preserve">        file.close()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price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    row = 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price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FFFFFF"/>
                </w:rPr>
                <w:br/>
              </w:r>
              <w:r>
                <w:rPr>
                  <w:color w:val="FFFFFF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process data to a file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save_data_to_file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with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file_name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"w"</w:t>
              </w:r>
              <w:r>
                <w:rPr>
                  <w:color w:val="EBEBEB"/>
                </w:rPr>
                <w:t xml:space="preserve">)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file: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file.write(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(item.product_name) + </w:t>
              </w:r>
              <w:r>
                <w:rPr>
                  <w:color w:val="54B33E"/>
                </w:rPr>
                <w:t xml:space="preserve">","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            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(item.product_price)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file.close()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Data saved to file: '"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FFFFFF"/>
                </w:rPr>
                <w:t xml:space="preserve">file_name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"'"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Processing  -------------------------------------------------------------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Presentation (Input/Output)  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class </w:t>
              </w:r>
              <w:r>
                <w:rPr>
                  <w:color w:val="FFFFFF"/>
                </w:rPr>
                <w:t>IO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docstring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i/>
                  <w:iCs w:val="0"/>
                  <w:color w:val="499936"/>
                </w:rPr>
                <w:t>"""Performs Input and Output tasks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methods:</w:t>
              </w:r>
              <w:r>
                <w:rPr>
                  <w:i/>
                  <w:iCs w:val="0"/>
                  <w:color w:val="499936"/>
                </w:rPr>
                <w:br/>
                <w:t xml:space="preserve">        output_menu_tasks():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changelog: (date,name,change)</w:t>
              </w:r>
              <w:r>
                <w:rPr>
                  <w:i/>
                  <w:iCs w:val="0"/>
                  <w:color w:val="499936"/>
                </w:rPr>
                <w:br/>
                <w:t xml:space="preserve">         2022/08/28, RSar, Created Class</w:t>
              </w:r>
              <w:r>
                <w:rPr>
                  <w:i/>
                  <w:iCs w:val="0"/>
                  <w:color w:val="499936"/>
                </w:rPr>
                <w:br/>
                <w:t xml:space="preserve">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</w:t>
              </w:r>
              <w:r>
                <w:rPr>
                  <w:color w:val="7EC3E6"/>
                </w:rPr>
                <w:t># -- Fields --</w:t>
              </w:r>
              <w:r>
                <w:rPr>
                  <w:color w:val="7EC3E6"/>
                </w:rPr>
                <w:br/>
                <w:t xml:space="preserve">    # -- Constructor --</w:t>
              </w:r>
              <w:r>
                <w:rPr>
                  <w:color w:val="7EC3E6"/>
                </w:rPr>
                <w:br/>
                <w:t xml:space="preserve">    #     -- Attributes --</w:t>
              </w:r>
              <w:r>
                <w:rPr>
                  <w:color w:val="7EC3E6"/>
                </w:rPr>
                <w:br/>
                <w:t xml:space="preserve">    # -- Properties --</w:t>
              </w:r>
              <w:r>
                <w:rPr>
                  <w:color w:val="7EC3E6"/>
                </w:rPr>
                <w:br/>
                <w:t xml:space="preserve">    # -- Methods --</w:t>
              </w:r>
              <w:r>
                <w:rPr>
                  <w:color w:val="7EC3E6"/>
                </w:rPr>
                <w:br/>
                <w:t xml:space="preserve">    # </w:t>
              </w:r>
              <w:r>
                <w:rPr>
                  <w:i/>
                  <w:iCs w:val="0"/>
                  <w:color w:val="ADCC00"/>
                </w:rPr>
                <w:t>TODO: Add code to show menu to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output_menu_tasks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i/>
                  <w:iCs w:val="0"/>
                  <w:color w:val="499936"/>
                </w:rPr>
                <w:t>""" Display a menu of choice to the user</w:t>
              </w:r>
              <w:r>
                <w:rPr>
                  <w:i/>
                  <w:iCs w:val="0"/>
                  <w:color w:val="499936"/>
                </w:rPr>
                <w:br/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r>
                <w:rPr>
                  <w:b/>
                  <w:bCs/>
                  <w:i/>
                  <w:iCs w:val="0"/>
                  <w:color w:val="499936"/>
                </w:rPr>
                <w:t>:return</w:t>
              </w:r>
              <w:r>
                <w:rPr>
                  <w:i/>
                  <w:iCs w:val="0"/>
                  <w:color w:val="499936"/>
                </w:rPr>
                <w:t>: nothing</w:t>
              </w:r>
              <w:r>
                <w:rPr>
                  <w:i/>
                  <w:iCs w:val="0"/>
                  <w:color w:val="499936"/>
                </w:rPr>
                <w:br/>
                <w:t xml:space="preserve">        """</w:t>
              </w:r>
              <w:r>
                <w:rPr>
                  <w:i/>
                  <w:iCs w:val="0"/>
                  <w:color w:val="499936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 xml:space="preserve">9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 xml:space="preserve">" Menu of options 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 xml:space="preserve">9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1 - Show current list of products"</w:t>
              </w:r>
              <w:r>
                <w:rPr>
                  <w:color w:val="54B33E"/>
                </w:rPr>
                <w:br/>
                <w:t xml:space="preserve">              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2 - Add product"</w:t>
              </w:r>
              <w:r>
                <w:rPr>
                  <w:color w:val="54B33E"/>
                </w:rPr>
                <w:br/>
                <w:t xml:space="preserve">              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3 - Save and exit"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"="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>35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get user's choice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input_menu_choice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Select an option from the menu "</w:t>
              </w:r>
              <w:r>
                <w:rPr>
                  <w:color w:val="54B33E"/>
                </w:rPr>
                <w:br/>
                <w:t xml:space="preserve">                           "(1-3): "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show the current data from the file to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</w:r>
              <w:r>
                <w:rPr>
                  <w:color w:val="A9B837"/>
                </w:rPr>
                <w:lastRenderedPageBreak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show_current_data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list_of_products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 List of Products --------"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item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list_of_products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(item))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54B33E"/>
                </w:rPr>
                <w:t>"-"</w:t>
              </w:r>
              <w:r>
                <w:rPr>
                  <w:color w:val="EBEBEB"/>
                </w:rPr>
                <w:t>*</w:t>
              </w:r>
              <w:r>
                <w:rPr>
                  <w:b/>
                  <w:bCs/>
                  <w:color w:val="33CCFF"/>
                </w:rPr>
                <w:t>35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 xml:space="preserve"># </w:t>
              </w:r>
              <w:r>
                <w:rPr>
                  <w:i/>
                  <w:iCs w:val="0"/>
                  <w:color w:val="ADCC00"/>
                </w:rPr>
                <w:t>TODO: Add code to get product data from user</w:t>
              </w:r>
              <w:r>
                <w:rPr>
                  <w:i/>
                  <w:iCs w:val="0"/>
                  <w:color w:val="ADCC00"/>
                </w:rPr>
                <w:br/>
                <w:t xml:space="preserve">    </w:t>
              </w:r>
              <w:r>
                <w:rPr>
                  <w:color w:val="A9B837"/>
                </w:rPr>
                <w:t>@staticmethod</w:t>
              </w:r>
              <w:r>
                <w:rPr>
                  <w:color w:val="A9B837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add_new_product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    item = Product(</w:t>
              </w:r>
              <w:r>
                <w:rPr>
                  <w:color w:val="54B33E"/>
                </w:rPr>
                <w:t>''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># instantiates 'null' item object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name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"Enter product NAME: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item.product_name = name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errorCode 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 xml:space="preserve">(e) + 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price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Enter product PRICE: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item.product_price = </w:t>
              </w:r>
              <w:r>
                <w:rPr>
                  <w:color w:val="8888C6"/>
                </w:rPr>
                <w:t>float</w:t>
              </w:r>
              <w:r>
                <w:rPr>
                  <w:color w:val="EBEBEB"/>
                </w:rPr>
                <w:t>(price)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errorCode 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(e))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New product added: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(item))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item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Presentation (Input/Output)  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Main Body of Script  ---------------------------------------------------- #</w:t>
              </w:r>
              <w:r>
                <w:rPr>
                  <w:color w:val="7EC3E6"/>
                </w:rPr>
                <w:br/>
                <w:t># Load data from file into a list of product objects when script starts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file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(strFileName)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 xml:space="preserve">FileNotFoundError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>+ errorCode + e.</w:t>
              </w:r>
              <w:r>
                <w:rPr>
                  <w:color w:val="B200B2"/>
                </w:rPr>
                <w:t>__str__</w:t>
              </w:r>
              <w:r>
                <w:rPr>
                  <w:color w:val="EBEBEB"/>
                </w:rPr>
                <w:t>())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 xml:space="preserve">Exception </w:t>
              </w:r>
              <w:r>
                <w:rPr>
                  <w:color w:val="ED864A"/>
                </w:rPr>
                <w:t xml:space="preserve">as </w:t>
              </w:r>
              <w:r>
                <w:rPr>
                  <w:color w:val="EBEBEB"/>
                </w:rPr>
                <w:t>e: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(e)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lstOfProductObjects = FileProcessor.\</w:t>
              </w:r>
              <w:r>
                <w:rPr>
                  <w:color w:val="EBEBEB"/>
                </w:rPr>
                <w:br/>
                <w:t xml:space="preserve">        read_data_from_file(strFileName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lstOfProductObjects)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Show user a menu of options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BEBEB"/>
                </w:rPr>
                <w:t>IO.output_menu_tasks()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Get user's menu option choice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BEBEB"/>
                </w:rPr>
                <w:t>choice_str = IO.input_menu_choice()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7EC3E6"/>
                </w:rPr>
                <w:t># Show user current data in the list of product objects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show current data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lastRenderedPageBreak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Displaying current list of products..."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IO.show_current_data(lstOfProductObjects)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</w:t>
              </w:r>
              <w:r>
                <w:rPr>
                  <w:color w:val="7EC3E6"/>
                </w:rPr>
                <w:t># Let user add data to the list of product objects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product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Add product information..."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lstOfProductObjects.append(IO.add_new_product())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</w:t>
              </w:r>
              <w:r>
                <w:rPr>
                  <w:color w:val="7EC3E6"/>
                </w:rPr>
                <w:t># let user save current data to file and exit program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7EC3E6"/>
                </w:rPr>
                <w:t># ask user to save and exit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choice =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Save changes to file? [Y/N]: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choice.lower() == </w:t>
              </w:r>
              <w:r>
                <w:rPr>
                  <w:color w:val="54B33E"/>
                </w:rPr>
                <w:t>"y"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Saving data to file..."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FileProcessor.save_data_to_file(strFileName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</w:t>
              </w:r>
              <w:r>
                <w:rPr>
                  <w:color w:val="EBEBEB"/>
                </w:rPr>
                <w:t>lstOfProductObjects)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    elif </w:t>
              </w:r>
              <w:r>
                <w:rPr>
                  <w:color w:val="EBEBEB"/>
                </w:rPr>
                <w:t xml:space="preserve">choice.lower() == </w:t>
              </w:r>
              <w:r>
                <w:rPr>
                  <w:color w:val="54B33E"/>
                </w:rPr>
                <w:t>"n"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Data not saved to file..."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  <w:t xml:space="preserve">                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" </w:t>
              </w:r>
              <w:r>
                <w:rPr>
                  <w:color w:val="EBEBEB"/>
                </w:rPr>
                <w:t xml:space="preserve">+ errorCode + </w:t>
              </w:r>
              <w:r>
                <w:rPr>
                  <w:color w:val="54B33E"/>
                </w:rPr>
                <w:t>": Invalid choice."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7EC3E6"/>
                </w:rPr>
                <w:t>#     continue</w:t>
              </w:r>
              <w:r>
                <w:rPr>
                  <w:color w:val="7EC3E6"/>
                </w:rPr>
                <w:br/>
                <w:t xml:space="preserve">        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Press ENTER key to quit the program."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break</w:t>
              </w:r>
            </w:ins>
          </w:p>
          <w:p w14:paraId="2B5421FF" w14:textId="65C98405" w:rsidR="00016253" w:rsidDel="005578CD" w:rsidRDefault="000A3D0C">
            <w:pPr>
              <w:pStyle w:val="HTMLPreformatted"/>
              <w:shd w:val="clear" w:color="auto" w:fill="131314"/>
              <w:rPr>
                <w:del w:id="1982" w:author="Bambi C" w:date="2022-08-31T18:45:00Z"/>
                <w:color w:val="EBEBEB"/>
              </w:rPr>
            </w:pPr>
            <w:del w:id="1983" w:author="Bambi C" w:date="2022-08-31T18:45:00Z">
              <w:r w:rsidDel="005578CD">
                <w:rPr>
                  <w:color w:val="7EC3E6"/>
                </w:rPr>
                <w:delText># ------------------------------- #</w:delText>
              </w:r>
              <w:r w:rsidDel="005578CD">
                <w:rPr>
                  <w:color w:val="7EC3E6"/>
                </w:rPr>
                <w:br/>
                <w:delText># Title: Assignment07</w:delText>
              </w:r>
              <w:r w:rsidDel="005578CD">
                <w:rPr>
                  <w:color w:val="7EC3E6"/>
                </w:rPr>
                <w:br/>
                <w:delText># Dev: RSar</w:delText>
              </w:r>
              <w:r w:rsidDel="005578CD">
                <w:rPr>
                  <w:color w:val="7EC3E6"/>
                </w:rPr>
                <w:br/>
                <w:delText># Desc: Start</w:delText>
              </w:r>
              <w:r w:rsidDel="005578CD">
                <w:rPr>
                  <w:color w:val="7EC3E6"/>
                </w:rPr>
                <w:br/>
                <w:delText># ChangeLog: (date,name,change)</w:delText>
              </w:r>
              <w:r w:rsidDel="005578CD">
                <w:rPr>
                  <w:color w:val="7EC3E6"/>
                </w:rPr>
                <w:br/>
                <w:delText>#            2022/08/23, RSar, Created module to complete Assignment</w:delText>
              </w:r>
              <w:r w:rsidDel="005578CD">
                <w:rPr>
                  <w:color w:val="7EC3E6"/>
                </w:rPr>
                <w:br/>
                <w:delText># 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 xml:space="preserve">import </w:delText>
              </w:r>
              <w:r w:rsidDel="005578CD">
                <w:rPr>
                  <w:color w:val="EBEBEB"/>
                </w:rPr>
                <w:delText>pickle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import </w:delText>
              </w:r>
              <w:r w:rsidDel="005578CD">
                <w:rPr>
                  <w:color w:val="EBEBEB"/>
                </w:rPr>
                <w:delText>datetime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Data ----------------------------------------------------------- #</w:delText>
              </w:r>
              <w:r w:rsidDel="005578CD">
                <w:rPr>
                  <w:color w:val="7EC3E6"/>
                </w:rPr>
                <w:br/>
                <w:delText># Declare variables and constants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BEBEB"/>
                </w:rPr>
                <w:delText xml:space="preserve">program_title_str = </w:delText>
              </w:r>
              <w:r w:rsidDel="005578CD">
                <w:rPr>
                  <w:color w:val="54B33E"/>
                </w:rPr>
                <w:delText>'VIP Birthdays v1.0'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BEBEB"/>
                </w:rPr>
                <w:delText xml:space="preserve">default_file_str = </w:delText>
              </w:r>
              <w:r w:rsidDel="005578CD">
                <w:rPr>
                  <w:color w:val="54B33E"/>
                </w:rPr>
                <w:delText>'AppData.dat'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BEBEB"/>
                </w:rPr>
                <w:delText>check_save_flag = [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 xml:space="preserve">]  </w:delText>
              </w:r>
              <w:r w:rsidDel="005578CD">
                <w:rPr>
                  <w:color w:val="7EC3E6"/>
                </w:rPr>
                <w:delText># If = 1, then data saved/no changes, if = 0, changes \</w:delText>
              </w:r>
              <w:r w:rsidDel="005578CD">
                <w:rPr>
                  <w:color w:val="7EC3E6"/>
                </w:rPr>
                <w:br/>
                <w:delText># not saved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  <w:delText># Processing  ----------------------------------------------------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R="00016253" w:rsidDel="005578CD">
                <w:rPr>
                  <w:color w:val="ED864A"/>
                </w:rPr>
                <w:delText xml:space="preserve">def </w:delText>
              </w:r>
              <w:r w:rsidR="00016253" w:rsidDel="005578CD">
                <w:rPr>
                  <w:color w:val="FFCF40"/>
                </w:rPr>
                <w:delText>read_data_from_file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FFFFFF"/>
                </w:rPr>
                <w:delText>working_file_str</w:delText>
              </w:r>
              <w:r w:rsidR="00016253" w:rsidDel="005578CD">
                <w:rPr>
                  <w:color w:val="EBEBEB"/>
                </w:rPr>
                <w:delText>):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>try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file_obj = </w:delText>
              </w:r>
              <w:r w:rsidR="00016253" w:rsidDel="005578CD">
                <w:rPr>
                  <w:color w:val="8888C6"/>
                </w:rPr>
                <w:delText>open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FFFFFF"/>
                </w:rPr>
                <w:delText>working_file_str</w:delText>
              </w:r>
              <w:r w:rsidR="00016253" w:rsidDel="005578CD">
                <w:rPr>
                  <w:b/>
                  <w:bCs/>
                  <w:color w:val="ED864A"/>
                </w:rPr>
                <w:delText xml:space="preserve">, </w:delText>
              </w:r>
              <w:r w:rsidR="00016253" w:rsidDel="005578CD">
                <w:rPr>
                  <w:color w:val="54B33E"/>
                </w:rPr>
                <w:delText>'rb'</w:delText>
              </w:r>
              <w:r w:rsidR="00016253" w:rsidDel="005578CD">
                <w:rPr>
                  <w:color w:val="EBEBEB"/>
                </w:rPr>
                <w:delText>)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 xml:space="preserve">except </w:delText>
              </w:r>
              <w:r w:rsidR="00016253" w:rsidDel="005578CD">
                <w:rPr>
                  <w:color w:val="8888C6"/>
                </w:rPr>
                <w:delText>FileNotFoundError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8888C6"/>
                </w:rPr>
                <w:delText>print</w:delText>
              </w:r>
              <w:r w:rsidR="00016253" w:rsidDel="005578CD">
                <w:rPr>
                  <w:color w:val="EBEBEB"/>
                </w:rPr>
                <w:delText>(</w:delText>
              </w:r>
              <w:r w:rsidR="00016253" w:rsidDel="005578CD">
                <w:rPr>
                  <w:color w:val="54B33E"/>
                </w:rPr>
                <w:delText>'</w:delText>
              </w:r>
              <w:r w:rsidR="00016253" w:rsidDel="005578CD">
                <w:rPr>
                  <w:color w:val="ED864A"/>
                </w:rPr>
                <w:delText>\n</w:delText>
              </w:r>
              <w:r w:rsidR="00016253" w:rsidDel="005578CD">
                <w:rPr>
                  <w:color w:val="54B33E"/>
                </w:rPr>
                <w:delText>ERROR: File not found.'</w:delText>
              </w:r>
              <w:r w:rsidR="00016253" w:rsidDel="005578CD">
                <w:rPr>
                  <w:color w:val="EBEBEB"/>
                </w:rPr>
                <w:delText>)</w:delText>
              </w:r>
              <w:r w:rsidR="00016253" w:rsidDel="005578CD">
                <w:rPr>
                  <w:color w:val="EBEBEB"/>
                </w:rPr>
                <w:br/>
                <w:delText xml:space="preserve">    </w:delText>
              </w:r>
              <w:r w:rsidR="00016253" w:rsidDel="005578CD">
                <w:rPr>
                  <w:color w:val="ED864A"/>
                </w:rPr>
                <w:delText>else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ED864A"/>
                </w:rPr>
                <w:delText>try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list_of_rows = pickle.load(file_obj)</w:delText>
              </w:r>
              <w:r w:rsidR="00016253" w:rsidDel="005578CD">
                <w:rPr>
                  <w:color w:val="EBEBEB"/>
                </w:rPr>
                <w:br/>
                <w:delText xml:space="preserve">        </w:delText>
              </w:r>
              <w:r w:rsidR="00016253" w:rsidDel="005578CD">
                <w:rPr>
                  <w:color w:val="ED864A"/>
                </w:rPr>
                <w:delText xml:space="preserve">except </w:delText>
              </w:r>
              <w:r w:rsidR="00016253" w:rsidDel="005578CD">
                <w:rPr>
                  <w:color w:val="8888C6"/>
                </w:rPr>
                <w:delText>EOFError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</w:delText>
              </w:r>
              <w:r w:rsidR="00016253" w:rsidDel="005578CD">
                <w:rPr>
                  <w:color w:val="ED864A"/>
                </w:rPr>
                <w:delText>pass</w:delText>
              </w:r>
              <w:r w:rsidR="00016253" w:rsidDel="005578CD">
                <w:rPr>
                  <w:color w:val="ED864A"/>
                </w:rPr>
                <w:br/>
                <w:delText xml:space="preserve">        else</w:delText>
              </w:r>
              <w:r w:rsidR="00016253" w:rsidDel="005578CD">
                <w:rPr>
                  <w:color w:val="EBEBEB"/>
                </w:rPr>
                <w:delText>:</w:delText>
              </w:r>
              <w:r w:rsidR="00016253" w:rsidDel="005578CD">
                <w:rPr>
                  <w:color w:val="EBEBEB"/>
                </w:rPr>
                <w:br/>
                <w:delText xml:space="preserve">            file_obj.close()</w:delText>
              </w:r>
              <w:r w:rsidR="00016253" w:rsidDel="005578CD">
                <w:rPr>
                  <w:color w:val="EBEBEB"/>
                </w:rPr>
                <w:br/>
                <w:delText xml:space="preserve">            </w:delText>
              </w:r>
              <w:r w:rsidR="00016253" w:rsidDel="005578CD">
                <w:rPr>
                  <w:color w:val="ED864A"/>
                </w:rPr>
                <w:delText xml:space="preserve">return </w:delText>
              </w:r>
              <w:r w:rsidR="00016253" w:rsidDel="005578CD">
                <w:rPr>
                  <w:color w:val="EBEBEB"/>
                </w:rPr>
                <w:delText>list_of_rows</w:delText>
              </w:r>
            </w:del>
          </w:p>
          <w:p w14:paraId="7711DC89" w14:textId="7EDAB3DE" w:rsidR="00016253" w:rsidDel="005578CD" w:rsidRDefault="00016253">
            <w:pPr>
              <w:pStyle w:val="HTMLPreformatted"/>
              <w:shd w:val="clear" w:color="auto" w:fill="131314"/>
              <w:rPr>
                <w:del w:id="1984" w:author="Bambi C" w:date="2022-08-31T18:45:00Z"/>
                <w:color w:val="EBEBEB"/>
              </w:rPr>
            </w:pPr>
          </w:p>
          <w:p w14:paraId="4DC7AD76" w14:textId="02743A5A" w:rsidR="008C7805" w:rsidDel="005578CD" w:rsidRDefault="000A3D0C">
            <w:pPr>
              <w:pStyle w:val="HTMLPreformatted"/>
              <w:shd w:val="clear" w:color="auto" w:fill="131314"/>
              <w:rPr>
                <w:del w:id="1985" w:author="Bambi C" w:date="2022-08-31T18:45:00Z"/>
                <w:color w:val="EBEBEB"/>
              </w:rPr>
            </w:pPr>
            <w:del w:id="1986" w:author="Bambi C" w:date="2022-08-31T18:45:00Z"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add_data_to_list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name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circle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dob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row_dic = {</w:delText>
              </w:r>
              <w:r w:rsidDel="005578CD">
                <w:rPr>
                  <w:color w:val="54B33E"/>
                </w:rPr>
                <w:delText>"Name"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name</w:delText>
              </w:r>
              <w:r w:rsidDel="005578CD">
                <w:rPr>
                  <w:color w:val="EBEBEB"/>
                </w:rPr>
                <w:delText>).strip()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</w:delText>
              </w:r>
              <w:r w:rsidDel="005578CD">
                <w:rPr>
                  <w:color w:val="54B33E"/>
                </w:rPr>
                <w:delText>"Circle"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circle</w:delText>
              </w:r>
              <w:r w:rsidDel="005578CD">
                <w:rPr>
                  <w:color w:val="EBEBEB"/>
                </w:rPr>
                <w:delText>).strip()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</w:delText>
              </w:r>
              <w:r w:rsidDel="005578CD">
                <w:rPr>
                  <w:color w:val="54B33E"/>
                </w:rPr>
                <w:delText>"Birthday"</w:delText>
              </w:r>
              <w:r w:rsidDel="005578CD">
                <w:rPr>
                  <w:color w:val="EBEBEB"/>
                </w:rPr>
                <w:delText xml:space="preserve">: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dob</w:delText>
              </w:r>
              <w:r w:rsidDel="005578CD">
                <w:rPr>
                  <w:color w:val="EBEBEB"/>
                </w:rPr>
                <w:delText>).strip()}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.append(row_dic)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b/>
                  <w:bCs/>
                  <w:color w:val="33CCFF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write_data_to_file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working_file_str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file_obj = </w:delText>
              </w:r>
              <w:r w:rsidDel="005578CD">
                <w:rPr>
                  <w:color w:val="8888C6"/>
                </w:rPr>
                <w:delText>open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working_file_str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54B33E"/>
                </w:rPr>
                <w:delText>'wb'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pickle.dump(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EBEBEB"/>
                </w:rPr>
                <w:delText>file_obj)</w:delText>
              </w:r>
              <w:r w:rsidDel="005578CD">
                <w:rPr>
                  <w:color w:val="EBEBEB"/>
                </w:rPr>
                <w:br/>
                <w:delText xml:space="preserve">    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33CCFF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'Data saved.'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file_obj.close()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Presentation (Input/Output)  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input_menu_choice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choice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'Select option [1 to </w:delText>
              </w:r>
              <w:r w:rsidR="00462126" w:rsidDel="005578CD">
                <w:rPr>
                  <w:color w:val="54B33E"/>
                </w:rPr>
                <w:delText>3</w:delText>
              </w:r>
              <w:r w:rsidDel="005578CD">
                <w:rPr>
                  <w:color w:val="54B33E"/>
                </w:rPr>
                <w:delText xml:space="preserve">]: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)).strip()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choice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input_vip_name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name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'Enter name: </w:delText>
              </w:r>
              <w:r w:rsidDel="005578CD">
                <w:rPr>
                  <w:color w:val="ED864A"/>
                </w:rPr>
                <w:delText>\t\t\t\t\t\t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8888C6"/>
                </w:rPr>
                <w:delText>len</w:delText>
              </w:r>
              <w:r w:rsidDel="005578CD">
                <w:rPr>
                  <w:color w:val="EBEBEB"/>
                </w:rPr>
                <w:delText xml:space="preserve">(name) &lt;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Name cannot be blank."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name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input_vip_circle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Relationship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---------------------------------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1 - Family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2 - Friend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3 - Business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4 - Other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circle = </w:delText>
              </w:r>
              <w:r w:rsidDel="005578CD">
                <w:rPr>
                  <w:color w:val="ED864A"/>
                </w:rPr>
                <w:delText>None</w:delText>
              </w:r>
              <w:r w:rsidDel="005578CD">
                <w:rPr>
                  <w:color w:val="ED864A"/>
                </w:rPr>
                <w:br/>
                <w:delText xml:space="preserve">    while </w:delText>
              </w:r>
              <w:r w:rsidDel="005578CD">
                <w:rPr>
                  <w:color w:val="EBEBEB"/>
                </w:rPr>
                <w:delText xml:space="preserve">circle </w:delText>
              </w:r>
              <w:r w:rsidDel="005578CD">
                <w:rPr>
                  <w:color w:val="ED864A"/>
                </w:rPr>
                <w:delText xml:space="preserve">not in </w:delText>
              </w:r>
              <w:r w:rsidDel="005578CD">
                <w:rPr>
                  <w:color w:val="8888C6"/>
                </w:rPr>
                <w:delText>range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5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try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circle = </w:delText>
              </w:r>
              <w:r w:rsidDel="005578CD">
                <w:rPr>
                  <w:color w:val="8888C6"/>
                </w:rPr>
                <w:delText>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 xml:space="preserve">Specify relationship [1-4]: 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circle </w:delText>
              </w:r>
              <w:r w:rsidDel="005578CD">
                <w:rPr>
                  <w:color w:val="ED864A"/>
                </w:rPr>
                <w:delText xml:space="preserve">in </w:delText>
              </w:r>
              <w:r w:rsidDel="005578CD">
                <w:rPr>
                  <w:color w:val="8888C6"/>
                </w:rPr>
                <w:delText>range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b/>
                  <w:bCs/>
                  <w:color w:val="33CCFF"/>
                </w:rPr>
                <w:delText>5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circle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Invalid option selected. Choose number '</w:delText>
              </w:r>
              <w:r w:rsidDel="005578CD">
                <w:rPr>
                  <w:color w:val="54B33E"/>
                </w:rPr>
                <w:br/>
                <w:delText xml:space="preserve">                      'from list.'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except </w:delText>
              </w:r>
              <w:r w:rsidDel="005578CD">
                <w:rPr>
                  <w:color w:val="8888C6"/>
                </w:rPr>
                <w:delText>ValueError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Non-numeric value entered. Choose number from '</w:delText>
              </w:r>
              <w:r w:rsidDel="005578CD">
                <w:rPr>
                  <w:color w:val="54B33E"/>
                </w:rPr>
                <w:br/>
                <w:delText xml:space="preserve">                  'list.'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input_vip_dob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dob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 xml:space="preserve">'Enter birthday (yyyy-m-d):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>| 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try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datetime.datetime.strptime(dob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54B33E"/>
                </w:rPr>
                <w:delText>'%Y-%m-%d'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except </w:delText>
              </w:r>
              <w:r w:rsidDel="005578CD">
                <w:rPr>
                  <w:color w:val="8888C6"/>
                </w:rPr>
                <w:delText>ValueError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ERROR: Invalid date. Date should be in yyyy-m-d '</w:delText>
              </w:r>
              <w:r w:rsidDel="005578CD">
                <w:rPr>
                  <w:color w:val="54B33E"/>
                </w:rPr>
                <w:br/>
                <w:delText xml:space="preserve">                  'format.'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return </w:delText>
              </w:r>
              <w:r w:rsidDel="005578CD">
                <w:rPr>
                  <w:color w:val="EBEBEB"/>
                </w:rPr>
                <w:delText>dob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output_menu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MAIN MENU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Options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---------------------------------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1 - Add a new VIP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 xml:space="preserve">2 - Save data to file  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3 - Exit program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*********************************</w:delText>
              </w:r>
              <w:r w:rsidDel="005578CD">
                <w:rPr>
                  <w:color w:val="54B33E"/>
                </w:rPr>
                <w:br/>
                <w:delText>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output_current_vip_in_list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):</w:delText>
              </w:r>
              <w:r w:rsidDel="005578CD">
                <w:rPr>
                  <w:color w:val="EBEBEB"/>
                </w:rPr>
                <w:br/>
              </w:r>
              <w:r w:rsidR="008C7805" w:rsidDel="005578CD">
                <w:rPr>
                  <w:color w:val="EBEBEB"/>
                </w:rPr>
                <w:delText xml:space="preserve">    </w:delText>
              </w:r>
              <w:r w:rsidR="008C7805" w:rsidDel="005578CD">
                <w:rPr>
                  <w:color w:val="8888C6"/>
                </w:rPr>
                <w:delText>print</w:delText>
              </w:r>
              <w:r w:rsidR="008C7805" w:rsidDel="005578CD">
                <w:rPr>
                  <w:color w:val="EBEBEB"/>
                </w:rPr>
                <w:delText>(</w:delText>
              </w:r>
              <w:r w:rsidR="008C7805" w:rsidDel="005578CD">
                <w:rPr>
                  <w:color w:val="54B33E"/>
                </w:rPr>
                <w:delText>'''</w:delText>
              </w:r>
              <w:r w:rsidR="008C7805" w:rsidDel="005578CD">
                <w:rPr>
                  <w:color w:val="ED864A"/>
                </w:rPr>
                <w:delText>\n\t</w:delText>
              </w:r>
              <w:r w:rsidR="008C7805" w:rsidDel="005578CD">
                <w:rPr>
                  <w:color w:val="54B33E"/>
                </w:rPr>
                <w:delText>*********************************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Current VIPs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---------------------------------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 xml:space="preserve">Name </w:delText>
              </w:r>
              <w:r w:rsidR="008C7805" w:rsidDel="005578CD">
                <w:rPr>
                  <w:color w:val="ED864A"/>
                </w:rPr>
                <w:delText>\t\t</w:delText>
              </w:r>
              <w:r w:rsidR="008C7805" w:rsidDel="005578CD">
                <w:rPr>
                  <w:color w:val="54B33E"/>
                </w:rPr>
                <w:delText>Birthday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\t\t\t</w:delText>
              </w:r>
              <w:r w:rsidR="008C7805" w:rsidDel="005578CD">
                <w:rPr>
                  <w:color w:val="54B33E"/>
                </w:rPr>
                <w:delText>(yyyy-m-d)</w:delText>
              </w:r>
              <w:r w:rsidR="008C7805" w:rsidDel="005578CD">
                <w:rPr>
                  <w:color w:val="54B33E"/>
                </w:rPr>
                <w:br/>
              </w:r>
              <w:r w:rsidR="008C7805" w:rsidDel="005578CD">
                <w:rPr>
                  <w:color w:val="ED864A"/>
                </w:rPr>
                <w:delText>\t</w:delText>
              </w:r>
              <w:r w:rsidR="008C7805" w:rsidDel="005578CD">
                <w:rPr>
                  <w:color w:val="54B33E"/>
                </w:rPr>
                <w:delText>---------------------------------'''</w:delText>
              </w:r>
              <w:r w:rsidR="008C7805" w:rsidDel="005578CD">
                <w:rPr>
                  <w:color w:val="EBEBEB"/>
                </w:rPr>
                <w:delText>)</w:delText>
              </w:r>
            </w:del>
          </w:p>
          <w:p w14:paraId="7AB98A37" w14:textId="302BC6D6" w:rsidR="000A3D0C" w:rsidDel="005578CD" w:rsidRDefault="000A3D0C">
            <w:pPr>
              <w:pStyle w:val="HTMLPreformatted"/>
              <w:shd w:val="clear" w:color="auto" w:fill="131314"/>
              <w:rPr>
                <w:del w:id="1987" w:author="Bambi C" w:date="2022-08-31T18:45:00Z"/>
                <w:color w:val="7EC3E6"/>
              </w:rPr>
            </w:pPr>
            <w:del w:id="1988" w:author="Bambi C" w:date="2022-08-31T18:45:00Z"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for </w:delText>
              </w:r>
              <w:r w:rsidDel="005578CD">
                <w:rPr>
                  <w:color w:val="EBEBEB"/>
                </w:rPr>
                <w:delText xml:space="preserve">row </w:delText>
              </w:r>
              <w:r w:rsidDel="005578CD">
                <w:rPr>
                  <w:color w:val="ED864A"/>
                </w:rPr>
                <w:delText xml:space="preserve">in </w:delText>
              </w:r>
              <w:r w:rsidDel="005578CD">
                <w:rPr>
                  <w:color w:val="FFFFFF"/>
                </w:rPr>
                <w:delText>list_of_rows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row[</w:delText>
              </w:r>
              <w:r w:rsidDel="005578CD">
                <w:rPr>
                  <w:color w:val="54B33E"/>
                </w:rPr>
                <w:delText>"Name"</w:delText>
              </w:r>
              <w:r w:rsidDel="005578CD">
                <w:rPr>
                  <w:color w:val="EBEBEB"/>
                </w:rPr>
                <w:delText>] +</w:delText>
              </w:r>
              <w:r w:rsidDel="005578CD">
                <w:rPr>
                  <w:color w:val="EBEBEB"/>
                </w:rPr>
                <w:br/>
                <w:delText xml:space="preserve">    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row[</w:delText>
              </w:r>
              <w:r w:rsidDel="005578CD">
                <w:rPr>
                  <w:color w:val="54B33E"/>
                </w:rPr>
                <w:delText>"Birthday"</w:delText>
              </w:r>
              <w:r w:rsidDel="005578CD">
                <w:rPr>
                  <w:color w:val="EBEBEB"/>
                </w:rPr>
                <w:delText>]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</w:delText>
              </w:r>
              <w:r w:rsidDel="005578CD">
                <w:rPr>
                  <w:color w:val="AA4926"/>
                </w:rPr>
                <w:delText>end</w:delText>
              </w:r>
              <w:r w:rsidDel="005578CD">
                <w:rPr>
                  <w:color w:val="EBEBEB"/>
                </w:rPr>
                <w:delText>=</w:delText>
              </w:r>
              <w:r w:rsidDel="005578CD">
                <w:rPr>
                  <w:color w:val="54B33E"/>
                </w:rPr>
                <w:delText>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output_vip_added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New VIP added'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---------------------------------'</w:delText>
              </w:r>
              <w:r w:rsidDel="005578CD">
                <w:rPr>
                  <w:color w:val="54B33E"/>
                </w:rPr>
                <w:br/>
                <w:delText xml:space="preserve">          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Name: </w:delText>
              </w:r>
              <w:r w:rsidDel="005578CD">
                <w:rPr>
                  <w:color w:val="ED864A"/>
                </w:rPr>
                <w:delText>\t\t\t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_name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Relationship: </w:delText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c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Birthday: </w:delText>
              </w:r>
              <w:r w:rsidDel="005578CD">
                <w:rPr>
                  <w:color w:val="ED864A"/>
                </w:rPr>
                <w:delText>\t\t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 _dob +</w:delText>
              </w:r>
              <w:r w:rsidDel="005578CD">
                <w:rPr>
                  <w:color w:val="EBEBEB"/>
                </w:rPr>
                <w:br/>
                <w:delText xml:space="preserve">    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*********************************'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D864A"/>
                </w:rPr>
                <w:delText xml:space="preserve">def </w:delText>
              </w:r>
              <w:r w:rsidDel="005578CD">
                <w:rPr>
                  <w:color w:val="FFCF40"/>
                </w:rPr>
                <w:delText>output_exit_program</w:delText>
              </w:r>
              <w:r w:rsidDel="005578CD">
                <w:rPr>
                  <w:color w:val="EBEBEB"/>
                </w:rPr>
                <w:delText>():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>Byeeee!"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"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[Press ENTER key to quit.]"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Main Body of Script  ------------------------------------------- #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\n\\\\\\\\\\\\\\\\\\\\\\\\\\\\\\\\\\\\\\\\\\\\\\\\\\\\\\\\\\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54B33E"/>
                </w:rPr>
                <w:br/>
                <w:delText xml:space="preserve">      '</w:delText>
              </w:r>
              <w:r w:rsidDel="005578CD">
                <w:rPr>
                  <w:color w:val="ED864A"/>
                </w:rPr>
                <w:delText>\\\\\\\\\\\\\\\\</w:delText>
              </w:r>
              <w:r w:rsidDel="005578CD">
                <w:rPr>
                  <w:color w:val="54B33E"/>
                </w:rPr>
                <w:delText xml:space="preserve">' </w:delText>
              </w:r>
              <w:r w:rsidDel="005578CD">
                <w:rPr>
                  <w:color w:val="EBEBEB"/>
                </w:rPr>
                <w:delText>+</w:delText>
              </w:r>
              <w:r w:rsidDel="005578CD">
                <w:rPr>
                  <w:color w:val="EBEBEB"/>
                </w:rPr>
                <w:br/>
                <w:delText xml:space="preserve">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 xml:space="preserve">Welcome to ' </w:delText>
              </w:r>
              <w:r w:rsidDel="005578CD">
                <w:rPr>
                  <w:color w:val="EBEBEB"/>
                </w:rPr>
                <w:delText xml:space="preserve">+ program_title_str + </w:delText>
              </w:r>
              <w:r w:rsidDel="005578CD">
                <w:rPr>
                  <w:color w:val="54B33E"/>
                </w:rPr>
                <w:delText xml:space="preserve">'!' </w:delText>
              </w:r>
              <w:r w:rsidDel="005578CD">
                <w:rPr>
                  <w:color w:val="EBEBEB"/>
                </w:rPr>
                <w:delText>+</w:delText>
              </w:r>
              <w:r w:rsidDel="005578CD">
                <w:rPr>
                  <w:color w:val="EBEBEB"/>
                </w:rPr>
                <w:br/>
                <w:delText xml:space="preserve">      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/////////////////////////////////////'</w:delText>
              </w:r>
              <w:r w:rsidDel="005578CD">
                <w:rPr>
                  <w:color w:val="EBEBEB"/>
                </w:rPr>
                <w:delText xml:space="preserve">)  </w:delText>
              </w:r>
              <w:r w:rsidDel="005578CD">
                <w:rPr>
                  <w:color w:val="7EC3E6"/>
                </w:rPr>
                <w:delText># Display program name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\n\t</w:delText>
              </w:r>
              <w:r w:rsidDel="005578CD">
                <w:rPr>
                  <w:color w:val="54B33E"/>
                </w:rPr>
                <w:delText xml:space="preserve">Opening file: ' </w:delText>
              </w:r>
              <w:r w:rsidDel="005578CD">
                <w:rPr>
                  <w:color w:val="EBEBEB"/>
                </w:rPr>
                <w:delText xml:space="preserve">+ default_file_str + </w:delText>
              </w:r>
              <w:r w:rsidDel="005578CD">
                <w:rPr>
                  <w:color w:val="54B33E"/>
                </w:rPr>
                <w:delText>'...'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Step 1 - When the program starts, Load file.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BEBEB"/>
                </w:rPr>
                <w:delText>vip_lst = read_data_from_file(</w:delText>
              </w:r>
              <w:r w:rsidDel="005578CD">
                <w:rPr>
                  <w:color w:val="AA4926"/>
                </w:rPr>
                <w:delText>working_file_str</w:delText>
              </w:r>
              <w:r w:rsidDel="005578CD">
                <w:rPr>
                  <w:color w:val="EBEBEB"/>
                </w:rPr>
                <w:delText>=default_file_str)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7EC3E6"/>
                </w:rPr>
                <w:delText># Step 2 - Display a menu of choices to the user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ED864A"/>
                </w:rPr>
                <w:delText>while True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DISPLAY DATA</w:delText>
              </w:r>
              <w:r w:rsidDel="005578CD">
                <w:rPr>
                  <w:color w:val="54B33E"/>
                </w:rPr>
                <w:br/>
                <w:delText>====================================='''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7EC3E6"/>
                </w:rPr>
                <w:delText># Step 3 Show current data</w:delText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BEBEB"/>
                </w:rPr>
                <w:delText>output_current_vip_in_list(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output_menu()</w:delText>
              </w:r>
              <w:r w:rsidDel="005578CD">
                <w:rPr>
                  <w:color w:val="EBEBEB"/>
                </w:rPr>
                <w:br/>
                <w:delText xml:space="preserve">    choice_str = input_menu_choice()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</w:delText>
              </w:r>
              <w:r w:rsidDel="005578CD">
                <w:rPr>
                  <w:color w:val="7EC3E6"/>
                </w:rPr>
                <w:delText># Step 4 - Process user's menu choice</w:delText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'1'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Add a new Task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DATA ENTRY: Add new VIP</w:delText>
              </w:r>
              <w:r w:rsidDel="005578CD">
                <w:rPr>
                  <w:color w:val="54B33E"/>
                </w:rPr>
                <w:br/>
                <w:delText>=====================================</w:delText>
              </w:r>
              <w:r w:rsidDel="005578CD">
                <w:rPr>
                  <w:color w:val="54B33E"/>
                </w:rPr>
                <w:br/>
                <w:delText>'''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_name = input_vip_name()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_circle = input_vip_circle()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'Family'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2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'Friend'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3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'Business'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_circle == </w:delText>
              </w:r>
              <w:r w:rsidDel="005578CD">
                <w:rPr>
                  <w:b/>
                  <w:bCs/>
                  <w:color w:val="33CCFF"/>
                </w:rPr>
                <w:delText>4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 = </w:delText>
              </w:r>
              <w:r w:rsidDel="005578CD">
                <w:rPr>
                  <w:color w:val="54B33E"/>
                </w:rPr>
                <w:delText>'Other'</w:delText>
              </w:r>
              <w:r w:rsidDel="005578CD">
                <w:rPr>
                  <w:color w:val="54B33E"/>
                </w:rPr>
                <w:br/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EBEBEB"/>
                </w:rPr>
                <w:delText>_dob = input_vip_dob()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output_vip_added()</w:delText>
              </w:r>
              <w:r w:rsidDel="005578CD">
                <w:rPr>
                  <w:color w:val="EBEBEB"/>
                </w:rPr>
                <w:br/>
              </w:r>
              <w:r w:rsidDel="005578CD">
                <w:rPr>
                  <w:color w:val="EBEBEB"/>
                </w:rPr>
                <w:br/>
                <w:delText xml:space="preserve">        vip_lst</w:delText>
              </w:r>
              <w:r w:rsidDel="005578CD">
                <w:rPr>
                  <w:b/>
                  <w:bCs/>
                  <w:color w:val="ED864A"/>
                </w:rPr>
                <w:delText xml:space="preserve">,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] = add_data_to_list(</w:delText>
              </w:r>
              <w:r w:rsidDel="005578CD">
                <w:rPr>
                  <w:color w:val="AA4926"/>
                </w:rPr>
                <w:delText>name</w:delText>
              </w:r>
              <w:r w:rsidDel="005578CD">
                <w:rPr>
                  <w:color w:val="EBEBEB"/>
                </w:rPr>
                <w:delText>=_name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circle</w:delText>
              </w:r>
              <w:r w:rsidDel="005578CD">
                <w:rPr>
                  <w:color w:val="EBEBEB"/>
                </w:rPr>
                <w:delText>=_circle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dob</w:delText>
              </w:r>
              <w:r w:rsidDel="005578CD">
                <w:rPr>
                  <w:color w:val="EBEBEB"/>
                </w:rPr>
                <w:delText>=_dob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                        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continue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elif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'2'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Save Data to File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write_data_to_file(</w:delText>
              </w:r>
              <w:r w:rsidDel="005578CD">
                <w:rPr>
                  <w:color w:val="AA4926"/>
                </w:rPr>
                <w:delText>working_file_str</w:delText>
              </w:r>
              <w:r w:rsidDel="005578CD">
                <w:rPr>
                  <w:color w:val="EBEBEB"/>
                </w:rPr>
                <w:delText>=default_file_str</w:delText>
              </w:r>
              <w:r w:rsidDel="005578CD">
                <w:rPr>
                  <w:b/>
                  <w:bCs/>
                  <w:color w:val="ED864A"/>
                </w:rPr>
                <w:delText>,</w:delText>
              </w:r>
              <w:r w:rsidDel="005578CD">
                <w:rPr>
                  <w:b/>
                  <w:bCs/>
                  <w:color w:val="ED864A"/>
                </w:rPr>
                <w:br/>
                <w:delText xml:space="preserve">                               </w:delText>
              </w:r>
              <w:r w:rsidDel="005578CD">
                <w:rPr>
                  <w:color w:val="AA4926"/>
                </w:rPr>
                <w:delText>list_of_rows</w:delText>
              </w:r>
              <w:r w:rsidDel="005578CD">
                <w:rPr>
                  <w:color w:val="EBEBEB"/>
                </w:rPr>
                <w:delText>=vip_lst)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>else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8888C6"/>
                </w:rPr>
                <w:delText>print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</w:delText>
              </w:r>
              <w:r w:rsidDel="005578CD">
                <w:rPr>
                  <w:color w:val="ED864A"/>
                </w:rPr>
                <w:delText>\n</w:delText>
              </w:r>
              <w:r w:rsidDel="005578CD">
                <w:rPr>
                  <w:color w:val="54B33E"/>
                </w:rPr>
                <w:delText>ALERT: No changes detected.'</w:delText>
              </w:r>
              <w:r w:rsidDel="005578CD">
                <w:rPr>
                  <w:color w:val="EBEBEB"/>
                </w:rPr>
                <w:delText>)</w:delText>
              </w:r>
              <w:r w:rsidDel="005578CD">
                <w:rPr>
                  <w:color w:val="EBEBEB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continue  </w:delText>
              </w:r>
              <w:r w:rsidDel="005578CD">
                <w:rPr>
                  <w:color w:val="7EC3E6"/>
                </w:rPr>
                <w:delText># to show the menu</w:delText>
              </w:r>
              <w:r w:rsidDel="005578CD">
                <w:rPr>
                  <w:color w:val="7EC3E6"/>
                </w:rPr>
                <w:br/>
              </w:r>
              <w:r w:rsidDel="005578CD">
                <w:rPr>
                  <w:color w:val="7EC3E6"/>
                </w:rPr>
                <w:br/>
                <w:delText xml:space="preserve">    </w:delText>
              </w:r>
              <w:r w:rsidDel="005578CD">
                <w:rPr>
                  <w:color w:val="ED864A"/>
                </w:rPr>
                <w:delText xml:space="preserve">elif </w:delText>
              </w:r>
              <w:r w:rsidDel="005578CD">
                <w:rPr>
                  <w:color w:val="EBEBEB"/>
                </w:rPr>
                <w:delText xml:space="preserve">choice_str.strip() == </w:delText>
              </w:r>
              <w:r w:rsidDel="005578CD">
                <w:rPr>
                  <w:color w:val="54B33E"/>
                </w:rPr>
                <w:delText>'3'</w:delText>
              </w:r>
              <w:r w:rsidDel="005578CD">
                <w:rPr>
                  <w:color w:val="EBEBEB"/>
                </w:rPr>
                <w:delText xml:space="preserve">:  </w:delText>
              </w:r>
              <w:r w:rsidDel="005578CD">
                <w:rPr>
                  <w:color w:val="7EC3E6"/>
                </w:rPr>
                <w:delText># Exit Program</w:delText>
              </w:r>
              <w:r w:rsidDel="005578CD">
                <w:rPr>
                  <w:color w:val="7EC3E6"/>
                </w:rPr>
                <w:br/>
                <w:delText xml:space="preserve">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check_save = </w:delText>
              </w:r>
              <w:r w:rsidDel="005578CD">
                <w:rPr>
                  <w:color w:val="8888C6"/>
                </w:rPr>
                <w:delText>str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8888C6"/>
                </w:rPr>
                <w:delText>input</w:delText>
              </w:r>
              <w:r w:rsidDel="005578CD">
                <w:rPr>
                  <w:color w:val="EBEBEB"/>
                </w:rPr>
                <w:delText>(</w:delText>
              </w:r>
              <w:r w:rsidDel="005578CD">
                <w:rPr>
                  <w:color w:val="54B33E"/>
                </w:rPr>
                <w:delText>'''</w:delText>
              </w:r>
              <w:r w:rsidDel="005578CD">
                <w:rPr>
                  <w:color w:val="54B33E"/>
                </w:rPr>
                <w:br/>
                <w:delText xml:space="preserve">WARNING: You have unsaved changes. </w:delText>
              </w:r>
              <w:r w:rsidDel="005578CD">
                <w:rPr>
                  <w:color w:val="54B33E"/>
                </w:rPr>
                <w:br/>
                <w:delText>If you quit, your changes will not be saved.</w:delText>
              </w:r>
              <w:r w:rsidDel="005578CD">
                <w:rPr>
                  <w:color w:val="54B33E"/>
                </w:rPr>
                <w:br/>
                <w:delText xml:space="preserve">        </w:delText>
              </w:r>
              <w:r w:rsidDel="005578CD">
                <w:rPr>
                  <w:color w:val="54B33E"/>
                </w:rPr>
                <w:br/>
                <w:delText xml:space="preserve">Are you sure you want to quit? (Y/N): </w:delText>
              </w:r>
              <w:r w:rsidDel="005578CD">
                <w:rPr>
                  <w:color w:val="ED864A"/>
                </w:rPr>
                <w:delText>\t</w:delText>
              </w:r>
              <w:r w:rsidDel="005578CD">
                <w:rPr>
                  <w:color w:val="54B33E"/>
                </w:rPr>
                <w:delText>| '''</w:delText>
              </w:r>
              <w:r w:rsidDel="005578CD">
                <w:rPr>
                  <w:color w:val="EBEBEB"/>
                </w:rPr>
                <w:delText>))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if </w:delText>
              </w:r>
              <w:r w:rsidDel="005578CD">
                <w:rPr>
                  <w:color w:val="EBEBEB"/>
                </w:rPr>
                <w:delText xml:space="preserve">check_save.lower() == </w:delText>
              </w:r>
              <w:r w:rsidDel="005578CD">
                <w:rPr>
                  <w:color w:val="54B33E"/>
                </w:rPr>
                <w:delText>'n'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>continue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        elif </w:delText>
              </w:r>
              <w:r w:rsidDel="005578CD">
                <w:rPr>
                  <w:color w:val="EBEBEB"/>
                </w:rPr>
                <w:delText xml:space="preserve">check_save.lower() == </w:delText>
              </w:r>
              <w:r w:rsidDel="005578CD">
                <w:rPr>
                  <w:color w:val="54B33E"/>
                </w:rPr>
                <w:delText>'y'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    output_exit_program()</w:delText>
              </w:r>
              <w:r w:rsidDel="005578CD">
                <w:rPr>
                  <w:color w:val="EBEBEB"/>
                </w:rPr>
                <w:br/>
                <w:delText xml:space="preserve">                </w:delText>
              </w:r>
              <w:r w:rsidDel="005578CD">
                <w:rPr>
                  <w:color w:val="ED864A"/>
                </w:rPr>
                <w:delText>break</w:delText>
              </w:r>
              <w:r w:rsidDel="005578CD">
                <w:rPr>
                  <w:color w:val="ED864A"/>
                </w:rPr>
                <w:br/>
              </w:r>
              <w:r w:rsidDel="005578CD">
                <w:rPr>
                  <w:color w:val="ED864A"/>
                </w:rPr>
                <w:br/>
                <w:delText xml:space="preserve">        elif </w:delText>
              </w:r>
              <w:r w:rsidDel="005578CD">
                <w:rPr>
                  <w:color w:val="EBEBEB"/>
                </w:rPr>
                <w:delText>check_save_flag[</w:delText>
              </w:r>
              <w:r w:rsidDel="005578CD">
                <w:rPr>
                  <w:b/>
                  <w:bCs/>
                  <w:color w:val="33CCFF"/>
                </w:rPr>
                <w:delText>0</w:delText>
              </w:r>
              <w:r w:rsidDel="005578CD">
                <w:rPr>
                  <w:color w:val="EBEBEB"/>
                </w:rPr>
                <w:delText xml:space="preserve">] == </w:delText>
              </w:r>
              <w:r w:rsidDel="005578CD">
                <w:rPr>
                  <w:b/>
                  <w:bCs/>
                  <w:color w:val="33CCFF"/>
                </w:rPr>
                <w:delText>1</w:delText>
              </w:r>
              <w:r w:rsidDel="005578CD">
                <w:rPr>
                  <w:color w:val="EBEBEB"/>
                </w:rPr>
                <w:delText>:</w:delText>
              </w:r>
              <w:r w:rsidDel="005578CD">
                <w:rPr>
                  <w:color w:val="EBEBEB"/>
                </w:rPr>
                <w:br/>
                <w:delText xml:space="preserve">            output_exit_program()</w:delText>
              </w:r>
              <w:r w:rsidDel="005578CD">
                <w:rPr>
                  <w:color w:val="EBEBEB"/>
                </w:rPr>
                <w:br/>
                <w:delText xml:space="preserve">            </w:delText>
              </w:r>
              <w:r w:rsidDel="005578CD">
                <w:rPr>
                  <w:color w:val="ED864A"/>
                </w:rPr>
                <w:delText xml:space="preserve">break  </w:delText>
              </w:r>
              <w:r w:rsidDel="005578CD">
                <w:rPr>
                  <w:color w:val="7EC3E6"/>
                </w:rPr>
                <w:delText># exit Menu loop</w:delText>
              </w:r>
            </w:del>
          </w:p>
          <w:p w14:paraId="15526648" w14:textId="6ADFC839" w:rsidR="007D6DD5" w:rsidRPr="009E33F3" w:rsidRDefault="007D6DD5">
            <w:pPr>
              <w:pStyle w:val="HTMLPreformatted"/>
              <w:shd w:val="clear" w:color="auto" w:fill="131314"/>
              <w:pPrChange w:id="1989" w:author="Bambi C" w:date="2022-08-31T18:45:00Z">
                <w:pPr/>
              </w:pPrChange>
            </w:pPr>
          </w:p>
        </w:tc>
      </w:tr>
    </w:tbl>
    <w:p w14:paraId="0B215C3D" w14:textId="54842345" w:rsidR="004969B2" w:rsidRPr="000527C0" w:rsidRDefault="00F576DD" w:rsidP="00F576DD">
      <w:pPr>
        <w:pStyle w:val="Caption"/>
      </w:pPr>
      <w:bookmarkStart w:id="1990" w:name="_Ref109757491"/>
      <w:r w:rsidRPr="000527C0">
        <w:lastRenderedPageBreak/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1991" w:author="Bambi C" w:date="2022-08-31T21:45:00Z">
        <w:r w:rsidR="00E77609">
          <w:rPr>
            <w:noProof/>
          </w:rPr>
          <w:t>22</w:t>
        </w:r>
      </w:ins>
      <w:del w:id="1992" w:author="Bambi C" w:date="2022-08-31T21:39:00Z">
        <w:r w:rsidR="00D55967" w:rsidDel="009A5CE6">
          <w:rPr>
            <w:noProof/>
          </w:rPr>
          <w:delText>15</w:delText>
        </w:r>
      </w:del>
      <w:r w:rsidR="00EE01C2">
        <w:rPr>
          <w:noProof/>
        </w:rPr>
        <w:fldChar w:fldCharType="end"/>
      </w:r>
      <w:bookmarkEnd w:id="1990"/>
      <w:r w:rsidRPr="000527C0">
        <w:t>. Source code for my proposed solution to Assignment0</w:t>
      </w:r>
      <w:ins w:id="1993" w:author="Bambi C" w:date="2022-08-31T18:45:00Z">
        <w:r w:rsidR="005578CD">
          <w:t>8</w:t>
        </w:r>
      </w:ins>
      <w:del w:id="1994" w:author="Bambi C" w:date="2022-08-31T18:45:00Z">
        <w:r w:rsidR="00D55967" w:rsidDel="005578CD">
          <w:delText>7</w:delText>
        </w:r>
      </w:del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 xml:space="preserve">Table </w:t>
      </w:r>
      <w:r w:rsidR="00941E87" w:rsidRPr="000527C0">
        <w:t>o</w:t>
      </w:r>
      <w:r w:rsidR="00941E87" w:rsidRPr="000527C0">
        <w:t>f Contents</w:t>
      </w:r>
      <w:r w:rsidRPr="000527C0">
        <w:fldChar w:fldCharType="end"/>
      </w:r>
      <w:r w:rsidRPr="000527C0">
        <w:t>]</w:t>
      </w:r>
      <w:bookmarkStart w:id="1995" w:name="_Toc110337669"/>
      <w:bookmarkStart w:id="1996" w:name="_Toc109061019"/>
      <w:bookmarkStart w:id="1997" w:name="_Toc109061057"/>
      <w:bookmarkStart w:id="1998" w:name="_Toc109061482"/>
      <w:bookmarkStart w:id="1999" w:name="_Toc109745667"/>
      <w:bookmarkStart w:id="2000" w:name="_Toc109745756"/>
      <w:bookmarkStart w:id="2001" w:name="_Toc109745797"/>
      <w:bookmarkStart w:id="2002" w:name="_Toc109745837"/>
      <w:bookmarkStart w:id="2003" w:name="_Toc109745879"/>
      <w:bookmarkStart w:id="2004" w:name="_Toc109745918"/>
      <w:bookmarkStart w:id="2005" w:name="_Toc109745959"/>
      <w:bookmarkStart w:id="2006" w:name="_Toc109746001"/>
      <w:bookmarkStart w:id="2007" w:name="_Toc109746042"/>
      <w:bookmarkStart w:id="2008" w:name="_Toc109749908"/>
      <w:bookmarkStart w:id="2009" w:name="_Toc109750019"/>
      <w:bookmarkStart w:id="2010" w:name="_Toc109750071"/>
      <w:bookmarkStart w:id="2011" w:name="_Toc109750122"/>
      <w:bookmarkStart w:id="2012" w:name="_Toc109750172"/>
      <w:bookmarkStart w:id="2013" w:name="_Toc109750214"/>
      <w:bookmarkStart w:id="2014" w:name="_Toc109750263"/>
      <w:bookmarkStart w:id="2015" w:name="_Toc109750313"/>
      <w:bookmarkStart w:id="2016" w:name="_Toc109750363"/>
      <w:bookmarkStart w:id="2017" w:name="_Toc109750405"/>
      <w:bookmarkStart w:id="2018" w:name="_Toc109750455"/>
      <w:bookmarkStart w:id="2019" w:name="_Toc109750504"/>
      <w:bookmarkStart w:id="2020" w:name="_Toc109750547"/>
      <w:bookmarkStart w:id="2021" w:name="_Toc109750590"/>
      <w:bookmarkStart w:id="2022" w:name="_Toc109750632"/>
      <w:bookmarkStart w:id="2023" w:name="_Toc109751951"/>
      <w:bookmarkStart w:id="2024" w:name="_Toc109758182"/>
      <w:bookmarkStart w:id="2025" w:name="_Toc110337670"/>
      <w:bookmarkStart w:id="2026" w:name="_Toc109061020"/>
      <w:bookmarkStart w:id="2027" w:name="_Toc109061058"/>
      <w:bookmarkStart w:id="2028" w:name="_Toc109061483"/>
      <w:bookmarkStart w:id="2029" w:name="_Toc109745668"/>
      <w:bookmarkStart w:id="2030" w:name="_Toc109745757"/>
      <w:bookmarkStart w:id="2031" w:name="_Toc109745798"/>
      <w:bookmarkStart w:id="2032" w:name="_Toc109745838"/>
      <w:bookmarkStart w:id="2033" w:name="_Toc109745880"/>
      <w:bookmarkStart w:id="2034" w:name="_Toc109745919"/>
      <w:bookmarkStart w:id="2035" w:name="_Toc109745960"/>
      <w:bookmarkStart w:id="2036" w:name="_Toc109746002"/>
      <w:bookmarkStart w:id="2037" w:name="_Toc109746043"/>
      <w:bookmarkStart w:id="2038" w:name="_Toc109749909"/>
      <w:bookmarkStart w:id="2039" w:name="_Toc109750020"/>
      <w:bookmarkStart w:id="2040" w:name="_Toc109750072"/>
      <w:bookmarkStart w:id="2041" w:name="_Toc109750123"/>
      <w:bookmarkStart w:id="2042" w:name="_Toc109750173"/>
      <w:bookmarkStart w:id="2043" w:name="_Toc109750215"/>
      <w:bookmarkStart w:id="2044" w:name="_Toc109750264"/>
      <w:bookmarkStart w:id="2045" w:name="_Toc109750314"/>
      <w:bookmarkStart w:id="2046" w:name="_Toc109750364"/>
      <w:bookmarkStart w:id="2047" w:name="_Toc109750406"/>
      <w:bookmarkStart w:id="2048" w:name="_Toc109750456"/>
      <w:bookmarkStart w:id="2049" w:name="_Toc109750505"/>
      <w:bookmarkStart w:id="2050" w:name="_Toc109750548"/>
      <w:bookmarkStart w:id="2051" w:name="_Toc109750591"/>
      <w:bookmarkStart w:id="2052" w:name="_Toc109750633"/>
      <w:bookmarkStart w:id="2053" w:name="_Toc109751952"/>
      <w:bookmarkStart w:id="2054" w:name="_Toc109758183"/>
      <w:bookmarkStart w:id="2055" w:name="_Toc110337671"/>
      <w:bookmarkStart w:id="2056" w:name="_Toc109061021"/>
      <w:bookmarkStart w:id="2057" w:name="_Toc109061059"/>
      <w:bookmarkStart w:id="2058" w:name="_Toc109061484"/>
      <w:bookmarkStart w:id="2059" w:name="_Toc109745669"/>
      <w:bookmarkStart w:id="2060" w:name="_Toc109745758"/>
      <w:bookmarkStart w:id="2061" w:name="_Toc109745799"/>
      <w:bookmarkStart w:id="2062" w:name="_Toc109745839"/>
      <w:bookmarkStart w:id="2063" w:name="_Toc109745881"/>
      <w:bookmarkStart w:id="2064" w:name="_Toc109745920"/>
      <w:bookmarkStart w:id="2065" w:name="_Toc109745961"/>
      <w:bookmarkStart w:id="2066" w:name="_Toc109746003"/>
      <w:bookmarkStart w:id="2067" w:name="_Toc109746044"/>
      <w:bookmarkStart w:id="2068" w:name="_Toc109749910"/>
      <w:bookmarkStart w:id="2069" w:name="_Toc109750021"/>
      <w:bookmarkStart w:id="2070" w:name="_Toc109750073"/>
      <w:bookmarkStart w:id="2071" w:name="_Toc109750124"/>
      <w:bookmarkStart w:id="2072" w:name="_Toc109750174"/>
      <w:bookmarkStart w:id="2073" w:name="_Toc109750216"/>
      <w:bookmarkStart w:id="2074" w:name="_Toc109750265"/>
      <w:bookmarkStart w:id="2075" w:name="_Toc109750315"/>
      <w:bookmarkStart w:id="2076" w:name="_Toc109750365"/>
      <w:bookmarkStart w:id="2077" w:name="_Toc109750407"/>
      <w:bookmarkStart w:id="2078" w:name="_Toc109750457"/>
      <w:bookmarkStart w:id="2079" w:name="_Toc109750506"/>
      <w:bookmarkStart w:id="2080" w:name="_Toc109750549"/>
      <w:bookmarkStart w:id="2081" w:name="_Toc109750592"/>
      <w:bookmarkStart w:id="2082" w:name="_Toc109750634"/>
      <w:bookmarkStart w:id="2083" w:name="_Toc109751953"/>
      <w:bookmarkStart w:id="2084" w:name="_Toc109758184"/>
      <w:bookmarkStart w:id="2085" w:name="_Toc110337672"/>
      <w:bookmarkEnd w:id="1995"/>
      <w:bookmarkEnd w:id="1996"/>
      <w:bookmarkEnd w:id="1997"/>
      <w:bookmarkEnd w:id="1998"/>
      <w:bookmarkEnd w:id="1999"/>
      <w:bookmarkEnd w:id="2000"/>
      <w:bookmarkEnd w:id="2001"/>
      <w:bookmarkEnd w:id="2002"/>
      <w:bookmarkEnd w:id="2003"/>
      <w:bookmarkEnd w:id="2004"/>
      <w:bookmarkEnd w:id="2005"/>
      <w:bookmarkEnd w:id="2006"/>
      <w:bookmarkEnd w:id="2007"/>
      <w:bookmarkEnd w:id="2008"/>
      <w:bookmarkEnd w:id="2009"/>
      <w:bookmarkEnd w:id="2010"/>
      <w:bookmarkEnd w:id="2011"/>
      <w:bookmarkEnd w:id="2012"/>
      <w:bookmarkEnd w:id="2013"/>
      <w:bookmarkEnd w:id="2014"/>
      <w:bookmarkEnd w:id="2015"/>
      <w:bookmarkEnd w:id="2016"/>
      <w:bookmarkEnd w:id="2017"/>
      <w:bookmarkEnd w:id="2018"/>
      <w:bookmarkEnd w:id="2019"/>
      <w:bookmarkEnd w:id="2020"/>
      <w:bookmarkEnd w:id="2021"/>
      <w:bookmarkEnd w:id="2022"/>
      <w:bookmarkEnd w:id="2023"/>
      <w:bookmarkEnd w:id="2024"/>
      <w:bookmarkEnd w:id="2025"/>
      <w:bookmarkEnd w:id="2026"/>
      <w:bookmarkEnd w:id="2027"/>
      <w:bookmarkEnd w:id="2028"/>
      <w:bookmarkEnd w:id="2029"/>
      <w:bookmarkEnd w:id="2030"/>
      <w:bookmarkEnd w:id="2031"/>
      <w:bookmarkEnd w:id="2032"/>
      <w:bookmarkEnd w:id="2033"/>
      <w:bookmarkEnd w:id="2034"/>
      <w:bookmarkEnd w:id="2035"/>
      <w:bookmarkEnd w:id="2036"/>
      <w:bookmarkEnd w:id="2037"/>
      <w:bookmarkEnd w:id="2038"/>
      <w:bookmarkEnd w:id="2039"/>
      <w:bookmarkEnd w:id="2040"/>
      <w:bookmarkEnd w:id="2041"/>
      <w:bookmarkEnd w:id="2042"/>
      <w:bookmarkEnd w:id="2043"/>
      <w:bookmarkEnd w:id="2044"/>
      <w:bookmarkEnd w:id="2045"/>
      <w:bookmarkEnd w:id="2046"/>
      <w:bookmarkEnd w:id="2047"/>
      <w:bookmarkEnd w:id="2048"/>
      <w:bookmarkEnd w:id="2049"/>
      <w:bookmarkEnd w:id="2050"/>
      <w:bookmarkEnd w:id="2051"/>
      <w:bookmarkEnd w:id="2052"/>
      <w:bookmarkEnd w:id="2053"/>
      <w:bookmarkEnd w:id="2054"/>
      <w:bookmarkEnd w:id="2055"/>
      <w:bookmarkEnd w:id="2056"/>
      <w:bookmarkEnd w:id="2057"/>
      <w:bookmarkEnd w:id="2058"/>
      <w:bookmarkEnd w:id="2059"/>
      <w:bookmarkEnd w:id="2060"/>
      <w:bookmarkEnd w:id="2061"/>
      <w:bookmarkEnd w:id="2062"/>
      <w:bookmarkEnd w:id="2063"/>
      <w:bookmarkEnd w:id="2064"/>
      <w:bookmarkEnd w:id="2065"/>
      <w:bookmarkEnd w:id="2066"/>
      <w:bookmarkEnd w:id="2067"/>
      <w:bookmarkEnd w:id="2068"/>
      <w:bookmarkEnd w:id="2069"/>
      <w:bookmarkEnd w:id="2070"/>
      <w:bookmarkEnd w:id="2071"/>
      <w:bookmarkEnd w:id="2072"/>
      <w:bookmarkEnd w:id="2073"/>
      <w:bookmarkEnd w:id="2074"/>
      <w:bookmarkEnd w:id="2075"/>
      <w:bookmarkEnd w:id="2076"/>
      <w:bookmarkEnd w:id="2077"/>
      <w:bookmarkEnd w:id="2078"/>
      <w:bookmarkEnd w:id="2079"/>
      <w:bookmarkEnd w:id="2080"/>
      <w:bookmarkEnd w:id="2081"/>
      <w:bookmarkEnd w:id="2082"/>
      <w:bookmarkEnd w:id="2083"/>
      <w:bookmarkEnd w:id="2084"/>
      <w:bookmarkEnd w:id="2085"/>
    </w:p>
    <w:p w14:paraId="10DC3F51" w14:textId="2494C225" w:rsidR="0041059E" w:rsidRPr="000527C0" w:rsidRDefault="0041059E" w:rsidP="0041059E">
      <w:pPr>
        <w:pStyle w:val="Heading2"/>
      </w:pPr>
      <w:bookmarkStart w:id="2086" w:name="_Toc112880842"/>
      <w:r w:rsidRPr="000527C0">
        <w:t>Test</w:t>
      </w:r>
      <w:bookmarkEnd w:id="2086"/>
    </w:p>
    <w:p w14:paraId="32CBA1F9" w14:textId="07A0DAEE" w:rsidR="00FE0A57" w:rsidRPr="000527C0" w:rsidRDefault="00B73B90" w:rsidP="000663EC">
      <w:pPr>
        <w:pStyle w:val="Heading3"/>
      </w:pPr>
      <w:bookmarkStart w:id="2087" w:name="_Ref108285355"/>
      <w:bookmarkStart w:id="2088" w:name="_Ref108285553"/>
      <w:bookmarkStart w:id="2089" w:name="_Toc112880843"/>
      <w:r w:rsidRPr="000527C0">
        <w:t>Procedure</w:t>
      </w:r>
      <w:bookmarkEnd w:id="2087"/>
      <w:bookmarkEnd w:id="2088"/>
      <w:bookmarkEnd w:id="2089"/>
      <w:r w:rsidRPr="000527C0">
        <w:tab/>
      </w:r>
    </w:p>
    <w:p w14:paraId="162EA45F" w14:textId="527E5D4E" w:rsidR="00CF17D1" w:rsidRPr="009E33F3" w:rsidRDefault="00CD4074" w:rsidP="00B73B90">
      <w:pPr>
        <w:tabs>
          <w:tab w:val="left" w:pos="1258"/>
        </w:tabs>
      </w:pPr>
      <w:r>
        <w:t xml:space="preserve"> </w:t>
      </w:r>
      <w:r w:rsidR="00AC4CB4" w:rsidRPr="009E33F3">
        <w:t xml:space="preserve">For the purpose of this assignment, testing is performed in </w:t>
      </w:r>
      <w:r w:rsidR="00F0497B" w:rsidRPr="009E33F3">
        <w:t>PyCharm IDE</w:t>
      </w:r>
      <w:r w:rsidR="00AC4CB4"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0B2E22E5" w:rsidR="000B2317" w:rsidRPr="00BF189C" w:rsidRDefault="00542B6B" w:rsidP="00451F5C">
      <w:pPr>
        <w:tabs>
          <w:tab w:val="left" w:pos="1258"/>
        </w:tabs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del w:id="2090" w:author="Bambi C" w:date="2022-08-31T21:45:00Z">
        <w:r w:rsidR="006A11F9" w:rsidRPr="00E77609" w:rsidDel="00E77609">
          <w:rPr>
            <w:b/>
            <w:bCs/>
            <w:rPrChange w:id="2091" w:author="Bambi C" w:date="2022-08-31T21:46:00Z">
              <w:rPr/>
            </w:rPrChange>
          </w:rPr>
          <w:delText>A0</w:delText>
        </w:r>
        <w:r w:rsidR="00D46796" w:rsidRPr="00E77609" w:rsidDel="00E77609">
          <w:rPr>
            <w:b/>
            <w:bCs/>
            <w:rPrChange w:id="2092" w:author="Bambi C" w:date="2022-08-31T21:46:00Z">
              <w:rPr/>
            </w:rPrChange>
          </w:rPr>
          <w:delText>7</w:delText>
        </w:r>
      </w:del>
      <w:ins w:id="2093" w:author="Bambi C" w:date="2022-08-31T21:45:00Z">
        <w:r w:rsidR="00E77609" w:rsidRPr="00E77609">
          <w:rPr>
            <w:b/>
            <w:bCs/>
            <w:rPrChange w:id="2094" w:author="Bambi C" w:date="2022-08-31T21:46:00Z">
              <w:rPr/>
            </w:rPrChange>
          </w:rPr>
          <w:t>A08</w:t>
        </w:r>
      </w:ins>
      <w:r w:rsidR="000A7C65" w:rsidRPr="00E77609">
        <w:rPr>
          <w:b/>
          <w:bCs/>
          <w:rPrChange w:id="2095" w:author="Bambi C" w:date="2022-08-31T21:46:00Z">
            <w:rPr/>
          </w:rPrChange>
        </w:rPr>
        <w:t>-</w:t>
      </w:r>
      <w:r w:rsidR="006A11F9" w:rsidRPr="00E77609">
        <w:rPr>
          <w:b/>
          <w:bCs/>
          <w:rPrChange w:id="2096" w:author="Bambi C" w:date="2022-08-31T21:46:00Z">
            <w:rPr/>
          </w:rPrChange>
        </w:rPr>
        <w:t>RSar</w:t>
      </w:r>
      <w:r w:rsidR="00A80851" w:rsidRPr="00E77609">
        <w:rPr>
          <w:b/>
          <w:bCs/>
          <w:rPrChange w:id="2097" w:author="Bambi C" w:date="2022-08-31T21:46:00Z">
            <w:rPr/>
          </w:rPrChange>
        </w:rPr>
        <w:t>.py</w:t>
      </w:r>
    </w:p>
    <w:p w14:paraId="722873A5" w14:textId="6F208CA3" w:rsidR="000E1822" w:rsidRPr="009E33F3" w:rsidRDefault="00542B6B" w:rsidP="006165AD">
      <w:pPr>
        <w:tabs>
          <w:tab w:val="left" w:pos="1258"/>
        </w:tabs>
        <w:rPr>
          <w:highlight w:val="yellow"/>
          <w:u w:val="single"/>
        </w:rPr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del w:id="2098" w:author="Bambi C" w:date="2022-08-31T21:46:00Z">
        <w:r w:rsidR="00575EE2" w:rsidDel="00E77609">
          <w:delText>“</w:delText>
        </w:r>
        <w:r w:rsidR="000A7C65" w:rsidRPr="00E77609" w:rsidDel="00E77609">
          <w:rPr>
            <w:b/>
            <w:bCs/>
            <w:rPrChange w:id="2099" w:author="Bambi C" w:date="2022-08-31T21:46:00Z">
              <w:rPr/>
            </w:rPrChange>
          </w:rPr>
          <w:delText>A0</w:delText>
        </w:r>
        <w:r w:rsidR="006165AD" w:rsidRPr="00E77609" w:rsidDel="00E77609">
          <w:rPr>
            <w:b/>
            <w:bCs/>
            <w:rPrChange w:id="2100" w:author="Bambi C" w:date="2022-08-31T21:46:00Z">
              <w:rPr/>
            </w:rPrChange>
          </w:rPr>
          <w:delText>7</w:delText>
        </w:r>
      </w:del>
      <w:ins w:id="2101" w:author="Bambi C" w:date="2022-08-31T21:46:00Z">
        <w:r w:rsidR="00E77609" w:rsidRPr="00E77609">
          <w:rPr>
            <w:b/>
            <w:bCs/>
            <w:rPrChange w:id="2102" w:author="Bambi C" w:date="2022-08-31T21:46:00Z">
              <w:rPr/>
            </w:rPrChange>
          </w:rPr>
          <w:t>A0</w:t>
        </w:r>
        <w:r w:rsidR="00E77609">
          <w:rPr>
            <w:b/>
            <w:bCs/>
          </w:rPr>
          <w:t>8</w:t>
        </w:r>
      </w:ins>
      <w:r w:rsidR="000A7C65" w:rsidRPr="00E77609">
        <w:rPr>
          <w:b/>
          <w:bCs/>
          <w:rPrChange w:id="2103" w:author="Bambi C" w:date="2022-08-31T21:46:00Z">
            <w:rPr/>
          </w:rPrChange>
        </w:rPr>
        <w:t>-RSar</w:t>
      </w:r>
      <w:del w:id="2104" w:author="Bambi C" w:date="2022-08-31T21:46:00Z">
        <w:r w:rsidR="00354198" w:rsidDel="00E77609">
          <w:delText>”</w:delText>
        </w:r>
      </w:del>
    </w:p>
    <w:p w14:paraId="4C105E92" w14:textId="042C4A32" w:rsidR="00B95B38" w:rsidRDefault="00575EE2" w:rsidP="006165AD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</w:t>
      </w:r>
      <w:del w:id="2105" w:author="Bambi C" w:date="2022-08-31T21:46:00Z">
        <w:r w:rsidR="008D4050" w:rsidRPr="00BA272F" w:rsidDel="001D54A6">
          <w:delText xml:space="preserve">expected errors and </w:delText>
        </w:r>
        <w:r w:rsidR="00B95B38" w:rsidRPr="00BA272F" w:rsidDel="001D54A6">
          <w:delText>a few valid input types</w:delText>
        </w:r>
      </w:del>
      <w:ins w:id="2106" w:author="Bambi C" w:date="2022-08-31T21:46:00Z">
        <w:r w:rsidR="001D54A6">
          <w:t>key deltas from prior assignment</w:t>
        </w:r>
      </w:ins>
      <w:ins w:id="2107" w:author="Bambi C" w:date="2022-08-31T21:48:00Z">
        <w:r w:rsidR="00AD5A2D">
          <w:t xml:space="preserve"> and a single happy user journey</w:t>
        </w:r>
      </w:ins>
      <w:ins w:id="2108" w:author="Bambi C" w:date="2022-08-31T21:46:00Z">
        <w:r w:rsidR="001D54A6">
          <w:t>. Namely exception handling</w:t>
        </w:r>
      </w:ins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r w:rsidR="006165AD" w:rsidRPr="00D33C92">
        <w:t xml:space="preserve">Figure </w:t>
      </w:r>
      <w:r w:rsidR="006165AD">
        <w:t>16</w:t>
      </w:r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6E7386" w:rsidRPr="006B73A0" w14:paraId="3C928856" w14:textId="77777777" w:rsidTr="00A37519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06F3B431" w14:textId="67703AD8" w:rsidR="00E27186" w:rsidRPr="00451F5C" w:rsidRDefault="00E27186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lastRenderedPageBreak/>
              <w:t xml:space="preserve">Test </w:t>
            </w:r>
            <w:del w:id="2109" w:author="Bambi C" w:date="2022-08-31T22:04:00Z">
              <w:r w:rsidR="00B47B81" w:rsidRPr="00C01EC1" w:rsidDel="00A37519">
                <w:rPr>
                  <w:b/>
                  <w:bCs/>
                </w:rPr>
                <w:delText xml:space="preserve">flow </w:delText>
              </w:r>
            </w:del>
            <w:r w:rsidRPr="00C01EC1">
              <w:rPr>
                <w:b/>
                <w:bCs/>
              </w:rPr>
              <w:t>ID</w:t>
            </w:r>
          </w:p>
        </w:tc>
        <w:tc>
          <w:tcPr>
            <w:tcW w:w="1990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1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4510AB" w:rsidRPr="00F93B9C" w14:paraId="2CC24F8A" w14:textId="77777777" w:rsidTr="00A37519">
        <w:tc>
          <w:tcPr>
            <w:tcW w:w="674" w:type="dxa"/>
          </w:tcPr>
          <w:p w14:paraId="214B4913" w14:textId="1D5C3288" w:rsidR="00E27186" w:rsidRPr="00C01EC1" w:rsidRDefault="00C01EC1" w:rsidP="00451F5C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0" w:type="dxa"/>
          </w:tcPr>
          <w:p w14:paraId="6D202F9C" w14:textId="407B46A4" w:rsidR="00FC6D48" w:rsidRPr="009E33F3" w:rsidRDefault="00CD73E6" w:rsidP="00F0497B">
            <w:pPr>
              <w:tabs>
                <w:tab w:val="left" w:pos="1258"/>
              </w:tabs>
            </w:pPr>
            <w:del w:id="2110" w:author="Bambi C" w:date="2022-08-31T21:45:00Z">
              <w:r w:rsidDel="00E77609">
                <w:delText xml:space="preserve"> </w:delText>
              </w:r>
              <w:r w:rsidR="007775E1" w:rsidDel="00E77609">
                <w:delText>Start program</w:delText>
              </w:r>
            </w:del>
            <w:ins w:id="2111" w:author="Bambi C" w:date="2022-08-31T21:45:00Z">
              <w:r w:rsidR="00E77609">
                <w:t>Exception handling</w:t>
              </w:r>
            </w:ins>
            <w:ins w:id="2112" w:author="Bambi C" w:date="2022-08-31T21:47:00Z">
              <w:r w:rsidR="0029334A">
                <w:t xml:space="preserve"> – File not found</w:t>
              </w:r>
            </w:ins>
          </w:p>
        </w:tc>
        <w:tc>
          <w:tcPr>
            <w:tcW w:w="5976" w:type="dxa"/>
          </w:tcPr>
          <w:p w14:paraId="799DDC5E" w14:textId="4EE3E9C3" w:rsidR="001D2D65" w:rsidRPr="001D2D65" w:rsidRDefault="001D2D65" w:rsidP="00A8339C">
            <w:pPr>
              <w:tabs>
                <w:tab w:val="left" w:pos="1258"/>
              </w:tabs>
              <w:rPr>
                <w:ins w:id="2113" w:author="Bambi C" w:date="2022-08-31T21:51:00Z"/>
                <w:i/>
                <w:iCs w:val="0"/>
                <w:rPrChange w:id="2114" w:author="Bambi C" w:date="2022-08-31T21:51:00Z">
                  <w:rPr>
                    <w:ins w:id="2115" w:author="Bambi C" w:date="2022-08-31T21:51:00Z"/>
                  </w:rPr>
                </w:rPrChange>
              </w:rPr>
            </w:pPr>
            <w:ins w:id="2116" w:author="Bambi C" w:date="2022-08-31T21:51:00Z">
              <w:r w:rsidRPr="001D2D65">
                <w:rPr>
                  <w:i/>
                  <w:iCs w:val="0"/>
                  <w:rPrChange w:id="2117" w:author="Bambi C" w:date="2022-08-31T21:51:00Z">
                    <w:rPr/>
                  </w:rPrChange>
                </w:rPr>
                <w:t>Incorrect file name</w:t>
              </w:r>
            </w:ins>
          </w:p>
          <w:p w14:paraId="3375A39A" w14:textId="0F52E167" w:rsidR="007775E1" w:rsidRDefault="004805C9" w:rsidP="00A8339C">
            <w:pPr>
              <w:tabs>
                <w:tab w:val="left" w:pos="1258"/>
              </w:tabs>
            </w:pPr>
            <w:del w:id="2118" w:author="Bambi C" w:date="2022-08-31T21:50:00Z">
              <w:r w:rsidRPr="00A8339C" w:rsidDel="001D2D65">
                <w:delText xml:space="preserve">Start program </w:delText>
              </w:r>
              <w:r w:rsidR="00D34C77" w:rsidRPr="00A8339C" w:rsidDel="001D2D65">
                <w:delText>/ Open data file and display contents</w:delText>
              </w:r>
            </w:del>
            <w:ins w:id="2119" w:author="Bambi C" w:date="2022-08-31T21:50:00Z">
              <w:r w:rsidR="001D2D65">
                <w:t>strFileName = “</w:t>
              </w:r>
            </w:ins>
            <w:ins w:id="2120" w:author="Bambi C" w:date="2022-08-31T21:51:00Z">
              <w:r w:rsidR="001D2D65">
                <w:t>_products.txt”</w:t>
              </w:r>
            </w:ins>
          </w:p>
          <w:p w14:paraId="1EAE5543" w14:textId="0CCE10CA" w:rsidR="007775E1" w:rsidRDefault="00B501A2">
            <w:pPr>
              <w:tabs>
                <w:tab w:val="left" w:pos="1258"/>
              </w:tabs>
              <w:rPr>
                <w:ins w:id="2121" w:author="Bambi C" w:date="2022-08-31T21:51:00Z"/>
              </w:rPr>
            </w:pPr>
            <w:ins w:id="2122" w:author="Bambi C" w:date="2022-08-31T21:55:00Z">
              <w:r w:rsidRPr="00B501A2">
                <w:rPr>
                  <w:noProof/>
                </w:rPr>
                <w:drawing>
                  <wp:inline distT="0" distB="0" distL="0" distR="0" wp14:anchorId="38FA8071" wp14:editId="63E4A1AC">
                    <wp:extent cx="3657600" cy="1856232"/>
                    <wp:effectExtent l="0" t="0" r="0" b="0"/>
                    <wp:docPr id="16" name="Pictur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562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B501A2" w:rsidDel="00E84FC5">
                <w:t xml:space="preserve"> </w:t>
              </w:r>
            </w:ins>
            <w:del w:id="2123" w:author="Bambi C" w:date="2022-08-31T19:36:00Z">
              <w:r w:rsidR="00312388" w:rsidRPr="00312388" w:rsidDel="00E84FC5">
                <w:rPr>
                  <w:noProof/>
                </w:rPr>
                <w:drawing>
                  <wp:inline distT="0" distB="0" distL="0" distR="0" wp14:anchorId="35F780EE" wp14:editId="228ADE09">
                    <wp:extent cx="3657600" cy="3849624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96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57934DE" w14:textId="77777777" w:rsidR="001D2D65" w:rsidDel="00383165" w:rsidRDefault="001D2D65">
            <w:pPr>
              <w:tabs>
                <w:tab w:val="left" w:pos="1258"/>
              </w:tabs>
              <w:rPr>
                <w:del w:id="2124" w:author="Bambi C" w:date="2022-08-31T21:52:00Z"/>
              </w:rPr>
            </w:pPr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4510AB" w:rsidRPr="00F93B9C" w14:paraId="763E8247" w14:textId="77777777" w:rsidTr="00A37519">
        <w:tc>
          <w:tcPr>
            <w:tcW w:w="674" w:type="dxa"/>
          </w:tcPr>
          <w:p w14:paraId="4F53504E" w14:textId="501DA08A" w:rsidR="00E27186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0" w:type="dxa"/>
          </w:tcPr>
          <w:p w14:paraId="6B681DB3" w14:textId="35FEA2B6" w:rsidR="00353F44" w:rsidRPr="009E33F3" w:rsidRDefault="003144EA" w:rsidP="00933216">
            <w:pPr>
              <w:tabs>
                <w:tab w:val="left" w:pos="1258"/>
              </w:tabs>
            </w:pPr>
            <w:del w:id="2125" w:author="Bambi C" w:date="2022-08-31T21:47:00Z">
              <w:r w:rsidDel="0029334A">
                <w:delText>Happy flow</w:delText>
              </w:r>
              <w:r w:rsidR="004B533E" w:rsidDel="0029334A">
                <w:delText xml:space="preserve">: </w:delText>
              </w:r>
              <w:r w:rsidR="008503DC" w:rsidDel="0029334A">
                <w:delText>Add data, Quit without saving, Save, Reopen file</w:delText>
              </w:r>
            </w:del>
            <w:ins w:id="2126" w:author="Bambi C" w:date="2022-08-31T21:47:00Z">
              <w:r w:rsidR="0029334A">
                <w:t xml:space="preserve">Exception handling – </w:t>
              </w:r>
              <w:r w:rsidR="00BF736A">
                <w:t>Invalid product name</w:t>
              </w:r>
            </w:ins>
          </w:p>
        </w:tc>
        <w:tc>
          <w:tcPr>
            <w:tcW w:w="5976" w:type="dxa"/>
          </w:tcPr>
          <w:p w14:paraId="00BBA589" w14:textId="39C9EE00" w:rsidR="00DF1333" w:rsidRPr="001D2D65" w:rsidRDefault="00814710" w:rsidP="00BD0A5D">
            <w:pPr>
              <w:tabs>
                <w:tab w:val="left" w:pos="1258"/>
              </w:tabs>
              <w:rPr>
                <w:i/>
                <w:iCs w:val="0"/>
                <w:rPrChange w:id="2127" w:author="Bambi C" w:date="2022-08-31T21:51:00Z">
                  <w:rPr/>
                </w:rPrChange>
              </w:rPr>
            </w:pPr>
            <w:r w:rsidRPr="001D2D65">
              <w:rPr>
                <w:i/>
                <w:iCs w:val="0"/>
                <w:rPrChange w:id="2128" w:author="Bambi C" w:date="2022-08-31T21:51:00Z">
                  <w:rPr/>
                </w:rPrChange>
              </w:rPr>
              <w:t xml:space="preserve">Add </w:t>
            </w:r>
            <w:r w:rsidR="002247B2" w:rsidRPr="001D2D65">
              <w:rPr>
                <w:i/>
                <w:iCs w:val="0"/>
                <w:rPrChange w:id="2129" w:author="Bambi C" w:date="2022-08-31T21:51:00Z">
                  <w:rPr/>
                </w:rPrChange>
              </w:rPr>
              <w:t>data</w:t>
            </w:r>
          </w:p>
          <w:p w14:paraId="78F07561" w14:textId="6FB2AD52" w:rsidR="00602E0D" w:rsidRPr="001D2D65" w:rsidRDefault="0074756F" w:rsidP="00BD0A5D">
            <w:pPr>
              <w:tabs>
                <w:tab w:val="left" w:pos="1258"/>
              </w:tabs>
              <w:rPr>
                <w:rPrChange w:id="2130" w:author="Bambi C" w:date="2022-08-31T21:50:00Z">
                  <w:rPr>
                    <w:i/>
                    <w:iCs w:val="0"/>
                  </w:rPr>
                </w:rPrChange>
              </w:rPr>
            </w:pPr>
            <w:r w:rsidRPr="001D2D65">
              <w:rPr>
                <w:rPrChange w:id="2131" w:author="Bambi C" w:date="2022-08-31T21:50:00Z">
                  <w:rPr>
                    <w:i/>
                    <w:iCs w:val="0"/>
                  </w:rPr>
                </w:rPrChange>
              </w:rPr>
              <w:t>Name</w:t>
            </w:r>
            <w:del w:id="2132" w:author="Bambi C" w:date="2022-08-31T21:56:00Z">
              <w:r w:rsidR="00602E0D" w:rsidRPr="001D2D65" w:rsidDel="0083192D">
                <w:rPr>
                  <w:rPrChange w:id="2133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: </w:delText>
              </w:r>
              <w:r w:rsidR="000F45E7" w:rsidRPr="001D2D65" w:rsidDel="0083192D">
                <w:rPr>
                  <w:rPrChange w:id="2134" w:author="Bambi C" w:date="2022-08-31T21:50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Pr="001D2D65" w:rsidDel="0083192D">
                <w:rPr>
                  <w:rPrChange w:id="2135" w:author="Bambi C" w:date="2022-08-31T21:50:00Z">
                    <w:rPr>
                      <w:i/>
                      <w:iCs w:val="0"/>
                    </w:rPr>
                  </w:rPrChange>
                </w:rPr>
                <w:delText>Name</w:delText>
              </w:r>
            </w:del>
            <w:ins w:id="2136" w:author="Bambi C" w:date="2022-08-31T21:56:00Z">
              <w:r w:rsidR="0083192D">
                <w:t xml:space="preserve"> = 123</w:t>
              </w:r>
            </w:ins>
            <w:del w:id="2137" w:author="Bambi C" w:date="2022-08-31T21:51:00Z">
              <w:r w:rsidRPr="001D2D65" w:rsidDel="001D2D65">
                <w:rPr>
                  <w:rPrChange w:id="2138" w:author="Bambi C" w:date="2022-08-31T21:50:00Z">
                    <w:rPr>
                      <w:i/>
                      <w:iCs w:val="0"/>
                    </w:rPr>
                  </w:rPrChange>
                </w:rPr>
                <w:delText>7</w:delText>
              </w:r>
              <w:r w:rsidR="000F45E7" w:rsidRPr="001D2D65" w:rsidDel="001D2D65">
                <w:rPr>
                  <w:rPrChange w:id="2139" w:author="Bambi C" w:date="2022-08-31T21:50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957030" w:rsidRPr="001D2D65" w:rsidDel="001D2D65">
                <w:rPr>
                  <w:rPrChange w:id="2140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, </w:delText>
              </w:r>
              <w:r w:rsidRPr="001D2D65" w:rsidDel="001D2D65">
                <w:rPr>
                  <w:rPrChange w:id="2141" w:author="Bambi C" w:date="2022-08-31T21:50:00Z">
                    <w:rPr>
                      <w:i/>
                      <w:iCs w:val="0"/>
                    </w:rPr>
                  </w:rPrChange>
                </w:rPr>
                <w:delText>Circle</w:delText>
              </w:r>
              <w:r w:rsidR="00602E0D" w:rsidRPr="001D2D65" w:rsidDel="001D2D65">
                <w:rPr>
                  <w:rPrChange w:id="2142" w:author="Bambi C" w:date="2022-08-31T21:50:00Z">
                    <w:rPr>
                      <w:i/>
                      <w:iCs w:val="0"/>
                    </w:rPr>
                  </w:rPrChange>
                </w:rPr>
                <w:delText xml:space="preserve">: </w:delText>
              </w:r>
              <w:r w:rsidR="000F45E7" w:rsidRPr="001D2D65" w:rsidDel="001D2D65">
                <w:rPr>
                  <w:rPrChange w:id="2143" w:author="Bambi C" w:date="2022-08-31T21:50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EA13E9" w:rsidRPr="001D2D65" w:rsidDel="001D2D65">
                <w:rPr>
                  <w:rPrChange w:id="2144" w:author="Bambi C" w:date="2022-08-31T21:50:00Z">
                    <w:rPr>
                      <w:i/>
                      <w:iCs w:val="0"/>
                    </w:rPr>
                  </w:rPrChange>
                </w:rPr>
                <w:delText>Business</w:delText>
              </w:r>
              <w:r w:rsidR="000F45E7" w:rsidRPr="001D2D65" w:rsidDel="001D2D65">
                <w:rPr>
                  <w:rPrChange w:id="2145" w:author="Bambi C" w:date="2022-08-31T21:50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EA13E9" w:rsidRPr="001D2D65" w:rsidDel="001D2D65">
                <w:rPr>
                  <w:rPrChange w:id="2146" w:author="Bambi C" w:date="2022-08-31T21:50:00Z">
                    <w:rPr>
                      <w:i/>
                      <w:iCs w:val="0"/>
                    </w:rPr>
                  </w:rPrChange>
                </w:rPr>
                <w:delText>, DOB: “1900-7-7”</w:delText>
              </w:r>
            </w:del>
          </w:p>
          <w:p w14:paraId="7C2E9FF8" w14:textId="0BA669EE" w:rsidR="00DF1333" w:rsidDel="00383165" w:rsidRDefault="0072516D" w:rsidP="00F604F6">
            <w:pPr>
              <w:tabs>
                <w:tab w:val="left" w:pos="1258"/>
              </w:tabs>
              <w:rPr>
                <w:del w:id="2147" w:author="Bambi C" w:date="2022-08-31T21:51:00Z"/>
              </w:rPr>
            </w:pPr>
            <w:ins w:id="2148" w:author="Bambi C" w:date="2022-08-31T21:56:00Z">
              <w:r w:rsidRPr="0072516D">
                <w:rPr>
                  <w:noProof/>
                </w:rPr>
                <w:drawing>
                  <wp:inline distT="0" distB="0" distL="0" distR="0" wp14:anchorId="64A0912B" wp14:editId="0DA62ABE">
                    <wp:extent cx="3657600" cy="3163824"/>
                    <wp:effectExtent l="0" t="0" r="0" b="0"/>
                    <wp:docPr id="40" name="Picture 4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638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72516D" w:rsidDel="00E84FC5">
                <w:t xml:space="preserve"> </w:t>
              </w:r>
            </w:ins>
            <w:del w:id="2149" w:author="Bambi C" w:date="2022-08-31T19:36:00Z">
              <w:r w:rsidR="00FC5241" w:rsidRPr="00FC5241" w:rsidDel="00E84FC5">
                <w:rPr>
                  <w:noProof/>
                </w:rPr>
                <w:drawing>
                  <wp:inline distT="0" distB="0" distL="0" distR="0" wp14:anchorId="3E1407E4" wp14:editId="30D0A857">
                    <wp:extent cx="3657600" cy="3840480"/>
                    <wp:effectExtent l="0" t="0" r="0" b="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C39B0CF" w14:textId="77777777" w:rsidR="00383165" w:rsidRPr="00814710" w:rsidRDefault="00383165" w:rsidP="00BD0A5D">
            <w:pPr>
              <w:tabs>
                <w:tab w:val="left" w:pos="1258"/>
              </w:tabs>
              <w:rPr>
                <w:ins w:id="2150" w:author="Bambi C" w:date="2022-08-31T21:52:00Z"/>
              </w:rPr>
            </w:pPr>
          </w:p>
          <w:p w14:paraId="5C2CB9F3" w14:textId="77777777" w:rsidR="00602E0D" w:rsidRPr="00814710" w:rsidDel="001D2D65" w:rsidRDefault="00602E0D" w:rsidP="00BD0A5D">
            <w:pPr>
              <w:tabs>
                <w:tab w:val="left" w:pos="1258"/>
              </w:tabs>
              <w:rPr>
                <w:del w:id="2151" w:author="Bambi C" w:date="2022-08-31T21:51:00Z"/>
              </w:rPr>
            </w:pPr>
          </w:p>
          <w:p w14:paraId="3A3DF3E5" w14:textId="72F3BC0D" w:rsidR="00DF1333" w:rsidDel="001D2D65" w:rsidRDefault="00A8339C" w:rsidP="00BD0A5D">
            <w:pPr>
              <w:tabs>
                <w:tab w:val="left" w:pos="1258"/>
              </w:tabs>
              <w:rPr>
                <w:del w:id="2152" w:author="Bambi C" w:date="2022-08-31T21:51:00Z"/>
              </w:rPr>
            </w:pPr>
            <w:del w:id="2153" w:author="Bambi C" w:date="2022-08-31T21:51:00Z">
              <w:r w:rsidDel="001D2D65">
                <w:delText>Quit without saving</w:delText>
              </w:r>
            </w:del>
          </w:p>
          <w:p w14:paraId="6427471E" w14:textId="0B8220F5" w:rsidR="00DF1333" w:rsidDel="001D2D65" w:rsidRDefault="002631C4" w:rsidP="00BD0A5D">
            <w:pPr>
              <w:tabs>
                <w:tab w:val="left" w:pos="1258"/>
              </w:tabs>
              <w:rPr>
                <w:del w:id="2154" w:author="Bambi C" w:date="2022-08-31T21:51:00Z"/>
              </w:rPr>
            </w:pPr>
            <w:del w:id="2155" w:author="Bambi C" w:date="2022-08-31T19:36:00Z">
              <w:r w:rsidRPr="002631C4" w:rsidDel="00E84FC5">
                <w:rPr>
                  <w:noProof/>
                </w:rPr>
                <w:drawing>
                  <wp:inline distT="0" distB="0" distL="0" distR="0" wp14:anchorId="1422E6B4" wp14:editId="7C2ED42A">
                    <wp:extent cx="3657600" cy="4901184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9011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1581AAA" w14:textId="1A370F94" w:rsidR="00DF1333" w:rsidDel="001D2D65" w:rsidRDefault="00DF1333" w:rsidP="00BD0A5D">
            <w:pPr>
              <w:tabs>
                <w:tab w:val="left" w:pos="1258"/>
              </w:tabs>
              <w:rPr>
                <w:del w:id="2156" w:author="Bambi C" w:date="2022-08-31T21:51:00Z"/>
              </w:rPr>
            </w:pPr>
          </w:p>
          <w:p w14:paraId="1A62461A" w14:textId="1141B704" w:rsidR="005A20EA" w:rsidDel="001D2D65" w:rsidRDefault="005A20EA" w:rsidP="00BD0A5D">
            <w:pPr>
              <w:tabs>
                <w:tab w:val="left" w:pos="1258"/>
              </w:tabs>
              <w:rPr>
                <w:del w:id="2157" w:author="Bambi C" w:date="2022-08-31T21:51:00Z"/>
              </w:rPr>
            </w:pPr>
            <w:del w:id="2158" w:author="Bambi C" w:date="2022-08-31T21:51:00Z">
              <w:r w:rsidDel="001D2D65">
                <w:delText>Save file</w:delText>
              </w:r>
            </w:del>
          </w:p>
          <w:p w14:paraId="64B2A802" w14:textId="2116D5CB" w:rsidR="005A20EA" w:rsidDel="001D2D65" w:rsidRDefault="008F7734" w:rsidP="00BD0A5D">
            <w:pPr>
              <w:tabs>
                <w:tab w:val="left" w:pos="1258"/>
              </w:tabs>
              <w:rPr>
                <w:del w:id="2159" w:author="Bambi C" w:date="2022-08-31T21:51:00Z"/>
              </w:rPr>
            </w:pPr>
            <w:del w:id="2160" w:author="Bambi C" w:date="2022-08-31T19:36:00Z">
              <w:r w:rsidRPr="008F7734" w:rsidDel="00E84FC5">
                <w:rPr>
                  <w:noProof/>
                </w:rPr>
                <w:drawing>
                  <wp:inline distT="0" distB="0" distL="0" distR="0" wp14:anchorId="489684DE" wp14:editId="70682FD6">
                    <wp:extent cx="3657600" cy="2276856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768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F923F04" w14:textId="04148F36" w:rsidR="005A20EA" w:rsidDel="001D2D65" w:rsidRDefault="005A20EA" w:rsidP="00BD0A5D">
            <w:pPr>
              <w:tabs>
                <w:tab w:val="left" w:pos="1258"/>
              </w:tabs>
              <w:rPr>
                <w:del w:id="2161" w:author="Bambi C" w:date="2022-08-31T21:51:00Z"/>
              </w:rPr>
            </w:pPr>
          </w:p>
          <w:p w14:paraId="22D19951" w14:textId="1B2108C3" w:rsidR="00DF740C" w:rsidDel="001D2D65" w:rsidRDefault="005A20EA" w:rsidP="00BD0A5D">
            <w:pPr>
              <w:tabs>
                <w:tab w:val="left" w:pos="1258"/>
              </w:tabs>
              <w:rPr>
                <w:del w:id="2162" w:author="Bambi C" w:date="2022-08-31T21:51:00Z"/>
              </w:rPr>
            </w:pPr>
            <w:del w:id="2163" w:author="Bambi C" w:date="2022-08-31T21:51:00Z">
              <w:r w:rsidDel="001D2D65">
                <w:delText>Reopen file</w:delText>
              </w:r>
            </w:del>
          </w:p>
          <w:p w14:paraId="58DCF2B9" w14:textId="5B0CEAF1" w:rsidR="00E27186" w:rsidDel="001D2D65" w:rsidRDefault="00E00048" w:rsidP="00F604F6">
            <w:pPr>
              <w:tabs>
                <w:tab w:val="left" w:pos="1258"/>
              </w:tabs>
              <w:rPr>
                <w:del w:id="2164" w:author="Bambi C" w:date="2022-08-31T21:51:00Z"/>
              </w:rPr>
            </w:pPr>
            <w:del w:id="2165" w:author="Bambi C" w:date="2022-08-31T19:36:00Z">
              <w:r w:rsidRPr="00E00048" w:rsidDel="00E84FC5">
                <w:rPr>
                  <w:noProof/>
                </w:rPr>
                <w:drawing>
                  <wp:inline distT="0" distB="0" distL="0" distR="0" wp14:anchorId="5D251E68" wp14:editId="199E1245">
                    <wp:extent cx="3657600" cy="3959352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593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4510AB" w:rsidRPr="00F93B9C" w14:paraId="0CE9FEC1" w14:textId="77777777" w:rsidTr="00A37519">
        <w:tc>
          <w:tcPr>
            <w:tcW w:w="674" w:type="dxa"/>
          </w:tcPr>
          <w:p w14:paraId="4A1BDD7B" w14:textId="7D94587D" w:rsidR="00CA75EA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3</w:t>
            </w:r>
          </w:p>
        </w:tc>
        <w:tc>
          <w:tcPr>
            <w:tcW w:w="1990" w:type="dxa"/>
          </w:tcPr>
          <w:p w14:paraId="584DDDB4" w14:textId="2BEDBEE1" w:rsidR="00CA75EA" w:rsidRPr="009E33F3" w:rsidRDefault="008503DC" w:rsidP="00A81556">
            <w:pPr>
              <w:tabs>
                <w:tab w:val="left" w:pos="1258"/>
              </w:tabs>
            </w:pPr>
            <w:del w:id="2166" w:author="Bambi C" w:date="2022-08-31T21:47:00Z">
              <w:r w:rsidDel="00BF736A">
                <w:delText>Error flow</w:delText>
              </w:r>
              <w:r w:rsidR="004B533E" w:rsidDel="00BF736A">
                <w:delText xml:space="preserve">: </w:delText>
              </w:r>
              <w:r w:rsidDel="00BF736A">
                <w:delText xml:space="preserve"> </w:delText>
              </w:r>
              <w:r w:rsidR="00107719" w:rsidDel="00BF736A">
                <w:delText>File not found</w:delText>
              </w:r>
            </w:del>
            <w:ins w:id="2167" w:author="Bambi C" w:date="2022-08-31T21:47:00Z">
              <w:r w:rsidR="00BF736A">
                <w:t>Exception handling – Invalid p</w:t>
              </w:r>
            </w:ins>
            <w:ins w:id="2168" w:author="Bambi C" w:date="2022-08-31T21:48:00Z">
              <w:r w:rsidR="00BF736A">
                <w:t>roduct price</w:t>
              </w:r>
            </w:ins>
            <w:r w:rsidR="00107719">
              <w:t xml:space="preserve"> </w:t>
            </w:r>
          </w:p>
        </w:tc>
        <w:tc>
          <w:tcPr>
            <w:tcW w:w="5976" w:type="dxa"/>
          </w:tcPr>
          <w:p w14:paraId="5B8395D3" w14:textId="600955DA" w:rsidR="005A3E30" w:rsidRPr="001D2D65" w:rsidRDefault="005F0BDF" w:rsidP="005A3E30">
            <w:pPr>
              <w:tabs>
                <w:tab w:val="left" w:pos="1258"/>
              </w:tabs>
              <w:rPr>
                <w:ins w:id="2169" w:author="Bambi C" w:date="2022-08-31T21:50:00Z"/>
                <w:i/>
                <w:iCs w:val="0"/>
                <w:rPrChange w:id="2170" w:author="Bambi C" w:date="2022-08-31T21:50:00Z">
                  <w:rPr>
                    <w:ins w:id="2171" w:author="Bambi C" w:date="2022-08-31T21:50:00Z"/>
                  </w:rPr>
                </w:rPrChange>
              </w:rPr>
            </w:pPr>
            <w:ins w:id="2172" w:author="Bambi C" w:date="2022-08-31T21:50:00Z">
              <w:r w:rsidRPr="001D2D65">
                <w:rPr>
                  <w:i/>
                  <w:iCs w:val="0"/>
                  <w:rPrChange w:id="2173" w:author="Bambi C" w:date="2022-08-31T21:50:00Z">
                    <w:rPr/>
                  </w:rPrChange>
                </w:rPr>
                <w:t>Add data</w:t>
              </w:r>
            </w:ins>
            <w:del w:id="2174" w:author="Bambi C" w:date="2022-08-31T21:50:00Z">
              <w:r w:rsidR="00510CFC" w:rsidRPr="001D2D65" w:rsidDel="005F0BDF">
                <w:rPr>
                  <w:i/>
                  <w:iCs w:val="0"/>
                  <w:rPrChange w:id="2175" w:author="Bambi C" w:date="2022-08-31T21:50:00Z">
                    <w:rPr/>
                  </w:rPrChange>
                </w:rPr>
                <w:delText>Change default_file_str to “BadAppData.dat”</w:delText>
              </w:r>
            </w:del>
          </w:p>
          <w:p w14:paraId="5C4F20DC" w14:textId="4F15AED2" w:rsidR="001D2D65" w:rsidRDefault="001D2D65" w:rsidP="005A3E30">
            <w:pPr>
              <w:tabs>
                <w:tab w:val="left" w:pos="1258"/>
              </w:tabs>
            </w:pPr>
            <w:ins w:id="2176" w:author="Bambi C" w:date="2022-08-31T21:50:00Z">
              <w:r>
                <w:t>Price = -5</w:t>
              </w:r>
            </w:ins>
          </w:p>
          <w:p w14:paraId="696862E2" w14:textId="443D1E4D" w:rsidR="00CA75EA" w:rsidRDefault="0071089A" w:rsidP="000409F2">
            <w:pPr>
              <w:tabs>
                <w:tab w:val="left" w:pos="1258"/>
              </w:tabs>
            </w:pPr>
            <w:ins w:id="2177" w:author="Bambi C" w:date="2022-08-31T21:57:00Z">
              <w:r w:rsidRPr="0071089A">
                <w:rPr>
                  <w:noProof/>
                </w:rPr>
                <w:drawing>
                  <wp:inline distT="0" distB="0" distL="0" distR="0" wp14:anchorId="763A6DFA" wp14:editId="36C2B2BA">
                    <wp:extent cx="3657600" cy="1481328"/>
                    <wp:effectExtent l="0" t="0" r="0" b="0"/>
                    <wp:docPr id="44" name="Picture 4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48132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  <w:r w:rsidRPr="0071089A" w:rsidDel="00E84FC5">
                <w:t xml:space="preserve"> </w:t>
              </w:r>
            </w:ins>
            <w:del w:id="2178" w:author="Bambi C" w:date="2022-08-31T19:36:00Z">
              <w:r w:rsidR="004F4849" w:rsidRPr="004F4849" w:rsidDel="00E84FC5">
                <w:rPr>
                  <w:noProof/>
                </w:rPr>
                <w:drawing>
                  <wp:inline distT="0" distB="0" distL="0" distR="0" wp14:anchorId="6DED7DC5" wp14:editId="7DDE4111">
                    <wp:extent cx="3657600" cy="4270248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270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7642703" w14:textId="19D3B235" w:rsidR="00510CFC" w:rsidRPr="009E33F3" w:rsidRDefault="00510CFC" w:rsidP="000409F2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  <w:tr w:rsidR="006E7386" w:rsidRPr="00F93B9C" w14:paraId="44A7F57F" w14:textId="77777777" w:rsidTr="00A37519">
        <w:tc>
          <w:tcPr>
            <w:tcW w:w="674" w:type="dxa"/>
          </w:tcPr>
          <w:p w14:paraId="631BF295" w14:textId="53694AA7" w:rsidR="005F0BDF" w:rsidRDefault="005F0BDF" w:rsidP="005F0BDF">
            <w:pPr>
              <w:tabs>
                <w:tab w:val="left" w:pos="1258"/>
              </w:tabs>
              <w:jc w:val="center"/>
            </w:pPr>
            <w:r>
              <w:t>4</w:t>
            </w:r>
          </w:p>
        </w:tc>
        <w:tc>
          <w:tcPr>
            <w:tcW w:w="1990" w:type="dxa"/>
          </w:tcPr>
          <w:p w14:paraId="69430039" w14:textId="6CB51681" w:rsidR="005F0BDF" w:rsidDel="001B268C" w:rsidRDefault="005F0BDF" w:rsidP="005F0BDF">
            <w:pPr>
              <w:tabs>
                <w:tab w:val="left" w:pos="1258"/>
              </w:tabs>
              <w:rPr>
                <w:del w:id="2179" w:author="Bambi C" w:date="2022-08-31T21:49:00Z"/>
              </w:rPr>
            </w:pPr>
            <w:ins w:id="2180" w:author="Bambi C" w:date="2022-08-31T21:49:00Z">
              <w:r>
                <w:t>Happy journey flow</w:t>
              </w:r>
            </w:ins>
            <w:del w:id="2181" w:author="Bambi C" w:date="2022-08-31T21:49:00Z">
              <w:r w:rsidDel="001B268C">
                <w:delText>Error flow:  Add bad VIP data</w:delText>
              </w:r>
            </w:del>
          </w:p>
          <w:p w14:paraId="42361E69" w14:textId="0538BCF1" w:rsidR="005F0BDF" w:rsidRDefault="005F0BDF" w:rsidP="005F0BDF">
            <w:pPr>
              <w:tabs>
                <w:tab w:val="left" w:pos="1258"/>
              </w:tabs>
            </w:pPr>
            <w:del w:id="2182" w:author="Bambi C" w:date="2022-08-31T21:49:00Z">
              <w:r w:rsidDel="001B268C">
                <w:delText xml:space="preserve"> </w:delText>
              </w:r>
            </w:del>
          </w:p>
        </w:tc>
        <w:tc>
          <w:tcPr>
            <w:tcW w:w="5976" w:type="dxa"/>
          </w:tcPr>
          <w:p w14:paraId="4EA1C737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83" w:author="Bambi C" w:date="2022-08-31T21:49:00Z"/>
                <w:i/>
                <w:iCs w:val="0"/>
                <w:rPrChange w:id="2184" w:author="Bambi C" w:date="2022-08-31T21:54:00Z">
                  <w:rPr>
                    <w:ins w:id="2185" w:author="Bambi C" w:date="2022-08-31T21:49:00Z"/>
                  </w:rPr>
                </w:rPrChange>
              </w:rPr>
            </w:pPr>
            <w:ins w:id="2186" w:author="Bambi C" w:date="2022-08-31T21:49:00Z">
              <w:r w:rsidRPr="00CC02F9">
                <w:rPr>
                  <w:i/>
                  <w:iCs w:val="0"/>
                  <w:rPrChange w:id="2187" w:author="Bambi C" w:date="2022-08-31T21:54:00Z">
                    <w:rPr/>
                  </w:rPrChange>
                </w:rPr>
                <w:t>Open file</w:t>
              </w:r>
            </w:ins>
          </w:p>
          <w:p w14:paraId="2F647421" w14:textId="5390FEE5" w:rsidR="005F0BDF" w:rsidRDefault="00B43256" w:rsidP="005F0BDF">
            <w:pPr>
              <w:tabs>
                <w:tab w:val="left" w:pos="1258"/>
              </w:tabs>
              <w:rPr>
                <w:ins w:id="2188" w:author="Bambi C" w:date="2022-08-31T21:52:00Z"/>
              </w:rPr>
            </w:pPr>
            <w:ins w:id="2189" w:author="Bambi C" w:date="2022-08-31T21:59:00Z">
              <w:r w:rsidRPr="00B43256">
                <w:rPr>
                  <w:noProof/>
                </w:rPr>
                <w:drawing>
                  <wp:inline distT="0" distB="0" distL="0" distR="0" wp14:anchorId="7C8F7F7D" wp14:editId="0422CA90">
                    <wp:extent cx="3657600" cy="2084832"/>
                    <wp:effectExtent l="0" t="0" r="0" b="0"/>
                    <wp:docPr id="45" name="Picture 4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08483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053F353" w14:textId="77777777" w:rsidR="00383165" w:rsidRDefault="00383165" w:rsidP="005F0BDF">
            <w:pPr>
              <w:tabs>
                <w:tab w:val="left" w:pos="1258"/>
              </w:tabs>
              <w:rPr>
                <w:ins w:id="2190" w:author="Bambi C" w:date="2022-08-31T21:49:00Z"/>
              </w:rPr>
            </w:pPr>
          </w:p>
          <w:p w14:paraId="3BC7E616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91" w:author="Bambi C" w:date="2022-08-31T21:49:00Z"/>
                <w:i/>
                <w:iCs w:val="0"/>
                <w:rPrChange w:id="2192" w:author="Bambi C" w:date="2022-08-31T21:54:00Z">
                  <w:rPr>
                    <w:ins w:id="2193" w:author="Bambi C" w:date="2022-08-31T21:49:00Z"/>
                  </w:rPr>
                </w:rPrChange>
              </w:rPr>
            </w:pPr>
            <w:ins w:id="2194" w:author="Bambi C" w:date="2022-08-31T21:49:00Z">
              <w:r w:rsidRPr="00CC02F9">
                <w:rPr>
                  <w:i/>
                  <w:iCs w:val="0"/>
                  <w:rPrChange w:id="2195" w:author="Bambi C" w:date="2022-08-31T21:54:00Z">
                    <w:rPr/>
                  </w:rPrChange>
                </w:rPr>
                <w:t>Show current list of products</w:t>
              </w:r>
            </w:ins>
          </w:p>
          <w:p w14:paraId="4C333B03" w14:textId="19BC5067" w:rsidR="00956546" w:rsidRDefault="00437B61" w:rsidP="005F0BDF">
            <w:pPr>
              <w:tabs>
                <w:tab w:val="left" w:pos="1258"/>
              </w:tabs>
              <w:rPr>
                <w:ins w:id="2196" w:author="Bambi C" w:date="2022-08-31T21:52:00Z"/>
              </w:rPr>
            </w:pPr>
            <w:ins w:id="2197" w:author="Bambi C" w:date="2022-08-31T22:00:00Z">
              <w:r w:rsidRPr="00437B61">
                <w:rPr>
                  <w:noProof/>
                </w:rPr>
                <w:drawing>
                  <wp:inline distT="0" distB="0" distL="0" distR="0" wp14:anchorId="68654194" wp14:editId="58BCA0D3">
                    <wp:extent cx="3657600" cy="3026664"/>
                    <wp:effectExtent l="0" t="0" r="0" b="0"/>
                    <wp:docPr id="46" name="Picture 4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266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D520779" w14:textId="77777777" w:rsidR="00383165" w:rsidRDefault="00383165" w:rsidP="005F0BDF">
            <w:pPr>
              <w:tabs>
                <w:tab w:val="left" w:pos="1258"/>
              </w:tabs>
              <w:rPr>
                <w:ins w:id="2198" w:author="Bambi C" w:date="2022-08-31T21:49:00Z"/>
              </w:rPr>
            </w:pPr>
          </w:p>
          <w:p w14:paraId="7549988A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199" w:author="Bambi C" w:date="2022-08-31T21:49:00Z"/>
                <w:i/>
                <w:iCs w:val="0"/>
                <w:rPrChange w:id="2200" w:author="Bambi C" w:date="2022-08-31T21:54:00Z">
                  <w:rPr>
                    <w:ins w:id="2201" w:author="Bambi C" w:date="2022-08-31T21:49:00Z"/>
                  </w:rPr>
                </w:rPrChange>
              </w:rPr>
            </w:pPr>
            <w:ins w:id="2202" w:author="Bambi C" w:date="2022-08-31T21:49:00Z">
              <w:r w:rsidRPr="00CC02F9">
                <w:rPr>
                  <w:i/>
                  <w:iCs w:val="0"/>
                  <w:rPrChange w:id="2203" w:author="Bambi C" w:date="2022-08-31T21:54:00Z">
                    <w:rPr/>
                  </w:rPrChange>
                </w:rPr>
                <w:t>Add valid item to products list</w:t>
              </w:r>
            </w:ins>
          </w:p>
          <w:p w14:paraId="61C34CA4" w14:textId="77777777" w:rsidR="00B43256" w:rsidRDefault="00B43256" w:rsidP="00B43256">
            <w:pPr>
              <w:tabs>
                <w:tab w:val="left" w:pos="1258"/>
              </w:tabs>
              <w:rPr>
                <w:ins w:id="2204" w:author="Bambi C" w:date="2022-08-31T22:00:00Z"/>
              </w:rPr>
            </w:pPr>
            <w:ins w:id="2205" w:author="Bambi C" w:date="2022-08-31T22:00:00Z">
              <w:r w:rsidRPr="00DF1F96">
                <w:t>Name</w:t>
              </w:r>
              <w:r>
                <w:t xml:space="preserve"> = NewItem1</w:t>
              </w:r>
            </w:ins>
          </w:p>
          <w:p w14:paraId="1C601FAC" w14:textId="77777777" w:rsidR="00B43256" w:rsidRDefault="00B43256" w:rsidP="00B43256">
            <w:pPr>
              <w:tabs>
                <w:tab w:val="left" w:pos="1258"/>
              </w:tabs>
              <w:rPr>
                <w:ins w:id="2206" w:author="Bambi C" w:date="2022-08-31T22:02:00Z"/>
              </w:rPr>
            </w:pPr>
            <w:ins w:id="2207" w:author="Bambi C" w:date="2022-08-31T22:00:00Z">
              <w:r>
                <w:t>Price = 5</w:t>
              </w:r>
            </w:ins>
          </w:p>
          <w:p w14:paraId="3C6F5DE4" w14:textId="3314CFCF" w:rsidR="006E7386" w:rsidRDefault="006E7386" w:rsidP="00B43256">
            <w:pPr>
              <w:tabs>
                <w:tab w:val="left" w:pos="1258"/>
              </w:tabs>
              <w:rPr>
                <w:ins w:id="2208" w:author="Bambi C" w:date="2022-08-31T22:00:00Z"/>
              </w:rPr>
            </w:pPr>
            <w:ins w:id="2209" w:author="Bambi C" w:date="2022-08-31T22:02:00Z">
              <w:r w:rsidRPr="006E7386">
                <w:rPr>
                  <w:noProof/>
                </w:rPr>
                <w:lastRenderedPageBreak/>
                <w:drawing>
                  <wp:inline distT="0" distB="0" distL="0" distR="0" wp14:anchorId="4074F6D7" wp14:editId="145E5D24">
                    <wp:extent cx="3657600" cy="2935224"/>
                    <wp:effectExtent l="0" t="0" r="0" b="0"/>
                    <wp:docPr id="50" name="Picture 5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352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D15F70F" w14:textId="77777777" w:rsidR="006E7386" w:rsidRPr="006E7386" w:rsidRDefault="006E7386" w:rsidP="005F0BDF">
            <w:pPr>
              <w:tabs>
                <w:tab w:val="left" w:pos="1258"/>
              </w:tabs>
              <w:rPr>
                <w:ins w:id="2210" w:author="Bambi C" w:date="2022-08-31T22:02:00Z"/>
                <w:iCs w:val="0"/>
                <w:rPrChange w:id="2211" w:author="Bambi C" w:date="2022-08-31T22:02:00Z">
                  <w:rPr>
                    <w:ins w:id="2212" w:author="Bambi C" w:date="2022-08-31T22:02:00Z"/>
                    <w:i/>
                  </w:rPr>
                </w:rPrChange>
              </w:rPr>
            </w:pPr>
          </w:p>
          <w:p w14:paraId="46E2E8C1" w14:textId="369E2C4B" w:rsidR="005F0BDF" w:rsidRPr="00CC02F9" w:rsidRDefault="005F0BDF" w:rsidP="005F0BDF">
            <w:pPr>
              <w:tabs>
                <w:tab w:val="left" w:pos="1258"/>
              </w:tabs>
              <w:rPr>
                <w:ins w:id="2213" w:author="Bambi C" w:date="2022-08-31T21:49:00Z"/>
                <w:i/>
                <w:iCs w:val="0"/>
                <w:rPrChange w:id="2214" w:author="Bambi C" w:date="2022-08-31T21:54:00Z">
                  <w:rPr>
                    <w:ins w:id="2215" w:author="Bambi C" w:date="2022-08-31T21:49:00Z"/>
                  </w:rPr>
                </w:rPrChange>
              </w:rPr>
            </w:pPr>
            <w:ins w:id="2216" w:author="Bambi C" w:date="2022-08-31T21:49:00Z">
              <w:r w:rsidRPr="00CC02F9">
                <w:rPr>
                  <w:i/>
                  <w:iCs w:val="0"/>
                  <w:rPrChange w:id="2217" w:author="Bambi C" w:date="2022-08-31T21:54:00Z">
                    <w:rPr/>
                  </w:rPrChange>
                </w:rPr>
                <w:t>Show current list of products</w:t>
              </w:r>
            </w:ins>
          </w:p>
          <w:p w14:paraId="0A07FC33" w14:textId="1E411FB3" w:rsidR="005F0BDF" w:rsidRDefault="004510AB" w:rsidP="005F0BDF">
            <w:pPr>
              <w:tabs>
                <w:tab w:val="left" w:pos="1258"/>
              </w:tabs>
              <w:rPr>
                <w:ins w:id="2218" w:author="Bambi C" w:date="2022-08-31T21:52:00Z"/>
              </w:rPr>
            </w:pPr>
            <w:ins w:id="2219" w:author="Bambi C" w:date="2022-08-31T22:02:00Z">
              <w:r w:rsidRPr="004510AB">
                <w:rPr>
                  <w:noProof/>
                </w:rPr>
                <w:drawing>
                  <wp:inline distT="0" distB="0" distL="0" distR="0" wp14:anchorId="4369C981" wp14:editId="6AD77AF9">
                    <wp:extent cx="3657600" cy="3154680"/>
                    <wp:effectExtent l="0" t="0" r="0" b="0"/>
                    <wp:docPr id="51" name="Picture 5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546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A32052" w14:textId="77777777" w:rsidR="00383165" w:rsidRDefault="00383165" w:rsidP="005F0BDF">
            <w:pPr>
              <w:tabs>
                <w:tab w:val="left" w:pos="1258"/>
              </w:tabs>
              <w:rPr>
                <w:ins w:id="2220" w:author="Bambi C" w:date="2022-08-31T21:49:00Z"/>
              </w:rPr>
            </w:pPr>
          </w:p>
          <w:p w14:paraId="6F62D9F6" w14:textId="77777777" w:rsidR="005F0BDF" w:rsidRPr="00CC02F9" w:rsidRDefault="005F0BDF" w:rsidP="005F0BDF">
            <w:pPr>
              <w:tabs>
                <w:tab w:val="left" w:pos="1258"/>
              </w:tabs>
              <w:rPr>
                <w:ins w:id="2221" w:author="Bambi C" w:date="2022-08-31T21:49:00Z"/>
                <w:i/>
                <w:iCs w:val="0"/>
                <w:rPrChange w:id="2222" w:author="Bambi C" w:date="2022-08-31T21:54:00Z">
                  <w:rPr>
                    <w:ins w:id="2223" w:author="Bambi C" w:date="2022-08-31T21:49:00Z"/>
                  </w:rPr>
                </w:rPrChange>
              </w:rPr>
            </w:pPr>
            <w:ins w:id="2224" w:author="Bambi C" w:date="2022-08-31T21:49:00Z">
              <w:r w:rsidRPr="00CC02F9">
                <w:rPr>
                  <w:i/>
                  <w:iCs w:val="0"/>
                  <w:rPrChange w:id="2225" w:author="Bambi C" w:date="2022-08-31T21:54:00Z">
                    <w:rPr/>
                  </w:rPrChange>
                </w:rPr>
                <w:t>Save data to file</w:t>
              </w:r>
            </w:ins>
          </w:p>
          <w:p w14:paraId="09EF5A2D" w14:textId="1417C924" w:rsidR="005F0BDF" w:rsidDel="00383165" w:rsidRDefault="00CD44B5" w:rsidP="005F0BDF">
            <w:pPr>
              <w:tabs>
                <w:tab w:val="left" w:pos="1258"/>
              </w:tabs>
              <w:rPr>
                <w:del w:id="2226" w:author="Bambi C" w:date="2022-08-31T21:49:00Z"/>
              </w:rPr>
            </w:pPr>
            <w:ins w:id="2227" w:author="Bambi C" w:date="2022-08-31T22:03:00Z">
              <w:r w:rsidRPr="00CD44B5">
                <w:rPr>
                  <w:noProof/>
                </w:rPr>
                <w:lastRenderedPageBreak/>
                <w:drawing>
                  <wp:inline distT="0" distB="0" distL="0" distR="0" wp14:anchorId="6F8C21AC" wp14:editId="682DA48C">
                    <wp:extent cx="3657600" cy="2231136"/>
                    <wp:effectExtent l="0" t="0" r="0" b="0"/>
                    <wp:docPr id="52" name="Picture 5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311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228" w:author="Bambi C" w:date="2022-08-31T21:49:00Z">
              <w:r w:rsidR="005F0BDF" w:rsidDel="00EF1AF6">
                <w:delText>Add data</w:delText>
              </w:r>
            </w:del>
          </w:p>
          <w:p w14:paraId="2A7BF117" w14:textId="77777777" w:rsidR="00383165" w:rsidRPr="00944E18" w:rsidRDefault="00383165" w:rsidP="005F0BDF">
            <w:pPr>
              <w:tabs>
                <w:tab w:val="left" w:pos="1258"/>
              </w:tabs>
              <w:rPr>
                <w:ins w:id="2229" w:author="Bambi C" w:date="2022-08-31T21:52:00Z"/>
              </w:rPr>
            </w:pPr>
          </w:p>
          <w:p w14:paraId="6F4B3E67" w14:textId="7B902276" w:rsidR="005F0BDF" w:rsidDel="00EF1AF6" w:rsidRDefault="005F0BDF" w:rsidP="005F0BDF">
            <w:pPr>
              <w:tabs>
                <w:tab w:val="left" w:pos="1258"/>
              </w:tabs>
              <w:rPr>
                <w:del w:id="2230" w:author="Bambi C" w:date="2022-08-31T21:49:00Z"/>
                <w:i/>
                <w:iCs w:val="0"/>
              </w:rPr>
            </w:pPr>
            <w:del w:id="2231" w:author="Bambi C" w:date="2022-08-31T21:49:00Z">
              <w:r w:rsidDel="00EF1AF6">
                <w:rPr>
                  <w:i/>
                  <w:iCs w:val="0"/>
                </w:rPr>
                <w:delText>Circle</w:delText>
              </w:r>
              <w:r w:rsidRPr="00451F5C" w:rsidDel="00EF1AF6">
                <w:rPr>
                  <w:i/>
                  <w:iCs w:val="0"/>
                </w:rPr>
                <w:delText xml:space="preserve">: </w:delText>
              </w:r>
              <w:r w:rsidDel="00EF1AF6">
                <w:rPr>
                  <w:i/>
                  <w:iCs w:val="0"/>
                </w:rPr>
                <w:delText>“5”</w:delText>
              </w:r>
            </w:del>
          </w:p>
          <w:p w14:paraId="7559B815" w14:textId="71B962CD" w:rsidR="005F0BDF" w:rsidRPr="00944E18" w:rsidDel="005F0BDF" w:rsidRDefault="005F0BDF" w:rsidP="005F0BDF">
            <w:pPr>
              <w:tabs>
                <w:tab w:val="left" w:pos="1258"/>
              </w:tabs>
              <w:rPr>
                <w:del w:id="2232" w:author="Bambi C" w:date="2022-08-31T21:49:00Z"/>
              </w:rPr>
            </w:pPr>
            <w:del w:id="2233" w:author="Bambi C" w:date="2022-08-31T19:36:00Z">
              <w:r w:rsidRPr="00D85AFA" w:rsidDel="00E84FC5">
                <w:rPr>
                  <w:noProof/>
                </w:rPr>
                <w:drawing>
                  <wp:inline distT="0" distB="0" distL="0" distR="0" wp14:anchorId="0D577D81" wp14:editId="70105991">
                    <wp:extent cx="3657600" cy="3172968"/>
                    <wp:effectExtent l="0" t="0" r="0" b="0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7296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D3FBBEF" w14:textId="33A86235" w:rsidR="005F0BDF" w:rsidRPr="00944E18" w:rsidDel="005F0BDF" w:rsidRDefault="005F0BDF" w:rsidP="005F0BDF">
            <w:pPr>
              <w:tabs>
                <w:tab w:val="left" w:pos="1258"/>
              </w:tabs>
              <w:rPr>
                <w:del w:id="2234" w:author="Bambi C" w:date="2022-08-31T21:49:00Z"/>
              </w:rPr>
            </w:pPr>
          </w:p>
          <w:p w14:paraId="5519CCD9" w14:textId="7A8A2098" w:rsidR="005F0BDF" w:rsidRPr="00D20A4F" w:rsidDel="005F0BDF" w:rsidRDefault="005F0BDF" w:rsidP="005F0BDF">
            <w:pPr>
              <w:tabs>
                <w:tab w:val="left" w:pos="1258"/>
              </w:tabs>
              <w:rPr>
                <w:del w:id="2235" w:author="Bambi C" w:date="2022-08-31T21:49:00Z"/>
                <w:i/>
                <w:iCs w:val="0"/>
              </w:rPr>
            </w:pPr>
            <w:del w:id="2236" w:author="Bambi C" w:date="2022-08-31T21:49:00Z">
              <w:r w:rsidDel="005F0BDF">
                <w:rPr>
                  <w:i/>
                  <w:iCs w:val="0"/>
                </w:rPr>
                <w:delText>DOB: “1900-13-13”</w:delText>
              </w:r>
            </w:del>
          </w:p>
          <w:p w14:paraId="48D47A40" w14:textId="37D12962" w:rsidR="005F0BDF" w:rsidRPr="00451F5C" w:rsidDel="005F0BDF" w:rsidRDefault="005F0BDF" w:rsidP="005F0BDF">
            <w:pPr>
              <w:tabs>
                <w:tab w:val="left" w:pos="1258"/>
              </w:tabs>
              <w:rPr>
                <w:del w:id="2237" w:author="Bambi C" w:date="2022-08-31T21:49:00Z"/>
                <w:i/>
                <w:iCs w:val="0"/>
              </w:rPr>
            </w:pPr>
            <w:del w:id="2238" w:author="Bambi C" w:date="2022-08-31T21:49:00Z">
              <w:r w:rsidDel="005F0BDF">
                <w:rPr>
                  <w:i/>
                  <w:iCs w:val="0"/>
                </w:rPr>
                <w:delText>DOB: “8-8-1900”</w:delText>
              </w:r>
            </w:del>
          </w:p>
          <w:p w14:paraId="2058262F" w14:textId="63870A44" w:rsidR="005F0BDF" w:rsidDel="00EF1AF6" w:rsidRDefault="005F0BDF" w:rsidP="005F0BDF">
            <w:pPr>
              <w:tabs>
                <w:tab w:val="left" w:pos="1258"/>
              </w:tabs>
              <w:rPr>
                <w:del w:id="2239" w:author="Bambi C" w:date="2022-08-31T21:49:00Z"/>
              </w:rPr>
            </w:pPr>
            <w:del w:id="2240" w:author="Bambi C" w:date="2022-08-31T19:36:00Z">
              <w:r w:rsidRPr="00D20A4F" w:rsidDel="00E84FC5">
                <w:rPr>
                  <w:noProof/>
                </w:rPr>
                <w:drawing>
                  <wp:inline distT="0" distB="0" distL="0" distR="0" wp14:anchorId="51CC6589" wp14:editId="005E777F">
                    <wp:extent cx="3657600" cy="1335024"/>
                    <wp:effectExtent l="0" t="0" r="0" b="0"/>
                    <wp:docPr id="41" name="Picture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350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1398BA5" w14:textId="0ABA18DA" w:rsidR="005F0BDF" w:rsidRDefault="005F0BDF" w:rsidP="005F0BDF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07AF0932" w14:textId="5AE7F9E1" w:rsidR="005F0BDF" w:rsidRPr="00EC260A" w:rsidRDefault="0018739E" w:rsidP="005F0BDF">
            <w:pPr>
              <w:tabs>
                <w:tab w:val="left" w:pos="1258"/>
              </w:tabs>
            </w:pPr>
            <w:ins w:id="2241" w:author="Bambi C" w:date="2022-08-31T21:54:00Z">
              <w:r w:rsidRPr="00EC260A">
                <w:lastRenderedPageBreak/>
                <w:t>Pass</w:t>
              </w:r>
            </w:ins>
          </w:p>
        </w:tc>
      </w:tr>
    </w:tbl>
    <w:p w14:paraId="714E4E36" w14:textId="048F2E71" w:rsidR="00122CBE" w:rsidRDefault="00CC1D37" w:rsidP="00D33C92">
      <w:pPr>
        <w:pStyle w:val="Caption"/>
      </w:pPr>
      <w:bookmarkStart w:id="2242" w:name="_Ref109756285"/>
      <w:r w:rsidRPr="00D33C92">
        <w:lastRenderedPageBreak/>
        <w:t xml:space="preserve">Figure </w:t>
      </w:r>
      <w:r w:rsidRPr="00B21F99">
        <w:fldChar w:fldCharType="begin"/>
      </w:r>
      <w:r w:rsidRPr="00944E18">
        <w:instrText xml:space="preserve"> SEQ Figure \* ARABIC </w:instrText>
      </w:r>
      <w:r w:rsidRPr="00B21F99">
        <w:fldChar w:fldCharType="separate"/>
      </w:r>
      <w:ins w:id="2243" w:author="Bambi C" w:date="2022-08-31T21:46:00Z">
        <w:r w:rsidR="001D54A6">
          <w:rPr>
            <w:noProof/>
          </w:rPr>
          <w:t>23</w:t>
        </w:r>
      </w:ins>
      <w:del w:id="2244" w:author="Bambi C" w:date="2022-08-31T21:46:00Z">
        <w:r w:rsidR="009A5CE6" w:rsidDel="001D54A6">
          <w:rPr>
            <w:noProof/>
          </w:rPr>
          <w:delText>22</w:delText>
        </w:r>
      </w:del>
      <w:del w:id="2245" w:author="Bambi C" w:date="2022-08-31T21:39:00Z">
        <w:r w:rsidR="006165AD" w:rsidDel="009A5CE6">
          <w:rPr>
            <w:noProof/>
          </w:rPr>
          <w:delText>16</w:delText>
        </w:r>
      </w:del>
      <w:r w:rsidRPr="00B21F99">
        <w:rPr>
          <w:noProof/>
        </w:rPr>
        <w:fldChar w:fldCharType="end"/>
      </w:r>
      <w:bookmarkEnd w:id="2242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2246" w:name="_Toc112880844"/>
      <w:r>
        <w:t>Result</w:t>
      </w:r>
      <w:r w:rsidR="00134144">
        <w:t>s</w:t>
      </w:r>
      <w:bookmarkEnd w:id="2246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2247" w:name="_Toc109758190"/>
      <w:bookmarkStart w:id="2248" w:name="_Toc110337678"/>
      <w:bookmarkStart w:id="2249" w:name="_Toc110338812"/>
      <w:bookmarkStart w:id="2250" w:name="_Toc110338848"/>
      <w:bookmarkStart w:id="2251" w:name="_Toc110338883"/>
      <w:bookmarkStart w:id="2252" w:name="_Toc110338918"/>
      <w:bookmarkStart w:id="2253" w:name="_Toc110340971"/>
      <w:bookmarkStart w:id="2254" w:name="_Toc110341122"/>
      <w:bookmarkStart w:id="2255" w:name="_Toc110341192"/>
      <w:bookmarkStart w:id="2256" w:name="_Toc110341259"/>
      <w:bookmarkStart w:id="2257" w:name="_Toc110349540"/>
      <w:bookmarkStart w:id="2258" w:name="_Toc110349636"/>
      <w:bookmarkStart w:id="2259" w:name="_Toc110350382"/>
      <w:bookmarkStart w:id="2260" w:name="_Toc110380256"/>
      <w:bookmarkStart w:id="2261" w:name="_Toc109758191"/>
      <w:bookmarkStart w:id="2262" w:name="_Toc110337679"/>
      <w:bookmarkStart w:id="2263" w:name="_Toc110338813"/>
      <w:bookmarkStart w:id="2264" w:name="_Toc110338849"/>
      <w:bookmarkStart w:id="2265" w:name="_Toc110338884"/>
      <w:bookmarkStart w:id="2266" w:name="_Toc110338919"/>
      <w:bookmarkStart w:id="2267" w:name="_Toc110340972"/>
      <w:bookmarkStart w:id="2268" w:name="_Toc110341123"/>
      <w:bookmarkStart w:id="2269" w:name="_Toc110341193"/>
      <w:bookmarkStart w:id="2270" w:name="_Toc110341260"/>
      <w:bookmarkStart w:id="2271" w:name="_Toc110349541"/>
      <w:bookmarkStart w:id="2272" w:name="_Toc110349637"/>
      <w:bookmarkStart w:id="2273" w:name="_Toc110350383"/>
      <w:bookmarkStart w:id="2274" w:name="_Toc110380257"/>
      <w:bookmarkStart w:id="2275" w:name="_Toc112880845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r>
        <w:t>Execution</w:t>
      </w:r>
      <w:bookmarkEnd w:id="2275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2276" w:name="_Toc112880846"/>
      <w:r>
        <w:t>Terminal</w:t>
      </w:r>
      <w:bookmarkEnd w:id="2276"/>
    </w:p>
    <w:p w14:paraId="6233C808" w14:textId="47BD0572" w:rsidR="00016DFF" w:rsidRDefault="00016DFF" w:rsidP="00016DFF">
      <w:r>
        <w:t>Open Terminal</w:t>
      </w:r>
    </w:p>
    <w:p w14:paraId="0C4E12C9" w14:textId="284ABC88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r w:rsidR="006165AD">
        <w:t xml:space="preserve">Figure </w:t>
      </w:r>
      <w:r w:rsidR="006165AD">
        <w:rPr>
          <w:noProof/>
        </w:rPr>
        <w:t>17</w:t>
      </w:r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 xml:space="preserve">python3 [file </w:t>
            </w:r>
            <w:proofErr w:type="gramStart"/>
            <w:r w:rsidRPr="009E33F3">
              <w:rPr>
                <w:rFonts w:ascii="Menlo" w:hAnsi="Menlo" w:cs="Menlo"/>
                <w:iCs w:val="0"/>
                <w:color w:val="000000" w:themeColor="text1"/>
              </w:rPr>
              <w:t>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</w:t>
            </w:r>
            <w:proofErr w:type="gramEnd"/>
            <w:r w:rsidRPr="009E33F3">
              <w:rPr>
                <w:rFonts w:ascii="Menlo" w:hAnsi="Menlo" w:cs="Menlo"/>
                <w:iCs w:val="0"/>
                <w:color w:val="000000" w:themeColor="text1"/>
              </w:rPr>
              <w:t>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0160EEE" w:rsidR="00FF271C" w:rsidRDefault="00070E8A" w:rsidP="000663EC">
      <w:pPr>
        <w:pStyle w:val="Caption"/>
      </w:pPr>
      <w:bookmarkStart w:id="2277" w:name="_Ref109757365"/>
      <w:r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2278" w:author="Bambi C" w:date="2022-08-31T21:39:00Z">
        <w:r w:rsidR="009A5CE6">
          <w:rPr>
            <w:noProof/>
          </w:rPr>
          <w:t>23</w:t>
        </w:r>
      </w:ins>
      <w:del w:id="2279" w:author="Bambi C" w:date="2022-08-31T21:39:00Z">
        <w:r w:rsidR="006165AD" w:rsidDel="009A5CE6">
          <w:rPr>
            <w:noProof/>
          </w:rPr>
          <w:delText>17</w:delText>
        </w:r>
      </w:del>
      <w:r w:rsidR="00EE01C2">
        <w:rPr>
          <w:noProof/>
        </w:rPr>
        <w:fldChar w:fldCharType="end"/>
      </w:r>
      <w:bookmarkEnd w:id="2277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5D4B9C21" w:rsidR="00FF271C" w:rsidRDefault="00CD4074" w:rsidP="00944E18">
      <w:pPr>
        <w:ind w:left="720"/>
        <w:rPr>
          <w:b/>
          <w:bCs/>
        </w:rPr>
      </w:pPr>
      <w:r>
        <w:t>F</w:t>
      </w:r>
      <w:r w:rsidRPr="00BF189C">
        <w:t xml:space="preserve">ile </w:t>
      </w:r>
      <w:r w:rsidR="00FF271C" w:rsidRPr="00BF189C">
        <w:t xml:space="preserve">path: </w:t>
      </w:r>
      <w:r w:rsidR="0064340B">
        <w:fldChar w:fldCharType="begin"/>
      </w:r>
      <w:r w:rsidR="0064340B">
        <w:instrText xml:space="preserve"> REF _Ref110342562 \h </w:instrText>
      </w:r>
      <w:r w:rsidR="00D46796">
        <w:instrText xml:space="preserve"> \* MERGEFORMAT </w:instrText>
      </w:r>
      <w:r w:rsidR="0064340B">
        <w:fldChar w:fldCharType="separate"/>
      </w:r>
      <w:r w:rsidR="00DC0735" w:rsidRPr="00542C11">
        <w:t xml:space="preserve">Figure </w:t>
      </w:r>
      <w:r w:rsidR="00DC0735">
        <w:rPr>
          <w:noProof/>
        </w:rPr>
        <w:t>5</w:t>
      </w:r>
      <w:r w:rsidR="0064340B">
        <w:fldChar w:fldCharType="end"/>
      </w:r>
    </w:p>
    <w:p w14:paraId="17F20572" w14:textId="63BD22D0" w:rsidR="00B721B4" w:rsidRPr="00411F65" w:rsidRDefault="00CD4074" w:rsidP="00944E18">
      <w:pPr>
        <w:ind w:left="720"/>
      </w:pPr>
      <w:r>
        <w:t>F</w:t>
      </w:r>
      <w:r w:rsidRPr="00411F65">
        <w:t xml:space="preserve">ile </w:t>
      </w:r>
      <w:r w:rsidR="001A5D44" w:rsidRPr="00411F65">
        <w:t>name:</w:t>
      </w:r>
      <w:r w:rsidR="00DF0587">
        <w:t xml:space="preserve"> Section</w:t>
      </w:r>
      <w:r w:rsidR="00860C64" w:rsidRPr="00BA272F">
        <w:t xml:space="preserve"> </w:t>
      </w:r>
      <w:r w:rsidR="00DF0587">
        <w:fldChar w:fldCharType="begin"/>
      </w:r>
      <w:r w:rsidR="00DF0587">
        <w:instrText xml:space="preserve"> REF _Ref110955834 \r \h </w:instrText>
      </w:r>
      <w:r w:rsidR="00D46796">
        <w:instrText xml:space="preserve"> \* MERGEFORMAT </w:instrText>
      </w:r>
      <w:r w:rsidR="00DF0587">
        <w:fldChar w:fldCharType="separate"/>
      </w:r>
      <w:r w:rsidR="00DC0735">
        <w:t>4.2.1.3</w:t>
      </w:r>
      <w:r w:rsidR="00DF0587">
        <w:fldChar w:fldCharType="end"/>
      </w:r>
    </w:p>
    <w:p w14:paraId="1C6E27F4" w14:textId="0E805122" w:rsidR="006B1323" w:rsidRPr="009E33F3" w:rsidRDefault="00205FFF" w:rsidP="00944E18"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D46796">
        <w:instrText xml:space="preserve"> \* MERGEFORMAT </w:instrText>
      </w:r>
      <w:r w:rsidR="003871DC">
        <w:fldChar w:fldCharType="separate"/>
      </w:r>
      <w:r w:rsidR="006165AD">
        <w:t xml:space="preserve">Figure </w:t>
      </w:r>
      <w:r w:rsidR="006165AD">
        <w:rPr>
          <w:noProof/>
        </w:rPr>
        <w:t>18</w:t>
      </w:r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</w:t>
      </w:r>
      <w:r w:rsidR="00DD4F4F">
        <w:t xml:space="preserve">default data </w:t>
      </w:r>
      <w:r w:rsidR="00A86F99">
        <w:t xml:space="preserve">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  <w:tblPrChange w:id="2280" w:author="Bambi C" w:date="2022-08-31T22:18:00Z">
          <w:tblPr>
            <w:tblStyle w:val="TableGrid"/>
            <w:tblW w:w="955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745"/>
        <w:gridCol w:w="1198"/>
        <w:gridCol w:w="6615"/>
        <w:gridCol w:w="1000"/>
        <w:tblGridChange w:id="2281">
          <w:tblGrid>
            <w:gridCol w:w="351"/>
            <w:gridCol w:w="468"/>
            <w:gridCol w:w="8275"/>
            <w:gridCol w:w="482"/>
          </w:tblGrid>
        </w:tblGridChange>
      </w:tblGrid>
      <w:tr w:rsidR="00E86A7B" w:rsidRPr="006B73A0" w14:paraId="5F99DA31" w14:textId="77777777" w:rsidTr="00DA7AC3">
        <w:trPr>
          <w:tblHeader/>
          <w:trPrChange w:id="2282" w:author="Bambi C" w:date="2022-08-31T22:18:00Z">
            <w:trPr>
              <w:tblHeader/>
            </w:trPr>
          </w:trPrChange>
        </w:trPr>
        <w:tc>
          <w:tcPr>
            <w:tcW w:w="745" w:type="dxa"/>
            <w:shd w:val="clear" w:color="auto" w:fill="EEE6F3" w:themeFill="accent1" w:themeFillTint="33"/>
            <w:tcPrChange w:id="2283" w:author="Bambi C" w:date="2022-08-31T22:18:00Z">
              <w:tcPr>
                <w:tcW w:w="674" w:type="dxa"/>
                <w:shd w:val="clear" w:color="auto" w:fill="EEE6F3" w:themeFill="accent1" w:themeFillTint="33"/>
              </w:tcPr>
            </w:tcPrChange>
          </w:tcPr>
          <w:p w14:paraId="6256CA97" w14:textId="6F150630" w:rsidR="00A37519" w:rsidRPr="00451F5C" w:rsidRDefault="00A37519" w:rsidP="00A37519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ins w:id="2284" w:author="Bambi C" w:date="2022-08-31T22:05:00Z">
              <w:r w:rsidRPr="00C01EC1">
                <w:rPr>
                  <w:b/>
                  <w:bCs/>
                </w:rPr>
                <w:lastRenderedPageBreak/>
                <w:t>Test ID</w:t>
              </w:r>
            </w:ins>
            <w:del w:id="2285" w:author="Bambi C" w:date="2022-08-31T22:05:00Z">
              <w:r w:rsidRPr="00C01EC1" w:rsidDel="0067432F">
                <w:rPr>
                  <w:b/>
                  <w:bCs/>
                </w:rPr>
                <w:delText>Test flow ID</w:delText>
              </w:r>
            </w:del>
          </w:p>
        </w:tc>
        <w:tc>
          <w:tcPr>
            <w:tcW w:w="1198" w:type="dxa"/>
            <w:shd w:val="clear" w:color="auto" w:fill="EEE6F3" w:themeFill="accent1" w:themeFillTint="33"/>
            <w:tcPrChange w:id="2286" w:author="Bambi C" w:date="2022-08-31T22:18:00Z">
              <w:tcPr>
                <w:tcW w:w="1991" w:type="dxa"/>
                <w:shd w:val="clear" w:color="auto" w:fill="EEE6F3" w:themeFill="accent1" w:themeFillTint="33"/>
              </w:tcPr>
            </w:tcPrChange>
          </w:tcPr>
          <w:p w14:paraId="7485EDC2" w14:textId="77777777" w:rsidR="00A37519" w:rsidRPr="00E27186" w:rsidRDefault="00A37519" w:rsidP="00A37519">
            <w:pPr>
              <w:tabs>
                <w:tab w:val="left" w:pos="1258"/>
              </w:tabs>
              <w:rPr>
                <w:ins w:id="2287" w:author="Bambi C" w:date="2022-08-31T22:05:00Z"/>
                <w:b/>
                <w:bCs/>
                <w:u w:val="single"/>
              </w:rPr>
            </w:pPr>
            <w:ins w:id="2288" w:author="Bambi C" w:date="2022-08-31T22:05:00Z">
              <w:r w:rsidRPr="009E33F3">
                <w:rPr>
                  <w:b/>
                  <w:bCs/>
                </w:rPr>
                <w:t>Test description</w:t>
              </w:r>
            </w:ins>
          </w:p>
          <w:p w14:paraId="36A6F379" w14:textId="2260BED6" w:rsidR="00A37519" w:rsidRPr="00E27186" w:rsidDel="0067432F" w:rsidRDefault="00A37519" w:rsidP="00A37519">
            <w:pPr>
              <w:tabs>
                <w:tab w:val="left" w:pos="1258"/>
              </w:tabs>
              <w:rPr>
                <w:del w:id="2289" w:author="Bambi C" w:date="2022-08-31T22:05:00Z"/>
                <w:b/>
                <w:bCs/>
                <w:u w:val="single"/>
              </w:rPr>
            </w:pPr>
            <w:del w:id="2290" w:author="Bambi C" w:date="2022-08-31T22:05:00Z">
              <w:r w:rsidRPr="0013138B" w:rsidDel="0067432F">
                <w:rPr>
                  <w:b/>
                  <w:bCs/>
                </w:rPr>
                <w:delText>Test description</w:delText>
              </w:r>
            </w:del>
          </w:p>
          <w:p w14:paraId="3DD74305" w14:textId="77777777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6615" w:type="dxa"/>
            <w:shd w:val="clear" w:color="auto" w:fill="EEE6F3" w:themeFill="accent1" w:themeFillTint="33"/>
            <w:tcPrChange w:id="2291" w:author="Bambi C" w:date="2022-08-31T22:18:00Z">
              <w:tcPr>
                <w:tcW w:w="5976" w:type="dxa"/>
                <w:shd w:val="clear" w:color="auto" w:fill="EEE6F3" w:themeFill="accent1" w:themeFillTint="33"/>
              </w:tcPr>
            </w:tcPrChange>
          </w:tcPr>
          <w:p w14:paraId="0632FD66" w14:textId="657E2383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ins w:id="2292" w:author="Bambi C" w:date="2022-08-31T22:05:00Z">
              <w:r w:rsidRPr="009E33F3">
                <w:rPr>
                  <w:b/>
                  <w:bCs/>
                </w:rPr>
                <w:t>Actual output</w:t>
              </w:r>
            </w:ins>
            <w:del w:id="2293" w:author="Bambi C" w:date="2022-08-31T22:05:00Z">
              <w:r w:rsidRPr="0013138B" w:rsidDel="0067432F">
                <w:rPr>
                  <w:b/>
                  <w:bCs/>
                </w:rPr>
                <w:delText>Actual output</w:delText>
              </w:r>
            </w:del>
          </w:p>
        </w:tc>
        <w:tc>
          <w:tcPr>
            <w:tcW w:w="1000" w:type="dxa"/>
            <w:shd w:val="clear" w:color="auto" w:fill="EEE6F3" w:themeFill="accent1" w:themeFillTint="33"/>
            <w:tcPrChange w:id="2294" w:author="Bambi C" w:date="2022-08-31T22:18:00Z">
              <w:tcPr>
                <w:tcW w:w="917" w:type="dxa"/>
                <w:shd w:val="clear" w:color="auto" w:fill="EEE6F3" w:themeFill="accent1" w:themeFillTint="33"/>
              </w:tcPr>
            </w:tcPrChange>
          </w:tcPr>
          <w:p w14:paraId="6D2FD8B7" w14:textId="373CFE6A" w:rsidR="00A37519" w:rsidRPr="0013138B" w:rsidRDefault="00A37519" w:rsidP="00A37519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ins w:id="2295" w:author="Bambi C" w:date="2022-08-31T22:05:00Z">
              <w:r w:rsidRPr="009E33F3">
                <w:rPr>
                  <w:b/>
                  <w:bCs/>
                </w:rPr>
                <w:t>Result</w:t>
              </w:r>
            </w:ins>
            <w:del w:id="2296" w:author="Bambi C" w:date="2022-08-31T22:05:00Z">
              <w:r w:rsidRPr="0013138B" w:rsidDel="0067432F">
                <w:rPr>
                  <w:b/>
                  <w:bCs/>
                </w:rPr>
                <w:delText>Result</w:delText>
              </w:r>
            </w:del>
          </w:p>
        </w:tc>
      </w:tr>
      <w:tr w:rsidR="00E86A7B" w:rsidRPr="00F93B9C" w14:paraId="3FEA049C" w14:textId="77777777" w:rsidTr="00DA7AC3">
        <w:tc>
          <w:tcPr>
            <w:tcW w:w="745" w:type="dxa"/>
            <w:tcPrChange w:id="2297" w:author="Bambi C" w:date="2022-08-31T22:18:00Z">
              <w:tcPr>
                <w:tcW w:w="674" w:type="dxa"/>
              </w:tcPr>
            </w:tcPrChange>
          </w:tcPr>
          <w:p w14:paraId="2C54716E" w14:textId="21183F4A" w:rsidR="00A37519" w:rsidRPr="00C01EC1" w:rsidRDefault="00A37519" w:rsidP="00A37519">
            <w:pPr>
              <w:tabs>
                <w:tab w:val="left" w:pos="1258"/>
              </w:tabs>
              <w:jc w:val="center"/>
            </w:pPr>
            <w:ins w:id="2298" w:author="Bambi C" w:date="2022-08-31T22:05:00Z">
              <w:r w:rsidRPr="00451F5C">
                <w:t>1</w:t>
              </w:r>
            </w:ins>
            <w:del w:id="2299" w:author="Bambi C" w:date="2022-08-31T22:05:00Z">
              <w:r w:rsidRPr="00451F5C" w:rsidDel="0067432F">
                <w:delText>1</w:delText>
              </w:r>
            </w:del>
          </w:p>
        </w:tc>
        <w:tc>
          <w:tcPr>
            <w:tcW w:w="1198" w:type="dxa"/>
            <w:tcPrChange w:id="2300" w:author="Bambi C" w:date="2022-08-31T22:18:00Z">
              <w:tcPr>
                <w:tcW w:w="1991" w:type="dxa"/>
              </w:tcPr>
            </w:tcPrChange>
          </w:tcPr>
          <w:p w14:paraId="4420986E" w14:textId="627D6398" w:rsidR="00A37519" w:rsidRPr="0013138B" w:rsidRDefault="00A37519" w:rsidP="00A37519">
            <w:pPr>
              <w:tabs>
                <w:tab w:val="left" w:pos="1258"/>
              </w:tabs>
            </w:pPr>
            <w:ins w:id="2301" w:author="Bambi C" w:date="2022-08-31T22:05:00Z">
              <w:r>
                <w:t>Exception handling – File not found</w:t>
              </w:r>
            </w:ins>
            <w:del w:id="2302" w:author="Bambi C" w:date="2022-08-31T22:05:00Z">
              <w:r w:rsidDel="0067432F">
                <w:delText xml:space="preserve"> Start program</w:delText>
              </w:r>
            </w:del>
          </w:p>
        </w:tc>
        <w:tc>
          <w:tcPr>
            <w:tcW w:w="6615" w:type="dxa"/>
            <w:tcPrChange w:id="2303" w:author="Bambi C" w:date="2022-08-31T22:18:00Z">
              <w:tcPr>
                <w:tcW w:w="5976" w:type="dxa"/>
              </w:tcPr>
            </w:tcPrChange>
          </w:tcPr>
          <w:p w14:paraId="08E2E4F7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04" w:author="Bambi C" w:date="2022-08-31T22:05:00Z"/>
                <w:i/>
                <w:iCs w:val="0"/>
              </w:rPr>
            </w:pPr>
            <w:ins w:id="2305" w:author="Bambi C" w:date="2022-08-31T22:05:00Z">
              <w:r w:rsidRPr="00DF1F96">
                <w:rPr>
                  <w:i/>
                  <w:iCs w:val="0"/>
                </w:rPr>
                <w:t>Incorrect file name</w:t>
              </w:r>
            </w:ins>
          </w:p>
          <w:p w14:paraId="03769A0C" w14:textId="77777777" w:rsidR="00A37519" w:rsidRDefault="00A37519" w:rsidP="00A37519">
            <w:pPr>
              <w:tabs>
                <w:tab w:val="left" w:pos="1258"/>
              </w:tabs>
              <w:rPr>
                <w:ins w:id="2306" w:author="Bambi C" w:date="2022-08-31T22:05:00Z"/>
              </w:rPr>
            </w:pPr>
            <w:ins w:id="2307" w:author="Bambi C" w:date="2022-08-31T22:05:00Z">
              <w:r>
                <w:t>strFileName = “_products.txt”</w:t>
              </w:r>
            </w:ins>
          </w:p>
          <w:p w14:paraId="628D7F27" w14:textId="278D33AD" w:rsidR="00A37519" w:rsidDel="00DC2F88" w:rsidRDefault="00DC2F88" w:rsidP="00A37519">
            <w:pPr>
              <w:tabs>
                <w:tab w:val="left" w:pos="1258"/>
              </w:tabs>
              <w:rPr>
                <w:del w:id="2308" w:author="Bambi C" w:date="2022-08-31T22:05:00Z"/>
              </w:rPr>
            </w:pPr>
            <w:ins w:id="2309" w:author="Bambi C" w:date="2022-08-31T22:16:00Z">
              <w:r w:rsidRPr="00DC2F88">
                <w:rPr>
                  <w:noProof/>
                </w:rPr>
                <w:drawing>
                  <wp:inline distT="0" distB="0" distL="0" distR="0" wp14:anchorId="6F043AA7" wp14:editId="4088B9F0">
                    <wp:extent cx="3657600" cy="1581912"/>
                    <wp:effectExtent l="0" t="0" r="0" b="0"/>
                    <wp:docPr id="70" name="Picture 7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10" w:author="Bambi C" w:date="2022-08-31T22:05:00Z">
              <w:r w:rsidR="00A37519" w:rsidRPr="00A8339C" w:rsidDel="0067432F">
                <w:delText>Start program / Open data file and display contents</w:delText>
              </w:r>
            </w:del>
          </w:p>
          <w:p w14:paraId="3F9B8A84" w14:textId="77777777" w:rsidR="00DC2F88" w:rsidRDefault="00DC2F88" w:rsidP="00A37519">
            <w:pPr>
              <w:tabs>
                <w:tab w:val="left" w:pos="1258"/>
              </w:tabs>
              <w:rPr>
                <w:ins w:id="2311" w:author="Bambi C" w:date="2022-08-31T22:16:00Z"/>
              </w:rPr>
            </w:pPr>
          </w:p>
          <w:p w14:paraId="6953F41A" w14:textId="63FD5641" w:rsidR="00A37519" w:rsidDel="0067432F" w:rsidRDefault="00A37519" w:rsidP="00A37519">
            <w:pPr>
              <w:tabs>
                <w:tab w:val="left" w:pos="1258"/>
              </w:tabs>
              <w:rPr>
                <w:del w:id="2312" w:author="Bambi C" w:date="2022-08-31T22:05:00Z"/>
              </w:rPr>
            </w:pPr>
            <w:del w:id="2313" w:author="Bambi C" w:date="2022-08-31T19:36:00Z">
              <w:r w:rsidRPr="003B5A37" w:rsidDel="00E84FC5">
                <w:rPr>
                  <w:noProof/>
                </w:rPr>
                <w:drawing>
                  <wp:inline distT="0" distB="0" distL="0" distR="0" wp14:anchorId="25BD96BB" wp14:editId="447539C8">
                    <wp:extent cx="3657600" cy="3986784"/>
                    <wp:effectExtent l="0" t="0" r="0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86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37B6B68" w14:textId="397073D3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14" w:author="Bambi C" w:date="2022-08-31T22:18:00Z">
              <w:tcPr>
                <w:tcW w:w="917" w:type="dxa"/>
              </w:tcPr>
            </w:tcPrChange>
          </w:tcPr>
          <w:p w14:paraId="70D45BE1" w14:textId="20B9EA70" w:rsidR="00A37519" w:rsidRPr="0013138B" w:rsidRDefault="00A37519" w:rsidP="00A37519">
            <w:pPr>
              <w:tabs>
                <w:tab w:val="left" w:pos="1258"/>
              </w:tabs>
              <w:rPr>
                <w:highlight w:val="yellow"/>
              </w:rPr>
            </w:pPr>
            <w:ins w:id="2315" w:author="Bambi C" w:date="2022-08-31T22:05:00Z">
              <w:r w:rsidRPr="00D97317">
                <w:t>Pass</w:t>
              </w:r>
            </w:ins>
            <w:del w:id="2316" w:author="Bambi C" w:date="2022-08-31T22:05:00Z">
              <w:r w:rsidRPr="00D97317" w:rsidDel="0067432F">
                <w:delText>Pass</w:delText>
              </w:r>
            </w:del>
          </w:p>
        </w:tc>
      </w:tr>
      <w:tr w:rsidR="00E86A7B" w:rsidRPr="00F93B9C" w14:paraId="598F071A" w14:textId="77777777" w:rsidTr="00DA7AC3">
        <w:tc>
          <w:tcPr>
            <w:tcW w:w="745" w:type="dxa"/>
            <w:tcPrChange w:id="2317" w:author="Bambi C" w:date="2022-08-31T22:18:00Z">
              <w:tcPr>
                <w:tcW w:w="674" w:type="dxa"/>
              </w:tcPr>
            </w:tcPrChange>
          </w:tcPr>
          <w:p w14:paraId="2CE1E170" w14:textId="63DF89E5" w:rsidR="00A37519" w:rsidRPr="00451F5C" w:rsidRDefault="00A37519" w:rsidP="00A37519">
            <w:pPr>
              <w:tabs>
                <w:tab w:val="left" w:pos="1258"/>
              </w:tabs>
              <w:jc w:val="center"/>
            </w:pPr>
            <w:ins w:id="2318" w:author="Bambi C" w:date="2022-08-31T22:05:00Z">
              <w:r>
                <w:t>2</w:t>
              </w:r>
            </w:ins>
            <w:del w:id="2319" w:author="Bambi C" w:date="2022-08-31T22:05:00Z">
              <w:r w:rsidDel="0067432F">
                <w:delText>2</w:delText>
              </w:r>
            </w:del>
          </w:p>
        </w:tc>
        <w:tc>
          <w:tcPr>
            <w:tcW w:w="1198" w:type="dxa"/>
            <w:tcPrChange w:id="2320" w:author="Bambi C" w:date="2022-08-31T22:18:00Z">
              <w:tcPr>
                <w:tcW w:w="1991" w:type="dxa"/>
              </w:tcPr>
            </w:tcPrChange>
          </w:tcPr>
          <w:p w14:paraId="02A0EDA4" w14:textId="37D3DBA1" w:rsidR="00A37519" w:rsidRPr="0013138B" w:rsidRDefault="00A37519" w:rsidP="00A37519">
            <w:pPr>
              <w:tabs>
                <w:tab w:val="left" w:pos="1258"/>
              </w:tabs>
            </w:pPr>
            <w:ins w:id="2321" w:author="Bambi C" w:date="2022-08-31T22:05:00Z">
              <w:r>
                <w:t>Exception handling – Invalid product name</w:t>
              </w:r>
            </w:ins>
            <w:del w:id="2322" w:author="Bambi C" w:date="2022-08-31T22:05:00Z">
              <w:r w:rsidDel="0067432F">
                <w:delText>Happy flow: Add data, Quit without saving, Save, Reopen file</w:delText>
              </w:r>
            </w:del>
          </w:p>
        </w:tc>
        <w:tc>
          <w:tcPr>
            <w:tcW w:w="6615" w:type="dxa"/>
            <w:tcPrChange w:id="2323" w:author="Bambi C" w:date="2022-08-31T22:18:00Z">
              <w:tcPr>
                <w:tcW w:w="5976" w:type="dxa"/>
              </w:tcPr>
            </w:tcPrChange>
          </w:tcPr>
          <w:p w14:paraId="1745070E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24" w:author="Bambi C" w:date="2022-08-31T22:05:00Z"/>
                <w:i/>
                <w:iCs w:val="0"/>
              </w:rPr>
            </w:pPr>
            <w:ins w:id="2325" w:author="Bambi C" w:date="2022-08-31T22:05:00Z">
              <w:r w:rsidRPr="00DF1F96">
                <w:rPr>
                  <w:i/>
                  <w:iCs w:val="0"/>
                </w:rPr>
                <w:t>Add data</w:t>
              </w:r>
            </w:ins>
          </w:p>
          <w:p w14:paraId="4E2C5071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26" w:author="Bambi C" w:date="2022-08-31T22:05:00Z"/>
              </w:rPr>
            </w:pPr>
            <w:ins w:id="2327" w:author="Bambi C" w:date="2022-08-31T22:05:00Z">
              <w:r w:rsidRPr="00DF1F96">
                <w:t>Name</w:t>
              </w:r>
              <w:r>
                <w:t xml:space="preserve"> = 123</w:t>
              </w:r>
            </w:ins>
          </w:p>
          <w:p w14:paraId="6653F83A" w14:textId="27DB5ADA" w:rsidR="00A37519" w:rsidDel="00E86A7B" w:rsidRDefault="00E86A7B" w:rsidP="00A37519">
            <w:pPr>
              <w:tabs>
                <w:tab w:val="left" w:pos="1258"/>
              </w:tabs>
              <w:rPr>
                <w:del w:id="2328" w:author="Bambi C" w:date="2022-08-31T22:05:00Z"/>
              </w:rPr>
            </w:pPr>
            <w:ins w:id="2329" w:author="Bambi C" w:date="2022-08-31T22:17:00Z">
              <w:r w:rsidRPr="00E86A7B">
                <w:rPr>
                  <w:noProof/>
                </w:rPr>
                <w:drawing>
                  <wp:inline distT="0" distB="0" distL="0" distR="0" wp14:anchorId="25391EE9" wp14:editId="50331DAE">
                    <wp:extent cx="3657600" cy="1508760"/>
                    <wp:effectExtent l="0" t="0" r="0" b="0"/>
                    <wp:docPr id="71" name="Picture 7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087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30" w:author="Bambi C" w:date="2022-08-31T22:05:00Z">
              <w:r w:rsidR="00A37519" w:rsidDel="0067432F">
                <w:delText>Add data</w:delText>
              </w:r>
            </w:del>
          </w:p>
          <w:p w14:paraId="0E21D22E" w14:textId="77777777" w:rsidR="00E86A7B" w:rsidRDefault="00E86A7B" w:rsidP="00A37519">
            <w:pPr>
              <w:tabs>
                <w:tab w:val="left" w:pos="1258"/>
              </w:tabs>
              <w:rPr>
                <w:ins w:id="2331" w:author="Bambi C" w:date="2022-08-31T22:17:00Z"/>
              </w:rPr>
            </w:pPr>
          </w:p>
          <w:p w14:paraId="3E66B0D9" w14:textId="626C185E" w:rsidR="00A37519" w:rsidRPr="00451F5C" w:rsidDel="0067432F" w:rsidRDefault="00A37519" w:rsidP="00A37519">
            <w:pPr>
              <w:tabs>
                <w:tab w:val="left" w:pos="1258"/>
              </w:tabs>
              <w:rPr>
                <w:del w:id="2332" w:author="Bambi C" w:date="2022-08-31T22:05:00Z"/>
                <w:i/>
                <w:iCs w:val="0"/>
              </w:rPr>
            </w:pPr>
            <w:del w:id="2333" w:author="Bambi C" w:date="2022-08-31T22:05:00Z">
              <w:r w:rsidDel="0067432F">
                <w:rPr>
                  <w:i/>
                  <w:iCs w:val="0"/>
                </w:rPr>
                <w:delText>Name</w:delText>
              </w:r>
              <w:r w:rsidRPr="00451F5C" w:rsidDel="0067432F">
                <w:rPr>
                  <w:i/>
                  <w:iCs w:val="0"/>
                </w:rPr>
                <w:delText xml:space="preserve">: </w:delText>
              </w:r>
              <w:r w:rsidDel="0067432F">
                <w:rPr>
                  <w:i/>
                  <w:iCs w:val="0"/>
                </w:rPr>
                <w:delText>“Name7”, Circle</w:delText>
              </w:r>
              <w:r w:rsidRPr="00451F5C" w:rsidDel="0067432F">
                <w:rPr>
                  <w:i/>
                  <w:iCs w:val="0"/>
                </w:rPr>
                <w:delText xml:space="preserve">: </w:delText>
              </w:r>
              <w:r w:rsidDel="0067432F">
                <w:rPr>
                  <w:i/>
                  <w:iCs w:val="0"/>
                </w:rPr>
                <w:delText>“Business”, DOB: “1900-7-7”</w:delText>
              </w:r>
            </w:del>
          </w:p>
          <w:p w14:paraId="049B3E44" w14:textId="67EFBF5D" w:rsidR="00A37519" w:rsidRPr="00814710" w:rsidDel="0067432F" w:rsidRDefault="00A37519" w:rsidP="00A37519">
            <w:pPr>
              <w:tabs>
                <w:tab w:val="left" w:pos="1258"/>
              </w:tabs>
              <w:rPr>
                <w:del w:id="2334" w:author="Bambi C" w:date="2022-08-31T22:05:00Z"/>
              </w:rPr>
            </w:pPr>
            <w:del w:id="2335" w:author="Bambi C" w:date="2022-08-31T19:36:00Z">
              <w:r w:rsidRPr="00641E69" w:rsidDel="00E84FC5">
                <w:rPr>
                  <w:noProof/>
                </w:rPr>
                <w:drawing>
                  <wp:inline distT="0" distB="0" distL="0" distR="0" wp14:anchorId="124806DB" wp14:editId="5D1DFB3E">
                    <wp:extent cx="3657600" cy="298094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2B06A7A" w14:textId="738D3E3B" w:rsidR="00A37519" w:rsidRPr="00814710" w:rsidDel="0067432F" w:rsidRDefault="00A37519" w:rsidP="00A37519">
            <w:pPr>
              <w:tabs>
                <w:tab w:val="left" w:pos="1258"/>
              </w:tabs>
              <w:rPr>
                <w:del w:id="2336" w:author="Bambi C" w:date="2022-08-31T22:05:00Z"/>
              </w:rPr>
            </w:pPr>
          </w:p>
          <w:p w14:paraId="54F1B7DD" w14:textId="6FA1EAE1" w:rsidR="00A37519" w:rsidDel="0067432F" w:rsidRDefault="00A37519" w:rsidP="00A37519">
            <w:pPr>
              <w:tabs>
                <w:tab w:val="left" w:pos="1258"/>
              </w:tabs>
              <w:rPr>
                <w:del w:id="2337" w:author="Bambi C" w:date="2022-08-31T22:05:00Z"/>
              </w:rPr>
            </w:pPr>
            <w:del w:id="2338" w:author="Bambi C" w:date="2022-08-31T22:05:00Z">
              <w:r w:rsidDel="0067432F">
                <w:delText>Quit without saving</w:delText>
              </w:r>
            </w:del>
          </w:p>
          <w:p w14:paraId="5827888D" w14:textId="31BC9A3F" w:rsidR="00A37519" w:rsidDel="0067432F" w:rsidRDefault="00A37519" w:rsidP="00A37519">
            <w:pPr>
              <w:tabs>
                <w:tab w:val="left" w:pos="1258"/>
              </w:tabs>
              <w:rPr>
                <w:del w:id="2339" w:author="Bambi C" w:date="2022-08-31T22:05:00Z"/>
              </w:rPr>
            </w:pPr>
            <w:del w:id="2340" w:author="Bambi C" w:date="2022-08-31T19:36:00Z">
              <w:r w:rsidRPr="00835B53" w:rsidDel="00E84FC5">
                <w:rPr>
                  <w:noProof/>
                </w:rPr>
                <w:drawing>
                  <wp:inline distT="0" distB="0" distL="0" distR="0" wp14:anchorId="2808197D" wp14:editId="7F8C7550">
                    <wp:extent cx="3657600" cy="3520440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204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FAE7F4E" w14:textId="2B763AEE" w:rsidR="00A37519" w:rsidDel="0067432F" w:rsidRDefault="00A37519" w:rsidP="00A37519">
            <w:pPr>
              <w:tabs>
                <w:tab w:val="left" w:pos="1258"/>
              </w:tabs>
              <w:rPr>
                <w:del w:id="2341" w:author="Bambi C" w:date="2022-08-31T22:05:00Z"/>
              </w:rPr>
            </w:pPr>
          </w:p>
          <w:p w14:paraId="6456DDBA" w14:textId="5AAB9F89" w:rsidR="00A37519" w:rsidDel="0067432F" w:rsidRDefault="00A37519" w:rsidP="00A37519">
            <w:pPr>
              <w:tabs>
                <w:tab w:val="left" w:pos="1258"/>
              </w:tabs>
              <w:rPr>
                <w:del w:id="2342" w:author="Bambi C" w:date="2022-08-31T22:05:00Z"/>
              </w:rPr>
            </w:pPr>
            <w:del w:id="2343" w:author="Bambi C" w:date="2022-08-31T22:05:00Z">
              <w:r w:rsidDel="0067432F">
                <w:delText>Save file</w:delText>
              </w:r>
            </w:del>
          </w:p>
          <w:p w14:paraId="7385154A" w14:textId="05143672" w:rsidR="00A37519" w:rsidDel="0067432F" w:rsidRDefault="00A37519" w:rsidP="00A37519">
            <w:pPr>
              <w:tabs>
                <w:tab w:val="left" w:pos="1258"/>
              </w:tabs>
              <w:rPr>
                <w:del w:id="2344" w:author="Bambi C" w:date="2022-08-31T22:05:00Z"/>
              </w:rPr>
            </w:pPr>
            <w:del w:id="2345" w:author="Bambi C" w:date="2022-08-31T19:36:00Z">
              <w:r w:rsidRPr="005745A7" w:rsidDel="00E84FC5">
                <w:rPr>
                  <w:noProof/>
                </w:rPr>
                <w:drawing>
                  <wp:inline distT="0" distB="0" distL="0" distR="0" wp14:anchorId="3B3E1681" wp14:editId="5FFEB422">
                    <wp:extent cx="3657600" cy="197510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9751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38EA73A" w14:textId="73796790" w:rsidR="00A37519" w:rsidDel="0067432F" w:rsidRDefault="00A37519" w:rsidP="00A37519">
            <w:pPr>
              <w:tabs>
                <w:tab w:val="left" w:pos="1258"/>
              </w:tabs>
              <w:rPr>
                <w:del w:id="2346" w:author="Bambi C" w:date="2022-08-31T22:05:00Z"/>
              </w:rPr>
            </w:pPr>
          </w:p>
          <w:p w14:paraId="22B232EA" w14:textId="39B262FB" w:rsidR="00A37519" w:rsidDel="0067432F" w:rsidRDefault="00A37519" w:rsidP="00A37519">
            <w:pPr>
              <w:tabs>
                <w:tab w:val="left" w:pos="1258"/>
              </w:tabs>
              <w:rPr>
                <w:del w:id="2347" w:author="Bambi C" w:date="2022-08-31T22:05:00Z"/>
              </w:rPr>
            </w:pPr>
            <w:del w:id="2348" w:author="Bambi C" w:date="2022-08-31T22:05:00Z">
              <w:r w:rsidDel="0067432F">
                <w:delText>Reopen file</w:delText>
              </w:r>
            </w:del>
          </w:p>
          <w:p w14:paraId="2958027E" w14:textId="0B8C0FC1" w:rsidR="00A37519" w:rsidDel="0067432F" w:rsidRDefault="00A37519" w:rsidP="00A37519">
            <w:pPr>
              <w:tabs>
                <w:tab w:val="left" w:pos="1258"/>
              </w:tabs>
              <w:rPr>
                <w:del w:id="2349" w:author="Bambi C" w:date="2022-08-31T22:05:00Z"/>
              </w:rPr>
            </w:pPr>
            <w:del w:id="2350" w:author="Bambi C" w:date="2022-08-31T19:36:00Z">
              <w:r w:rsidRPr="00696D05" w:rsidDel="00E84FC5">
                <w:rPr>
                  <w:noProof/>
                </w:rPr>
                <w:drawing>
                  <wp:inline distT="0" distB="0" distL="0" distR="0" wp14:anchorId="08938679" wp14:editId="65412964">
                    <wp:extent cx="3657600" cy="2980944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178FC2" w14:textId="0A909B68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51" w:author="Bambi C" w:date="2022-08-31T22:18:00Z">
              <w:tcPr>
                <w:tcW w:w="917" w:type="dxa"/>
              </w:tcPr>
            </w:tcPrChange>
          </w:tcPr>
          <w:p w14:paraId="3AF304A1" w14:textId="02A3F136" w:rsidR="00A37519" w:rsidRPr="0013138B" w:rsidRDefault="00A37519" w:rsidP="00A37519">
            <w:pPr>
              <w:tabs>
                <w:tab w:val="left" w:pos="1258"/>
              </w:tabs>
            </w:pPr>
            <w:ins w:id="2352" w:author="Bambi C" w:date="2022-08-31T22:05:00Z">
              <w:r w:rsidRPr="00DB5EDB">
                <w:t>Pass</w:t>
              </w:r>
            </w:ins>
            <w:del w:id="2353" w:author="Bambi C" w:date="2022-08-31T22:05:00Z">
              <w:r w:rsidRPr="00DB5EDB" w:rsidDel="0067432F">
                <w:delText>Pass</w:delText>
              </w:r>
            </w:del>
          </w:p>
        </w:tc>
      </w:tr>
      <w:tr w:rsidR="00E86A7B" w:rsidRPr="00F93B9C" w14:paraId="6585BB70" w14:textId="77777777" w:rsidTr="00DA7AC3">
        <w:tc>
          <w:tcPr>
            <w:tcW w:w="745" w:type="dxa"/>
            <w:tcPrChange w:id="2354" w:author="Bambi C" w:date="2022-08-31T22:18:00Z">
              <w:tcPr>
                <w:tcW w:w="674" w:type="dxa"/>
              </w:tcPr>
            </w:tcPrChange>
          </w:tcPr>
          <w:p w14:paraId="24D08DE5" w14:textId="6FC7A086" w:rsidR="00A37519" w:rsidRPr="00451F5C" w:rsidRDefault="00A37519" w:rsidP="00A37519">
            <w:pPr>
              <w:tabs>
                <w:tab w:val="left" w:pos="1258"/>
              </w:tabs>
              <w:jc w:val="center"/>
            </w:pPr>
            <w:ins w:id="2355" w:author="Bambi C" w:date="2022-08-31T22:05:00Z">
              <w:r>
                <w:t>3</w:t>
              </w:r>
            </w:ins>
            <w:del w:id="2356" w:author="Bambi C" w:date="2022-08-31T22:05:00Z">
              <w:r w:rsidDel="0067432F">
                <w:delText>3</w:delText>
              </w:r>
            </w:del>
          </w:p>
        </w:tc>
        <w:tc>
          <w:tcPr>
            <w:tcW w:w="1198" w:type="dxa"/>
            <w:tcPrChange w:id="2357" w:author="Bambi C" w:date="2022-08-31T22:18:00Z">
              <w:tcPr>
                <w:tcW w:w="1991" w:type="dxa"/>
              </w:tcPr>
            </w:tcPrChange>
          </w:tcPr>
          <w:p w14:paraId="206675B2" w14:textId="61D42D32" w:rsidR="00A37519" w:rsidRPr="0013138B" w:rsidRDefault="00A37519" w:rsidP="00A37519">
            <w:pPr>
              <w:tabs>
                <w:tab w:val="left" w:pos="1258"/>
              </w:tabs>
            </w:pPr>
            <w:ins w:id="2358" w:author="Bambi C" w:date="2022-08-31T22:05:00Z">
              <w:r>
                <w:t xml:space="preserve">Exception handling – Invalid product price </w:t>
              </w:r>
            </w:ins>
            <w:del w:id="2359" w:author="Bambi C" w:date="2022-08-31T22:05:00Z">
              <w:r w:rsidDel="0067432F">
                <w:delText xml:space="preserve">Error flow:  File not found </w:delText>
              </w:r>
            </w:del>
          </w:p>
        </w:tc>
        <w:tc>
          <w:tcPr>
            <w:tcW w:w="6615" w:type="dxa"/>
            <w:tcPrChange w:id="2360" w:author="Bambi C" w:date="2022-08-31T22:18:00Z">
              <w:tcPr>
                <w:tcW w:w="5976" w:type="dxa"/>
              </w:tcPr>
            </w:tcPrChange>
          </w:tcPr>
          <w:p w14:paraId="2EC27FF0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61" w:author="Bambi C" w:date="2022-08-31T22:05:00Z"/>
                <w:i/>
                <w:iCs w:val="0"/>
              </w:rPr>
            </w:pPr>
            <w:ins w:id="2362" w:author="Bambi C" w:date="2022-08-31T22:05:00Z">
              <w:r w:rsidRPr="00DF1F96">
                <w:rPr>
                  <w:i/>
                  <w:iCs w:val="0"/>
                </w:rPr>
                <w:t>Add data</w:t>
              </w:r>
            </w:ins>
          </w:p>
          <w:p w14:paraId="4AB89D2C" w14:textId="32F4281D" w:rsidR="00A37519" w:rsidRDefault="00A37519" w:rsidP="00A37519">
            <w:pPr>
              <w:tabs>
                <w:tab w:val="left" w:pos="1258"/>
              </w:tabs>
              <w:rPr>
                <w:ins w:id="2363" w:author="Bambi C" w:date="2022-08-31T22:05:00Z"/>
              </w:rPr>
            </w:pPr>
            <w:ins w:id="2364" w:author="Bambi C" w:date="2022-08-31T22:05:00Z">
              <w:r>
                <w:t>Price = -5</w:t>
              </w:r>
            </w:ins>
          </w:p>
          <w:p w14:paraId="6BA9ABF8" w14:textId="5630AC87" w:rsidR="00A37519" w:rsidDel="00DA7AC3" w:rsidRDefault="00DA7AC3" w:rsidP="00A37519">
            <w:pPr>
              <w:tabs>
                <w:tab w:val="left" w:pos="1258"/>
              </w:tabs>
              <w:rPr>
                <w:del w:id="2365" w:author="Bambi C" w:date="2022-08-31T22:05:00Z"/>
              </w:rPr>
            </w:pPr>
            <w:ins w:id="2366" w:author="Bambi C" w:date="2022-08-31T22:18:00Z">
              <w:r w:rsidRPr="00DA7AC3">
                <w:rPr>
                  <w:noProof/>
                </w:rPr>
                <w:drawing>
                  <wp:inline distT="0" distB="0" distL="0" distR="0" wp14:anchorId="2457A4AA" wp14:editId="401757D4">
                    <wp:extent cx="3657600" cy="1197864"/>
                    <wp:effectExtent l="0" t="0" r="0" b="0"/>
                    <wp:docPr id="72" name="Picture 7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2367" w:author="Bambi C" w:date="2022-08-31T22:05:00Z">
              <w:r w:rsidR="00A37519" w:rsidDel="0067432F">
                <w:delText>Change default_file_str to “BadAppData.dat”</w:delText>
              </w:r>
            </w:del>
          </w:p>
          <w:p w14:paraId="4072195F" w14:textId="77777777" w:rsidR="00DA7AC3" w:rsidRDefault="00DA7AC3" w:rsidP="00A37519">
            <w:pPr>
              <w:tabs>
                <w:tab w:val="left" w:pos="1258"/>
              </w:tabs>
              <w:rPr>
                <w:ins w:id="2368" w:author="Bambi C" w:date="2022-08-31T22:18:00Z"/>
              </w:rPr>
            </w:pPr>
          </w:p>
          <w:p w14:paraId="67372AF3" w14:textId="1873D517" w:rsidR="00A37519" w:rsidDel="0067432F" w:rsidRDefault="00A37519" w:rsidP="00A37519">
            <w:pPr>
              <w:tabs>
                <w:tab w:val="left" w:pos="1258"/>
              </w:tabs>
              <w:rPr>
                <w:del w:id="2369" w:author="Bambi C" w:date="2022-08-31T22:05:00Z"/>
              </w:rPr>
            </w:pPr>
            <w:del w:id="2370" w:author="Bambi C" w:date="2022-08-31T19:36:00Z">
              <w:r w:rsidRPr="00F05E24" w:rsidDel="00E84FC5">
                <w:rPr>
                  <w:noProof/>
                </w:rPr>
                <w:drawing>
                  <wp:inline distT="0" distB="0" distL="0" distR="0" wp14:anchorId="57D10069" wp14:editId="4CF954BF">
                    <wp:extent cx="3657600" cy="3054096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540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BF05BFF" w14:textId="77777777" w:rsidR="00A37519" w:rsidRPr="0013138B" w:rsidRDefault="00A37519" w:rsidP="00A37519">
            <w:pPr>
              <w:tabs>
                <w:tab w:val="left" w:pos="1258"/>
              </w:tabs>
            </w:pPr>
          </w:p>
        </w:tc>
        <w:tc>
          <w:tcPr>
            <w:tcW w:w="1000" w:type="dxa"/>
            <w:tcPrChange w:id="2371" w:author="Bambi C" w:date="2022-08-31T22:18:00Z">
              <w:tcPr>
                <w:tcW w:w="917" w:type="dxa"/>
              </w:tcPr>
            </w:tcPrChange>
          </w:tcPr>
          <w:p w14:paraId="3F0608A0" w14:textId="5ADF851D" w:rsidR="00A37519" w:rsidRPr="0013138B" w:rsidRDefault="00A37519" w:rsidP="00A37519">
            <w:pPr>
              <w:tabs>
                <w:tab w:val="left" w:pos="1258"/>
              </w:tabs>
              <w:rPr>
                <w:highlight w:val="yellow"/>
              </w:rPr>
            </w:pPr>
            <w:ins w:id="2372" w:author="Bambi C" w:date="2022-08-31T22:05:00Z">
              <w:r w:rsidRPr="00EC260A">
                <w:t>Pass</w:t>
              </w:r>
            </w:ins>
            <w:del w:id="2373" w:author="Bambi C" w:date="2022-08-31T22:05:00Z">
              <w:r w:rsidRPr="00EC260A" w:rsidDel="0067432F">
                <w:delText>Pass</w:delText>
              </w:r>
            </w:del>
          </w:p>
        </w:tc>
      </w:tr>
      <w:tr w:rsidR="00DC2F88" w:rsidRPr="00F93B9C" w14:paraId="3034FE38" w14:textId="77777777" w:rsidTr="00DA7AC3">
        <w:tc>
          <w:tcPr>
            <w:tcW w:w="745" w:type="dxa"/>
            <w:tcPrChange w:id="2374" w:author="Bambi C" w:date="2022-08-31T22:18:00Z">
              <w:tcPr>
                <w:tcW w:w="674" w:type="dxa"/>
              </w:tcPr>
            </w:tcPrChange>
          </w:tcPr>
          <w:p w14:paraId="18350706" w14:textId="187C5FC8" w:rsidR="00A37519" w:rsidRDefault="00A37519" w:rsidP="00A37519">
            <w:pPr>
              <w:tabs>
                <w:tab w:val="left" w:pos="1258"/>
              </w:tabs>
              <w:jc w:val="center"/>
            </w:pPr>
            <w:ins w:id="2375" w:author="Bambi C" w:date="2022-08-31T22:05:00Z">
              <w:r>
                <w:t>4</w:t>
              </w:r>
            </w:ins>
            <w:del w:id="2376" w:author="Bambi C" w:date="2022-08-31T22:05:00Z">
              <w:r w:rsidDel="0067432F">
                <w:delText>4</w:delText>
              </w:r>
            </w:del>
          </w:p>
        </w:tc>
        <w:tc>
          <w:tcPr>
            <w:tcW w:w="1198" w:type="dxa"/>
            <w:tcPrChange w:id="2377" w:author="Bambi C" w:date="2022-08-31T22:18:00Z">
              <w:tcPr>
                <w:tcW w:w="1991" w:type="dxa"/>
              </w:tcPr>
            </w:tcPrChange>
          </w:tcPr>
          <w:p w14:paraId="012E7485" w14:textId="7BC6BD3C" w:rsidR="00A37519" w:rsidDel="0067432F" w:rsidRDefault="00A37519" w:rsidP="00A37519">
            <w:pPr>
              <w:tabs>
                <w:tab w:val="left" w:pos="1258"/>
              </w:tabs>
              <w:rPr>
                <w:del w:id="2378" w:author="Bambi C" w:date="2022-08-31T22:05:00Z"/>
              </w:rPr>
            </w:pPr>
            <w:ins w:id="2379" w:author="Bambi C" w:date="2022-08-31T22:05:00Z">
              <w:r>
                <w:t>Happy journey flow</w:t>
              </w:r>
            </w:ins>
            <w:del w:id="2380" w:author="Bambi C" w:date="2022-08-31T22:05:00Z">
              <w:r w:rsidDel="0067432F">
                <w:delText>Error flow:  Add bad VIP data</w:delText>
              </w:r>
            </w:del>
          </w:p>
          <w:p w14:paraId="455B22EF" w14:textId="2869BEBA" w:rsidR="00A37519" w:rsidRDefault="00A37519" w:rsidP="00A37519">
            <w:pPr>
              <w:tabs>
                <w:tab w:val="left" w:pos="1258"/>
              </w:tabs>
            </w:pPr>
            <w:del w:id="2381" w:author="Bambi C" w:date="2022-08-31T22:05:00Z">
              <w:r w:rsidDel="0067432F">
                <w:delText xml:space="preserve"> </w:delText>
              </w:r>
            </w:del>
          </w:p>
        </w:tc>
        <w:tc>
          <w:tcPr>
            <w:tcW w:w="6615" w:type="dxa"/>
            <w:shd w:val="clear" w:color="auto" w:fill="auto"/>
            <w:tcPrChange w:id="2382" w:author="Bambi C" w:date="2022-08-31T22:18:00Z">
              <w:tcPr>
                <w:tcW w:w="5976" w:type="dxa"/>
                <w:shd w:val="clear" w:color="auto" w:fill="auto"/>
              </w:tcPr>
            </w:tcPrChange>
          </w:tcPr>
          <w:p w14:paraId="015D3E84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83" w:author="Bambi C" w:date="2022-08-31T22:05:00Z"/>
                <w:i/>
                <w:iCs w:val="0"/>
              </w:rPr>
            </w:pPr>
            <w:ins w:id="2384" w:author="Bambi C" w:date="2022-08-31T22:05:00Z">
              <w:r w:rsidRPr="00DF1F96">
                <w:rPr>
                  <w:i/>
                  <w:iCs w:val="0"/>
                </w:rPr>
                <w:t>Open file</w:t>
              </w:r>
            </w:ins>
          </w:p>
          <w:p w14:paraId="71340C97" w14:textId="55B2ECEC" w:rsidR="00A37519" w:rsidRDefault="00146801" w:rsidP="00A37519">
            <w:pPr>
              <w:tabs>
                <w:tab w:val="left" w:pos="1258"/>
              </w:tabs>
              <w:rPr>
                <w:ins w:id="2385" w:author="Bambi C" w:date="2022-08-31T22:05:00Z"/>
              </w:rPr>
            </w:pPr>
            <w:ins w:id="2386" w:author="Bambi C" w:date="2022-08-31T22:08:00Z">
              <w:r w:rsidRPr="00146801">
                <w:rPr>
                  <w:noProof/>
                </w:rPr>
                <w:drawing>
                  <wp:inline distT="0" distB="0" distL="0" distR="0" wp14:anchorId="4C37F12D" wp14:editId="4F93EFD5">
                    <wp:extent cx="3657600" cy="1508760"/>
                    <wp:effectExtent l="0" t="0" r="0" b="0"/>
                    <wp:docPr id="61" name="Picture 6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087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4D402DC" w14:textId="77777777" w:rsidR="00A37519" w:rsidRDefault="00A37519" w:rsidP="00A37519">
            <w:pPr>
              <w:tabs>
                <w:tab w:val="left" w:pos="1258"/>
              </w:tabs>
              <w:rPr>
                <w:ins w:id="2387" w:author="Bambi C" w:date="2022-08-31T22:05:00Z"/>
              </w:rPr>
            </w:pPr>
          </w:p>
          <w:p w14:paraId="047EA923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88" w:author="Bambi C" w:date="2022-08-31T22:05:00Z"/>
                <w:i/>
                <w:iCs w:val="0"/>
              </w:rPr>
            </w:pPr>
            <w:ins w:id="2389" w:author="Bambi C" w:date="2022-08-31T22:05:00Z">
              <w:r w:rsidRPr="00DF1F96">
                <w:rPr>
                  <w:i/>
                  <w:iCs w:val="0"/>
                </w:rPr>
                <w:t>Show current list of products</w:t>
              </w:r>
            </w:ins>
          </w:p>
          <w:p w14:paraId="0A2B56E5" w14:textId="3DF73AC3" w:rsidR="00A37519" w:rsidRDefault="006F2430" w:rsidP="00A37519">
            <w:pPr>
              <w:tabs>
                <w:tab w:val="left" w:pos="1258"/>
              </w:tabs>
              <w:rPr>
                <w:ins w:id="2390" w:author="Bambi C" w:date="2022-08-31T22:05:00Z"/>
              </w:rPr>
            </w:pPr>
            <w:ins w:id="2391" w:author="Bambi C" w:date="2022-08-31T22:09:00Z">
              <w:r w:rsidRPr="006F2430">
                <w:rPr>
                  <w:noProof/>
                </w:rPr>
                <w:lastRenderedPageBreak/>
                <w:drawing>
                  <wp:inline distT="0" distB="0" distL="0" distR="0" wp14:anchorId="50960F19" wp14:editId="2C7097F3">
                    <wp:extent cx="3657600" cy="2203704"/>
                    <wp:effectExtent l="0" t="0" r="0" b="0"/>
                    <wp:docPr id="62" name="Picture 6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B144FE" w14:textId="77777777" w:rsidR="00A37519" w:rsidRDefault="00A37519" w:rsidP="00A37519">
            <w:pPr>
              <w:tabs>
                <w:tab w:val="left" w:pos="1258"/>
              </w:tabs>
              <w:rPr>
                <w:ins w:id="2392" w:author="Bambi C" w:date="2022-08-31T22:13:00Z"/>
              </w:rPr>
            </w:pPr>
          </w:p>
          <w:p w14:paraId="1527E251" w14:textId="62E30A72" w:rsidR="00693D34" w:rsidRDefault="00693D34" w:rsidP="00A37519">
            <w:pPr>
              <w:tabs>
                <w:tab w:val="left" w:pos="1258"/>
              </w:tabs>
              <w:rPr>
                <w:ins w:id="2393" w:author="Bambi C" w:date="2022-08-31T22:13:00Z"/>
              </w:rPr>
            </w:pPr>
            <w:ins w:id="2394" w:author="Bambi C" w:date="2022-08-31T22:13:00Z">
              <w:r>
                <w:t>File: products.txt</w:t>
              </w:r>
            </w:ins>
          </w:p>
          <w:p w14:paraId="51AD425D" w14:textId="2A3E2058" w:rsidR="00693D34" w:rsidRDefault="00693D34" w:rsidP="00A37519">
            <w:pPr>
              <w:tabs>
                <w:tab w:val="left" w:pos="1258"/>
              </w:tabs>
              <w:rPr>
                <w:ins w:id="2395" w:author="Bambi C" w:date="2022-08-31T22:13:00Z"/>
              </w:rPr>
            </w:pPr>
            <w:ins w:id="2396" w:author="Bambi C" w:date="2022-08-31T22:13:00Z">
              <w:r w:rsidRPr="00693D34">
                <w:rPr>
                  <w:noProof/>
                </w:rPr>
                <w:drawing>
                  <wp:inline distT="0" distB="0" distL="0" distR="0" wp14:anchorId="2C6BAA7C" wp14:editId="70116DC6">
                    <wp:extent cx="3657600" cy="1581912"/>
                    <wp:effectExtent l="0" t="0" r="0" b="0"/>
                    <wp:docPr id="67" name="Picture 6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6F9D16C" w14:textId="77777777" w:rsidR="00693D34" w:rsidRDefault="00693D34" w:rsidP="00A37519">
            <w:pPr>
              <w:tabs>
                <w:tab w:val="left" w:pos="1258"/>
              </w:tabs>
              <w:rPr>
                <w:ins w:id="2397" w:author="Bambi C" w:date="2022-08-31T22:05:00Z"/>
              </w:rPr>
            </w:pPr>
          </w:p>
          <w:p w14:paraId="1AB087C9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398" w:author="Bambi C" w:date="2022-08-31T22:05:00Z"/>
                <w:i/>
                <w:iCs w:val="0"/>
              </w:rPr>
            </w:pPr>
            <w:ins w:id="2399" w:author="Bambi C" w:date="2022-08-31T22:05:00Z">
              <w:r w:rsidRPr="00DF1F96">
                <w:rPr>
                  <w:i/>
                  <w:iCs w:val="0"/>
                </w:rPr>
                <w:t>Add valid item to products list</w:t>
              </w:r>
            </w:ins>
          </w:p>
          <w:p w14:paraId="0155F6C0" w14:textId="77777777" w:rsidR="00A37519" w:rsidRDefault="00A37519" w:rsidP="00A37519">
            <w:pPr>
              <w:tabs>
                <w:tab w:val="left" w:pos="1258"/>
              </w:tabs>
              <w:rPr>
                <w:ins w:id="2400" w:author="Bambi C" w:date="2022-08-31T22:05:00Z"/>
              </w:rPr>
            </w:pPr>
            <w:ins w:id="2401" w:author="Bambi C" w:date="2022-08-31T22:05:00Z">
              <w:r w:rsidRPr="00DF1F96">
                <w:t>Name</w:t>
              </w:r>
              <w:r>
                <w:t xml:space="preserve"> = NewItem1</w:t>
              </w:r>
            </w:ins>
          </w:p>
          <w:p w14:paraId="59E7D739" w14:textId="77777777" w:rsidR="00A37519" w:rsidRDefault="00A37519" w:rsidP="00A37519">
            <w:pPr>
              <w:tabs>
                <w:tab w:val="left" w:pos="1258"/>
              </w:tabs>
              <w:rPr>
                <w:ins w:id="2402" w:author="Bambi C" w:date="2022-08-31T22:05:00Z"/>
              </w:rPr>
            </w:pPr>
            <w:ins w:id="2403" w:author="Bambi C" w:date="2022-08-31T22:05:00Z">
              <w:r>
                <w:t>Price = 5</w:t>
              </w:r>
            </w:ins>
          </w:p>
          <w:p w14:paraId="2E389DBF" w14:textId="57898C28" w:rsidR="00A37519" w:rsidRDefault="001B0C2C" w:rsidP="00A37519">
            <w:pPr>
              <w:tabs>
                <w:tab w:val="left" w:pos="1258"/>
              </w:tabs>
              <w:rPr>
                <w:ins w:id="2404" w:author="Bambi C" w:date="2022-08-31T22:05:00Z"/>
              </w:rPr>
            </w:pPr>
            <w:ins w:id="2405" w:author="Bambi C" w:date="2022-08-31T22:10:00Z">
              <w:r w:rsidRPr="001B0C2C">
                <w:rPr>
                  <w:noProof/>
                </w:rPr>
                <w:drawing>
                  <wp:inline distT="0" distB="0" distL="0" distR="0" wp14:anchorId="52D2BBDD" wp14:editId="4A4714A4">
                    <wp:extent cx="3657600" cy="2130552"/>
                    <wp:effectExtent l="0" t="0" r="0" b="0"/>
                    <wp:docPr id="63" name="Picture 6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D0866E0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06" w:author="Bambi C" w:date="2022-08-31T22:05:00Z"/>
                <w:iCs w:val="0"/>
              </w:rPr>
            </w:pPr>
          </w:p>
          <w:p w14:paraId="565F8BF2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07" w:author="Bambi C" w:date="2022-08-31T22:05:00Z"/>
                <w:i/>
                <w:iCs w:val="0"/>
              </w:rPr>
            </w:pPr>
            <w:ins w:id="2408" w:author="Bambi C" w:date="2022-08-31T22:05:00Z">
              <w:r w:rsidRPr="00DF1F96">
                <w:rPr>
                  <w:i/>
                  <w:iCs w:val="0"/>
                </w:rPr>
                <w:t>Show current list of products</w:t>
              </w:r>
            </w:ins>
          </w:p>
          <w:p w14:paraId="2A88A453" w14:textId="4BF5E272" w:rsidR="00A37519" w:rsidRDefault="0093299B" w:rsidP="00A37519">
            <w:pPr>
              <w:tabs>
                <w:tab w:val="left" w:pos="1258"/>
              </w:tabs>
              <w:rPr>
                <w:ins w:id="2409" w:author="Bambi C" w:date="2022-08-31T22:05:00Z"/>
              </w:rPr>
            </w:pPr>
            <w:ins w:id="2410" w:author="Bambi C" w:date="2022-08-31T22:10:00Z">
              <w:r w:rsidRPr="0093299B">
                <w:rPr>
                  <w:noProof/>
                </w:rPr>
                <w:lastRenderedPageBreak/>
                <w:drawing>
                  <wp:inline distT="0" distB="0" distL="0" distR="0" wp14:anchorId="32FCFA32" wp14:editId="73E134CC">
                    <wp:extent cx="3657600" cy="2130552"/>
                    <wp:effectExtent l="0" t="0" r="0" b="0"/>
                    <wp:docPr id="64" name="Picture 6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714BCB9" w14:textId="77777777" w:rsidR="00A37519" w:rsidRDefault="00A37519" w:rsidP="00A37519">
            <w:pPr>
              <w:tabs>
                <w:tab w:val="left" w:pos="1258"/>
              </w:tabs>
              <w:rPr>
                <w:ins w:id="2411" w:author="Bambi C" w:date="2022-08-31T22:05:00Z"/>
              </w:rPr>
            </w:pPr>
          </w:p>
          <w:p w14:paraId="5198E45D" w14:textId="77777777" w:rsidR="00A37519" w:rsidRPr="00DF1F96" w:rsidRDefault="00A37519" w:rsidP="00A37519">
            <w:pPr>
              <w:tabs>
                <w:tab w:val="left" w:pos="1258"/>
              </w:tabs>
              <w:rPr>
                <w:ins w:id="2412" w:author="Bambi C" w:date="2022-08-31T22:05:00Z"/>
                <w:i/>
                <w:iCs w:val="0"/>
              </w:rPr>
            </w:pPr>
            <w:ins w:id="2413" w:author="Bambi C" w:date="2022-08-31T22:05:00Z">
              <w:r w:rsidRPr="00DF1F96">
                <w:rPr>
                  <w:i/>
                  <w:iCs w:val="0"/>
                </w:rPr>
                <w:t>Save data to file</w:t>
              </w:r>
            </w:ins>
          </w:p>
          <w:p w14:paraId="717DB7D9" w14:textId="0AAEB052" w:rsidR="00A37519" w:rsidRPr="00944E18" w:rsidRDefault="00CE5E83" w:rsidP="00A37519">
            <w:pPr>
              <w:tabs>
                <w:tab w:val="left" w:pos="1258"/>
              </w:tabs>
              <w:rPr>
                <w:ins w:id="2414" w:author="Bambi C" w:date="2022-08-31T22:05:00Z"/>
              </w:rPr>
            </w:pPr>
            <w:ins w:id="2415" w:author="Bambi C" w:date="2022-08-31T22:15:00Z">
              <w:r w:rsidRPr="00CE5E83">
                <w:rPr>
                  <w:noProof/>
                </w:rPr>
                <w:drawing>
                  <wp:inline distT="0" distB="0" distL="0" distR="0" wp14:anchorId="6AAEF8E0" wp14:editId="3C4F0785">
                    <wp:extent cx="3657600" cy="1581912"/>
                    <wp:effectExtent l="0" t="0" r="0" b="0"/>
                    <wp:docPr id="68" name="Picture 6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C98A1B6" w14:textId="5681CAA4" w:rsidR="00A37519" w:rsidDel="00342CF8" w:rsidRDefault="00A37519" w:rsidP="00A37519">
            <w:pPr>
              <w:tabs>
                <w:tab w:val="left" w:pos="1258"/>
              </w:tabs>
              <w:rPr>
                <w:del w:id="2416" w:author="Bambi C" w:date="2022-08-31T22:05:00Z"/>
              </w:rPr>
            </w:pPr>
            <w:del w:id="2417" w:author="Bambi C" w:date="2022-08-31T22:05:00Z">
              <w:r w:rsidRPr="00D64A3F" w:rsidDel="0067432F">
                <w:delText>Add data</w:delText>
              </w:r>
            </w:del>
          </w:p>
          <w:p w14:paraId="00DBF252" w14:textId="30E9B052" w:rsidR="00342CF8" w:rsidRDefault="00342CF8" w:rsidP="00A37519">
            <w:pPr>
              <w:tabs>
                <w:tab w:val="left" w:pos="1258"/>
              </w:tabs>
              <w:rPr>
                <w:ins w:id="2418" w:author="Bambi C" w:date="2022-08-31T22:12:00Z"/>
              </w:rPr>
            </w:pPr>
          </w:p>
          <w:p w14:paraId="72B9FD60" w14:textId="31DE8243" w:rsidR="006023E1" w:rsidRDefault="00342CF8" w:rsidP="00A37519">
            <w:pPr>
              <w:tabs>
                <w:tab w:val="left" w:pos="1258"/>
              </w:tabs>
              <w:rPr>
                <w:ins w:id="2419" w:author="Bambi C" w:date="2022-08-31T22:11:00Z"/>
              </w:rPr>
            </w:pPr>
            <w:ins w:id="2420" w:author="Bambi C" w:date="2022-08-31T22:12:00Z">
              <w:r>
                <w:t xml:space="preserve">File contents: products.txt </w:t>
              </w:r>
            </w:ins>
          </w:p>
          <w:p w14:paraId="5703D15C" w14:textId="7F67F610" w:rsidR="006023E1" w:rsidRPr="00D64A3F" w:rsidRDefault="001E0211" w:rsidP="00A37519">
            <w:pPr>
              <w:tabs>
                <w:tab w:val="left" w:pos="1258"/>
              </w:tabs>
              <w:rPr>
                <w:ins w:id="2421" w:author="Bambi C" w:date="2022-08-31T22:11:00Z"/>
              </w:rPr>
            </w:pPr>
            <w:ins w:id="2422" w:author="Bambi C" w:date="2022-08-31T22:12:00Z">
              <w:r w:rsidRPr="001E0211">
                <w:rPr>
                  <w:noProof/>
                </w:rPr>
                <w:drawing>
                  <wp:inline distT="0" distB="0" distL="0" distR="0" wp14:anchorId="5257C3DE" wp14:editId="76212B9C">
                    <wp:extent cx="3657600" cy="1581912"/>
                    <wp:effectExtent l="0" t="0" r="0" b="0"/>
                    <wp:docPr id="66" name="Picture 6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5819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68075FF" w14:textId="7B010120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23" w:author="Bambi C" w:date="2022-08-31T22:05:00Z"/>
                <w:i/>
                <w:iCs w:val="0"/>
              </w:rPr>
            </w:pPr>
            <w:del w:id="2424" w:author="Bambi C" w:date="2022-08-31T22:05:00Z">
              <w:r w:rsidRPr="00D64A3F" w:rsidDel="0067432F">
                <w:rPr>
                  <w:i/>
                  <w:iCs w:val="0"/>
                </w:rPr>
                <w:delText xml:space="preserve">Circle: “5”, </w:delText>
              </w:r>
            </w:del>
          </w:p>
          <w:p w14:paraId="293B77ED" w14:textId="70951C63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25" w:author="Bambi C" w:date="2022-08-31T22:05:00Z"/>
              </w:rPr>
            </w:pPr>
            <w:del w:id="2426" w:author="Bambi C" w:date="2022-08-31T19:36:00Z">
              <w:r w:rsidRPr="00510504" w:rsidDel="00E84FC5">
                <w:rPr>
                  <w:noProof/>
                </w:rPr>
                <w:drawing>
                  <wp:inline distT="0" distB="0" distL="0" distR="0" wp14:anchorId="07B95E8E" wp14:editId="41CCA283">
                    <wp:extent cx="3657600" cy="2514600"/>
                    <wp:effectExtent l="0" t="0" r="0" b="0"/>
                    <wp:docPr id="42" name="Picture 4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9749317" w14:textId="236EF43C" w:rsidR="00A37519" w:rsidRPr="00D64A3F" w:rsidDel="0067432F" w:rsidRDefault="00A37519" w:rsidP="00A37519">
            <w:pPr>
              <w:tabs>
                <w:tab w:val="left" w:pos="1258"/>
              </w:tabs>
              <w:rPr>
                <w:del w:id="2427" w:author="Bambi C" w:date="2022-08-31T22:05:00Z"/>
              </w:rPr>
            </w:pPr>
          </w:p>
          <w:p w14:paraId="497F4879" w14:textId="7285EFD7" w:rsidR="00A37519" w:rsidRPr="00944E18" w:rsidDel="0067432F" w:rsidRDefault="00A37519" w:rsidP="00A37519">
            <w:pPr>
              <w:tabs>
                <w:tab w:val="left" w:pos="1258"/>
              </w:tabs>
              <w:rPr>
                <w:del w:id="2428" w:author="Bambi C" w:date="2022-08-31T22:05:00Z"/>
                <w:i/>
                <w:iCs w:val="0"/>
              </w:rPr>
            </w:pPr>
            <w:del w:id="2429" w:author="Bambi C" w:date="2022-08-31T22:05:00Z">
              <w:r w:rsidRPr="00D64A3F" w:rsidDel="0067432F">
                <w:rPr>
                  <w:i/>
                  <w:iCs w:val="0"/>
                </w:rPr>
                <w:delText>DOB: “1900-13-13”</w:delText>
              </w:r>
            </w:del>
          </w:p>
          <w:p w14:paraId="5EE8066E" w14:textId="4D243673" w:rsidR="00A37519" w:rsidDel="0067432F" w:rsidRDefault="00A37519" w:rsidP="00A37519">
            <w:pPr>
              <w:tabs>
                <w:tab w:val="left" w:pos="1258"/>
              </w:tabs>
              <w:rPr>
                <w:del w:id="2430" w:author="Bambi C" w:date="2022-08-31T22:05:00Z"/>
                <w:i/>
                <w:iCs w:val="0"/>
              </w:rPr>
            </w:pPr>
            <w:del w:id="2431" w:author="Bambi C" w:date="2022-08-31T22:05:00Z">
              <w:r w:rsidRPr="00D64A3F" w:rsidDel="0067432F">
                <w:rPr>
                  <w:i/>
                  <w:iCs w:val="0"/>
                </w:rPr>
                <w:delText>DOB: “8-8-1900”</w:delText>
              </w:r>
            </w:del>
          </w:p>
          <w:p w14:paraId="44CF2AEB" w14:textId="0149A576" w:rsidR="00A37519" w:rsidDel="0067432F" w:rsidRDefault="00A37519" w:rsidP="00A37519">
            <w:pPr>
              <w:tabs>
                <w:tab w:val="left" w:pos="1258"/>
              </w:tabs>
              <w:rPr>
                <w:del w:id="2432" w:author="Bambi C" w:date="2022-08-31T22:05:00Z"/>
                <w:iCs w:val="0"/>
              </w:rPr>
            </w:pPr>
            <w:del w:id="2433" w:author="Bambi C" w:date="2022-08-31T19:36:00Z">
              <w:r w:rsidRPr="00DF5791" w:rsidDel="00E84FC5">
                <w:rPr>
                  <w:iCs w:val="0"/>
                  <w:noProof/>
                </w:rPr>
                <w:drawing>
                  <wp:inline distT="0" distB="0" distL="0" distR="0" wp14:anchorId="400F53BA" wp14:editId="0613D25C">
                    <wp:extent cx="3657600" cy="1353312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533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457F5AD" w14:textId="17702885" w:rsidR="00A37519" w:rsidRPr="00D64A3F" w:rsidRDefault="00A37519" w:rsidP="00A37519">
            <w:pPr>
              <w:tabs>
                <w:tab w:val="left" w:pos="1258"/>
              </w:tabs>
              <w:rPr>
                <w:iCs w:val="0"/>
              </w:rPr>
            </w:pPr>
          </w:p>
        </w:tc>
        <w:tc>
          <w:tcPr>
            <w:tcW w:w="1000" w:type="dxa"/>
            <w:tcPrChange w:id="2434" w:author="Bambi C" w:date="2022-08-31T22:18:00Z">
              <w:tcPr>
                <w:tcW w:w="917" w:type="dxa"/>
              </w:tcPr>
            </w:tcPrChange>
          </w:tcPr>
          <w:p w14:paraId="4D78D94B" w14:textId="4EC3D6D1" w:rsidR="00A37519" w:rsidRPr="00EC260A" w:rsidRDefault="00A37519" w:rsidP="00A37519">
            <w:pPr>
              <w:tabs>
                <w:tab w:val="left" w:pos="1258"/>
              </w:tabs>
            </w:pPr>
            <w:ins w:id="2435" w:author="Bambi C" w:date="2022-08-31T22:05:00Z">
              <w:r w:rsidRPr="00EC260A">
                <w:lastRenderedPageBreak/>
                <w:t>Pass</w:t>
              </w:r>
            </w:ins>
          </w:p>
        </w:tc>
      </w:tr>
    </w:tbl>
    <w:p w14:paraId="135D0E02" w14:textId="73B6AA25" w:rsidR="009E6A12" w:rsidRPr="00051742" w:rsidRDefault="005958DF" w:rsidP="00DE22B7">
      <w:pPr>
        <w:pStyle w:val="Caption"/>
        <w:rPr>
          <w:highlight w:val="yellow"/>
        </w:rPr>
      </w:pPr>
      <w:bookmarkStart w:id="2436" w:name="_Ref109757300"/>
      <w:r>
        <w:lastRenderedPageBreak/>
        <w:t xml:space="preserve">Figure </w:t>
      </w:r>
      <w:r w:rsidR="00EE01C2">
        <w:fldChar w:fldCharType="begin"/>
      </w:r>
      <w:r w:rsidR="00EE01C2">
        <w:instrText xml:space="preserve"> SEQ Figure \* ARABIC </w:instrText>
      </w:r>
      <w:r w:rsidR="00EE01C2">
        <w:fldChar w:fldCharType="separate"/>
      </w:r>
      <w:ins w:id="2437" w:author="Bambi C" w:date="2022-08-31T21:39:00Z">
        <w:r w:rsidR="009A5CE6">
          <w:rPr>
            <w:noProof/>
          </w:rPr>
          <w:t>24</w:t>
        </w:r>
      </w:ins>
      <w:del w:id="2438" w:author="Bambi C" w:date="2022-08-31T21:39:00Z">
        <w:r w:rsidR="006165AD" w:rsidDel="009A5CE6">
          <w:rPr>
            <w:noProof/>
          </w:rPr>
          <w:delText>18</w:delText>
        </w:r>
      </w:del>
      <w:r w:rsidR="00EE01C2">
        <w:rPr>
          <w:noProof/>
        </w:rPr>
        <w:fldChar w:fldCharType="end"/>
      </w:r>
      <w:bookmarkEnd w:id="2436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2439" w:name="_Toc112880847"/>
      <w:r>
        <w:t>Result</w:t>
      </w:r>
      <w:r w:rsidR="00134144">
        <w:t>s</w:t>
      </w:r>
      <w:bookmarkEnd w:id="2439"/>
    </w:p>
    <w:p w14:paraId="5288E054" w14:textId="57B9E843" w:rsidR="0078061B" w:rsidRPr="009E33F3" w:rsidRDefault="00134144" w:rsidP="00DF5791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451F5C">
        <w:t xml:space="preserve">Section </w:t>
      </w:r>
      <w:r w:rsidR="00FF2B53" w:rsidRPr="00451F5C">
        <w:fldChar w:fldCharType="begin"/>
      </w:r>
      <w:r w:rsidR="00FF2B53" w:rsidRPr="00451F5C">
        <w:instrText xml:space="preserve"> REF _Ref108285355 \r \h </w:instrText>
      </w:r>
      <w:r w:rsidR="0078061B" w:rsidRPr="00451F5C">
        <w:instrText xml:space="preserve"> \* MERGEFORMAT </w:instrText>
      </w:r>
      <w:r w:rsidR="00FF2B53" w:rsidRPr="00451F5C">
        <w:fldChar w:fldCharType="separate"/>
      </w:r>
      <w:r w:rsidR="00DF5791">
        <w:t>4.3.1</w:t>
      </w:r>
      <w:r w:rsidR="00FF2B53" w:rsidRPr="00451F5C"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2440" w:name="_Toc112880848"/>
      <w:r>
        <w:lastRenderedPageBreak/>
        <w:t>Summary</w:t>
      </w:r>
      <w:bookmarkEnd w:id="2440"/>
    </w:p>
    <w:p w14:paraId="296823A3" w14:textId="77777777" w:rsidR="005F0D47" w:rsidRDefault="002B25A0" w:rsidP="005F0D47">
      <w:pPr>
        <w:rPr>
          <w:ins w:id="2441" w:author="Bambi C" w:date="2022-08-31T23:16:00Z"/>
        </w:rPr>
      </w:pPr>
      <w:del w:id="2442" w:author="Bambi C" w:date="2022-08-31T19:37:00Z">
        <w:r w:rsidDel="00E84FC5">
          <w:delText>Similar to preceding assignments,</w:delText>
        </w:r>
        <w:r w:rsidR="0059391F" w:rsidDel="00E84FC5">
          <w:delText xml:space="preserve"> I thought</w:delText>
        </w:r>
        <w:r w:rsidDel="00E84FC5">
          <w:delText xml:space="preserve"> this week’s assignment </w:delText>
        </w:r>
        <w:r w:rsidR="009D4CFA" w:rsidDel="00E84FC5">
          <w:delText xml:space="preserve">was a significant step up in complexity and challenge. Despite the program functionality </w:delText>
        </w:r>
        <w:r w:rsidR="004E29CD" w:rsidDel="00E84FC5">
          <w:delText xml:space="preserve">being stripped down from the prior assignment, </w:delText>
        </w:r>
        <w:r w:rsidR="0059391F" w:rsidDel="00E84FC5">
          <w:delText>I can confirm the feeling “60% of code is exception handling”</w:delText>
        </w:r>
        <w:r w:rsidR="00A51318" w:rsidDel="00E84FC5">
          <w:delText>. At least, for me, it sure felt that way.</w:delText>
        </w:r>
        <w:r w:rsidR="00381F1C" w:rsidDel="00E84FC5">
          <w:delText xml:space="preserve"> </w:delText>
        </w:r>
        <w:r w:rsidR="00916B5A" w:rsidDel="00E84FC5">
          <w:delText>U</w:delText>
        </w:r>
        <w:r w:rsidR="00381F1C" w:rsidDel="00E84FC5">
          <w:delText xml:space="preserve">nforeseen (and </w:delText>
        </w:r>
        <w:r w:rsidR="00916B5A" w:rsidDel="00E84FC5">
          <w:delText>highly-</w:delText>
        </w:r>
        <w:r w:rsidR="00381F1C" w:rsidDel="00E84FC5">
          <w:delText>i</w:delText>
        </w:r>
        <w:r w:rsidR="00916B5A" w:rsidDel="00E84FC5">
          <w:delText>rregular</w:delText>
        </w:r>
        <w:r w:rsidR="00381F1C" w:rsidDel="00E84FC5">
          <w:delText>) opportunities over this</w:delText>
        </w:r>
        <w:r w:rsidR="00916B5A" w:rsidDel="00E84FC5">
          <w:delText xml:space="preserve"> past weekend may have also </w:delText>
        </w:r>
        <w:r w:rsidR="00E177B7" w:rsidDel="00E84FC5">
          <w:delText xml:space="preserve">effectively compressed </w:delText>
        </w:r>
        <w:r w:rsidR="00FB572A" w:rsidDel="00E84FC5">
          <w:delText xml:space="preserve">my </w:delText>
        </w:r>
        <w:r w:rsidR="009C2566" w:rsidDel="00E84FC5">
          <w:delText>available time for this assignment</w:delText>
        </w:r>
        <w:r w:rsidR="00FB572A" w:rsidDel="00E84FC5">
          <w:delText>.</w:delText>
        </w:r>
        <w:r w:rsidR="009C2566" w:rsidDel="00E84FC5">
          <w:delText xml:space="preserve"> </w:delText>
        </w:r>
        <w:r w:rsidR="00E55DC8" w:rsidDel="00E84FC5">
          <w:delText>I think t</w:delText>
        </w:r>
        <w:r w:rsidR="009C2566" w:rsidDel="00E84FC5">
          <w:delText xml:space="preserve">he code structures and frameworks </w:delText>
        </w:r>
        <w:r w:rsidR="00E55DC8" w:rsidDel="00E84FC5">
          <w:delText xml:space="preserve">that were </w:delText>
        </w:r>
        <w:r w:rsidR="009C2566" w:rsidDel="00E84FC5">
          <w:delText xml:space="preserve">provided </w:delText>
        </w:r>
        <w:r w:rsidR="00E55DC8" w:rsidDel="00E84FC5">
          <w:delText xml:space="preserve">as part of prior assignments </w:delText>
        </w:r>
        <w:r w:rsidR="003F41B9" w:rsidDel="00E84FC5">
          <w:delText xml:space="preserve">were helpful. One challenging (and personally, frustrating) aspect of this assignment was the </w:delText>
        </w:r>
        <w:r w:rsidR="00BA29B4" w:rsidDel="00E84FC5">
          <w:delText xml:space="preserve">reliance on self-research to learn the level of coding needed to </w:delText>
        </w:r>
        <w:r w:rsidR="00312CA1" w:rsidDel="00E84FC5">
          <w:delText xml:space="preserve">adapt prior assignments’ code. I will surely appreciate the </w:delText>
        </w:r>
        <w:r w:rsidR="00A85AE6" w:rsidDel="00E84FC5">
          <w:delText>“</w:delText>
        </w:r>
        <w:r w:rsidR="00312CA1" w:rsidDel="00E84FC5">
          <w:delText>assignment answers</w:delText>
        </w:r>
        <w:r w:rsidR="00A85AE6" w:rsidDel="00E84FC5">
          <w:delText>” example</w:delText>
        </w:r>
        <w:r w:rsidR="00312CA1" w:rsidDel="00E84FC5">
          <w:delText xml:space="preserve"> </w:delText>
        </w:r>
        <w:r w:rsidR="00A85AE6" w:rsidDel="00E84FC5">
          <w:delText>for this module’s lessons for future reference.</w:delText>
        </w:r>
      </w:del>
      <w:ins w:id="2443" w:author="Bambi C" w:date="2022-08-31T23:05:00Z">
        <w:r w:rsidR="00D416E9">
          <w:t xml:space="preserve">Beginning this course eight weeks ago already seems like an eternity. </w:t>
        </w:r>
        <w:r w:rsidR="006F7E48">
          <w:t xml:space="preserve">This assignment was a good culmination </w:t>
        </w:r>
      </w:ins>
      <w:ins w:id="2444" w:author="Bambi C" w:date="2022-08-31T23:06:00Z">
        <w:r w:rsidR="006F7E48">
          <w:t xml:space="preserve">of </w:t>
        </w:r>
        <w:r w:rsidR="009F64C1">
          <w:t>prior assignments completed to date. Personally, I do not think I was able to keep up with the intended pacing, but glad to see that my</w:t>
        </w:r>
      </w:ins>
      <w:ins w:id="2445" w:author="Bambi C" w:date="2022-08-31T23:07:00Z">
        <w:r w:rsidR="00304859">
          <w:t xml:space="preserve"> decision</w:t>
        </w:r>
        <w:r w:rsidR="00367296">
          <w:t xml:space="preserve">s on how to design, execute, and document each </w:t>
        </w:r>
      </w:ins>
      <w:ins w:id="2446" w:author="Bambi C" w:date="2022-08-31T23:08:00Z">
        <w:r w:rsidR="00367296">
          <w:t xml:space="preserve">modules’ assignments </w:t>
        </w:r>
        <w:r w:rsidR="007F771E">
          <w:t>seems to have paid off. Admittedly, I spent more time</w:t>
        </w:r>
        <w:r w:rsidR="00BF07AC">
          <w:t xml:space="preserve"> than I thought I would each week learn</w:t>
        </w:r>
      </w:ins>
      <w:ins w:id="2447" w:author="Bambi C" w:date="2022-08-31T23:09:00Z">
        <w:r w:rsidR="00BF07AC">
          <w:t xml:space="preserve">ing about the current and maintaining consistent documentation </w:t>
        </w:r>
        <w:r w:rsidR="00417276">
          <w:t xml:space="preserve">week-to-week. </w:t>
        </w:r>
      </w:ins>
    </w:p>
    <w:p w14:paraId="22A2BB35" w14:textId="1621CAA7" w:rsidR="00A3487B" w:rsidRDefault="00417276" w:rsidP="005F0D47">
      <w:ins w:id="2448" w:author="Bambi C" w:date="2022-08-31T23:10:00Z">
        <w:r>
          <w:t xml:space="preserve">So, in </w:t>
        </w:r>
        <w:r w:rsidR="00A9759E">
          <w:t>that regard</w:t>
        </w:r>
        <w:r>
          <w:t xml:space="preserve">, I am </w:t>
        </w:r>
        <w:r w:rsidR="00A9759E">
          <w:t xml:space="preserve">relieved that this is the final assignment, as I do not think I could continue this </w:t>
        </w:r>
        <w:r w:rsidR="00C82FF9">
          <w:t xml:space="preserve">level of energy and motivation </w:t>
        </w:r>
      </w:ins>
      <w:ins w:id="2449" w:author="Bambi C" w:date="2022-08-31T23:11:00Z">
        <w:r w:rsidR="00C82FF9">
          <w:t>on</w:t>
        </w:r>
      </w:ins>
      <w:ins w:id="2450" w:author="Bambi C" w:date="2022-08-31T23:15:00Z">
        <w:r w:rsidR="005F0D47">
          <w:t xml:space="preserve"> subseq</w:t>
        </w:r>
      </w:ins>
      <w:ins w:id="2451" w:author="Bambi C" w:date="2022-08-31T23:16:00Z">
        <w:r w:rsidR="005F0D47">
          <w:t>uent</w:t>
        </w:r>
      </w:ins>
      <w:ins w:id="2452" w:author="Bambi C" w:date="2022-08-31T23:11:00Z">
        <w:r w:rsidR="00C82FF9">
          <w:t xml:space="preserve"> assignments as I had in earlier weeks. This is especially true as </w:t>
        </w:r>
        <w:r w:rsidR="009336CF">
          <w:t xml:space="preserve">my work is picking up after a seasonal lull during August. </w:t>
        </w:r>
      </w:ins>
      <w:ins w:id="2453" w:author="Bambi C" w:date="2022-08-31T23:12:00Z">
        <w:r w:rsidR="00A878B7">
          <w:t xml:space="preserve">Overall, </w:t>
        </w:r>
      </w:ins>
      <w:ins w:id="2454" w:author="Bambi C" w:date="2022-08-31T23:11:00Z">
        <w:r w:rsidR="009336CF">
          <w:t>I enjoyed this course</w:t>
        </w:r>
      </w:ins>
      <w:ins w:id="2455" w:author="Bambi C" w:date="2022-08-31T23:12:00Z">
        <w:r w:rsidR="00A878B7">
          <w:t xml:space="preserve"> and I appreciate the </w:t>
        </w:r>
        <w:r w:rsidR="00BF1542">
          <w:t>effort and time</w:t>
        </w:r>
        <w:r w:rsidR="00A878B7">
          <w:t xml:space="preserve"> that David Blodgett and Randal Root </w:t>
        </w:r>
        <w:r w:rsidR="00BF1542">
          <w:t xml:space="preserve">put into </w:t>
        </w:r>
      </w:ins>
      <w:ins w:id="2456" w:author="Bambi C" w:date="2022-08-31T23:13:00Z">
        <w:r w:rsidR="009F16ED">
          <w:t xml:space="preserve">making programming and Python approachable. Although I may not have mastered the coursework, I do </w:t>
        </w:r>
      </w:ins>
      <w:ins w:id="2457" w:author="Bambi C" w:date="2022-08-31T23:14:00Z">
        <w:r w:rsidR="00050B5D">
          <w:t xml:space="preserve">understand </w:t>
        </w:r>
        <w:r w:rsidR="000A2A0C">
          <w:t>it better</w:t>
        </w:r>
      </w:ins>
      <w:ins w:id="2458" w:author="Bambi C" w:date="2022-08-31T23:15:00Z">
        <w:r w:rsidR="00347A75">
          <w:t>, and have learned how to find and distill information on the internet better.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2459" w:name="_Toc108277488"/>
      <w:bookmarkStart w:id="2460" w:name="_Toc108277530"/>
      <w:bookmarkStart w:id="2461" w:name="_Toc108277583"/>
      <w:bookmarkStart w:id="2462" w:name="_Toc108277647"/>
      <w:bookmarkStart w:id="2463" w:name="_Toc108277681"/>
      <w:bookmarkStart w:id="2464" w:name="_Toc108277714"/>
      <w:bookmarkStart w:id="2465" w:name="_Toc108277818"/>
      <w:bookmarkStart w:id="2466" w:name="_Toc108278151"/>
      <w:bookmarkStart w:id="2467" w:name="_Toc108281150"/>
      <w:bookmarkStart w:id="2468" w:name="_Toc108284807"/>
      <w:bookmarkStart w:id="2469" w:name="_Toc108540092"/>
      <w:bookmarkStart w:id="2470" w:name="_Toc108540131"/>
      <w:bookmarkStart w:id="2471" w:name="_Toc108277489"/>
      <w:bookmarkStart w:id="2472" w:name="_Toc108277531"/>
      <w:bookmarkStart w:id="2473" w:name="_Toc108277584"/>
      <w:bookmarkStart w:id="2474" w:name="_Toc108277648"/>
      <w:bookmarkStart w:id="2475" w:name="_Toc108277682"/>
      <w:bookmarkStart w:id="2476" w:name="_Toc108277715"/>
      <w:bookmarkStart w:id="2477" w:name="_Toc108277819"/>
      <w:bookmarkStart w:id="2478" w:name="_Toc108278152"/>
      <w:bookmarkStart w:id="2479" w:name="_Toc108281151"/>
      <w:bookmarkStart w:id="2480" w:name="_Toc108284808"/>
      <w:bookmarkStart w:id="2481" w:name="_Toc108540093"/>
      <w:bookmarkStart w:id="2482" w:name="_Toc108540132"/>
      <w:bookmarkStart w:id="2483" w:name="_Toc108277492"/>
      <w:bookmarkStart w:id="2484" w:name="_Toc108277534"/>
      <w:bookmarkStart w:id="2485" w:name="_Toc108277587"/>
      <w:bookmarkStart w:id="2486" w:name="_Toc108277651"/>
      <w:bookmarkStart w:id="2487" w:name="_Toc108277685"/>
      <w:bookmarkStart w:id="2488" w:name="_Toc108277718"/>
      <w:bookmarkStart w:id="2489" w:name="_Toc108277822"/>
      <w:bookmarkStart w:id="2490" w:name="_Toc108278155"/>
      <w:bookmarkStart w:id="2491" w:name="_Toc108281154"/>
      <w:bookmarkStart w:id="2492" w:name="_Toc108284811"/>
      <w:bookmarkStart w:id="2493" w:name="_Toc108540096"/>
      <w:bookmarkStart w:id="2494" w:name="_Toc108540135"/>
      <w:bookmarkStart w:id="2495" w:name="_Toc112880849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bookmarkEnd w:id="2487"/>
      <w:bookmarkEnd w:id="2488"/>
      <w:bookmarkEnd w:id="2489"/>
      <w:bookmarkEnd w:id="2490"/>
      <w:bookmarkEnd w:id="2491"/>
      <w:bookmarkEnd w:id="2492"/>
      <w:bookmarkEnd w:id="2493"/>
      <w:bookmarkEnd w:id="2494"/>
      <w:r w:rsidRPr="00C268DE">
        <w:t>References</w:t>
      </w:r>
      <w:bookmarkEnd w:id="2495"/>
    </w:p>
    <w:p w14:paraId="414ABA2D" w14:textId="194E17E1" w:rsidR="00C21E1B" w:rsidRDefault="00C21E1B" w:rsidP="000663EC">
      <w:pPr>
        <w:pStyle w:val="Heading2"/>
      </w:pPr>
      <w:bookmarkStart w:id="2496" w:name="_Toc112880850"/>
      <w:r>
        <w:t>Schema</w:t>
      </w:r>
      <w:bookmarkEnd w:id="2496"/>
    </w:p>
    <w:p w14:paraId="25C66298" w14:textId="4C7EE5F1" w:rsidR="001D21D7" w:rsidRDefault="001D21D7" w:rsidP="000663EC">
      <w:pPr>
        <w:pStyle w:val="Heading3"/>
      </w:pPr>
      <w:bookmarkStart w:id="2497" w:name="_Toc112880851"/>
      <w:r>
        <w:t>Books</w:t>
      </w:r>
      <w:bookmarkEnd w:id="2497"/>
    </w:p>
    <w:p w14:paraId="3CE9DD16" w14:textId="5D03FA79" w:rsidR="00C268DE" w:rsidRDefault="00C268DE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BD51D0">
        <w:t>(</w:t>
      </w:r>
      <w:proofErr w:type="gramEnd"/>
      <w:r w:rsidR="00BD51D0">
        <w:t>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2498" w:name="_Toc112880852"/>
      <w:r>
        <w:t>Website</w:t>
      </w:r>
      <w:r w:rsidR="001D08CA">
        <w:t>s</w:t>
      </w:r>
      <w:bookmarkEnd w:id="2498"/>
    </w:p>
    <w:p w14:paraId="1FC1272D" w14:textId="7CACEB64" w:rsidR="001D21D7" w:rsidRDefault="001D08CA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1D21D7">
        <w:t>(</w:t>
      </w:r>
      <w:proofErr w:type="gramEnd"/>
      <w:r w:rsidR="001D21D7">
        <w:t>Website name, URL, yearAccessed</w:t>
      </w:r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2499" w:name="_Toc112880853"/>
      <w:r>
        <w:t>Sources</w:t>
      </w:r>
      <w:bookmarkEnd w:id="2499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7B7A96CF" w:rsidR="00A67B1D" w:rsidDel="00B45A42" w:rsidRDefault="005006AC" w:rsidP="001D21D7">
      <w:pPr>
        <w:rPr>
          <w:del w:id="2500" w:author="Bambi C" w:date="2022-08-31T22:53:00Z"/>
        </w:rPr>
      </w:pPr>
      <w:del w:id="2501" w:author="Bambi C" w:date="2022-08-31T22:53:00Z">
        <w:r w:rsidDel="00B45A42">
          <w:delText>Sarabia R., A0</w:delText>
        </w:r>
        <w:r w:rsidR="00E54BC9" w:rsidDel="00B45A42">
          <w:delText>1</w:delText>
        </w:r>
        <w:r w:rsidDel="00B45A42">
          <w:delText>-RSar.docx, Self-published, 2022</w:delText>
        </w:r>
      </w:del>
    </w:p>
    <w:p w14:paraId="5049AE24" w14:textId="6259E6C7" w:rsidR="00482238" w:rsidDel="00B45A42" w:rsidRDefault="00482238" w:rsidP="001D21D7">
      <w:pPr>
        <w:rPr>
          <w:del w:id="2502" w:author="Bambi C" w:date="2022-08-31T22:53:00Z"/>
        </w:rPr>
      </w:pPr>
      <w:del w:id="2503" w:author="Bambi C" w:date="2022-08-31T22:53:00Z">
        <w:r w:rsidDel="00B45A42">
          <w:delText>Sarabia R., A02-RSar.docx, Self-published, 2022</w:delText>
        </w:r>
      </w:del>
    </w:p>
    <w:p w14:paraId="35AC63DA" w14:textId="5DE03A02" w:rsidR="005006AC" w:rsidDel="00B45A42" w:rsidRDefault="00A67B1D" w:rsidP="001D21D7">
      <w:pPr>
        <w:rPr>
          <w:del w:id="2504" w:author="Bambi C" w:date="2022-08-31T22:53:00Z"/>
        </w:rPr>
      </w:pPr>
      <w:del w:id="2505" w:author="Bambi C" w:date="2022-08-31T22:53:00Z">
        <w:r w:rsidDel="00B45A42">
          <w:delText>Sarabia R., A03-RSar.docx, Self-published, 2022</w:delText>
        </w:r>
      </w:del>
    </w:p>
    <w:p w14:paraId="3D2F7494" w14:textId="681C67F7" w:rsidR="00482238" w:rsidDel="00B45A42" w:rsidRDefault="00482238" w:rsidP="001D21D7">
      <w:pPr>
        <w:rPr>
          <w:del w:id="2506" w:author="Bambi C" w:date="2022-08-31T22:53:00Z"/>
        </w:rPr>
      </w:pPr>
      <w:del w:id="2507" w:author="Bambi C" w:date="2022-08-31T22:53:00Z">
        <w:r w:rsidDel="00B45A42">
          <w:delText>Sarabia R., A04-RSar.docx, Self-published, 2022</w:delText>
        </w:r>
      </w:del>
    </w:p>
    <w:p w14:paraId="388C4F13" w14:textId="7825987E" w:rsidR="00BA272F" w:rsidDel="00B45A42" w:rsidRDefault="00BA272F" w:rsidP="001D21D7">
      <w:pPr>
        <w:rPr>
          <w:del w:id="2508" w:author="Bambi C" w:date="2022-08-31T22:53:00Z"/>
        </w:rPr>
      </w:pPr>
      <w:del w:id="2509" w:author="Bambi C" w:date="2022-08-31T22:53:00Z">
        <w:r w:rsidDel="00B45A42">
          <w:delText>Sarabia R., A05-RSar.docx, Self-published, 2022</w:delText>
        </w:r>
      </w:del>
    </w:p>
    <w:p w14:paraId="6085B78F" w14:textId="2FD81E58" w:rsidR="00FD2A29" w:rsidRPr="005006AC" w:rsidDel="00B45A42" w:rsidRDefault="00FD2A29" w:rsidP="001D21D7">
      <w:pPr>
        <w:rPr>
          <w:del w:id="2510" w:author="Bambi C" w:date="2022-08-31T22:53:00Z"/>
        </w:rPr>
      </w:pPr>
      <w:del w:id="2511" w:author="Bambi C" w:date="2022-08-31T22:53:00Z">
        <w:r w:rsidDel="00B45A42">
          <w:delText>Sarabia R., A06-RSar.docx, Self-published, 2022</w:delText>
        </w:r>
      </w:del>
    </w:p>
    <w:p w14:paraId="0BD5372F" w14:textId="40FBB3AA" w:rsidR="00976FF6" w:rsidRDefault="00123524" w:rsidP="001D21D7">
      <w:r>
        <w:t xml:space="preserve">JetBrains, </w:t>
      </w:r>
      <w:hyperlink r:id="rId47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Del="00AB5FEF" w:rsidRDefault="00976FF6" w:rsidP="00976FF6">
      <w:pPr>
        <w:rPr>
          <w:del w:id="2512" w:author="Bambi C" w:date="2022-08-31T23:03:00Z"/>
        </w:rPr>
      </w:pPr>
      <w:r>
        <w:t xml:space="preserve">JetBrains, </w:t>
      </w:r>
      <w:hyperlink r:id="rId48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5ED2D4F4" w14:textId="77777777" w:rsidR="00D46796" w:rsidRDefault="00D46796" w:rsidP="00976FF6"/>
    <w:p w14:paraId="1E2406A3" w14:textId="6531C482" w:rsidR="00D46796" w:rsidDel="000D7846" w:rsidRDefault="00D46796" w:rsidP="00D46796">
      <w:pPr>
        <w:rPr>
          <w:del w:id="2513" w:author="Bambi C" w:date="2022-08-31T22:52:00Z"/>
        </w:rPr>
      </w:pPr>
      <w:r w:rsidRPr="00B54865">
        <w:t>Randall R., _Mo</w:t>
      </w:r>
      <w:r>
        <w:t>d</w:t>
      </w:r>
      <w:ins w:id="2514" w:author="Bambi C" w:date="2022-08-31T22:52:00Z">
        <w:r w:rsidR="000D7846">
          <w:t>8</w:t>
        </w:r>
      </w:ins>
      <w:del w:id="2515" w:author="Bambi C" w:date="2022-08-31T22:52:00Z">
        <w:r w:rsidDel="000D7846">
          <w:delText>6</w:delText>
        </w:r>
      </w:del>
      <w:r w:rsidRPr="00B54865">
        <w:t>PythonProgrammingNotes.docx, Self-published, 2019</w:t>
      </w:r>
    </w:p>
    <w:p w14:paraId="671F5655" w14:textId="13FAE15E" w:rsidR="00D46796" w:rsidDel="000D7846" w:rsidRDefault="00D46796" w:rsidP="00976FF6">
      <w:pPr>
        <w:rPr>
          <w:del w:id="2516" w:author="Bambi C" w:date="2022-08-31T22:52:00Z"/>
        </w:rPr>
      </w:pPr>
      <w:del w:id="2517" w:author="Bambi C" w:date="2022-08-31T22:52:00Z">
        <w:r w:rsidRPr="00E54BC9" w:rsidDel="000D7846">
          <w:delText>Randall, R. _ Assignment0</w:delText>
        </w:r>
        <w:r w:rsidDel="000D7846">
          <w:delText>7</w:delText>
        </w:r>
        <w:r w:rsidRPr="00E54BC9" w:rsidDel="000D7846">
          <w:delText>_instructions.docx, Self-published</w:delText>
        </w:r>
        <w:r w:rsidDel="000D7846">
          <w:delText>,</w:delText>
        </w:r>
        <w:r w:rsidRPr="00E54BC9" w:rsidDel="000D7846">
          <w:delText xml:space="preserve"> 2019</w:delText>
        </w:r>
      </w:del>
    </w:p>
    <w:p w14:paraId="37ACE076" w14:textId="77777777" w:rsidR="000D7846" w:rsidRDefault="000D7846" w:rsidP="00D46796">
      <w:pPr>
        <w:rPr>
          <w:ins w:id="2518" w:author="Bambi C" w:date="2022-08-31T22:52:00Z"/>
        </w:rPr>
      </w:pPr>
    </w:p>
    <w:p w14:paraId="291FB2D2" w14:textId="653AB0E7" w:rsidR="005E1BC6" w:rsidDel="000D7846" w:rsidRDefault="000D7846" w:rsidP="00D46796">
      <w:pPr>
        <w:rPr>
          <w:del w:id="2519" w:author="Bambi C" w:date="2022-08-31T22:52:00Z"/>
        </w:rPr>
      </w:pPr>
      <w:ins w:id="2520" w:author="Bambi C" w:date="2022-08-31T22:52:00Z">
        <w:r w:rsidRPr="00E54BC9">
          <w:t>Randall, R. _ Assignment0</w:t>
        </w:r>
        <w:r>
          <w:t>8</w:t>
        </w:r>
        <w:r w:rsidRPr="00E54BC9">
          <w:t>_instructions.docx, Self-published</w:t>
        </w:r>
        <w:r>
          <w:t>,</w:t>
        </w:r>
        <w:r w:rsidRPr="00E54BC9">
          <w:t xml:space="preserve"> 2019</w:t>
        </w:r>
      </w:ins>
      <w:del w:id="2521" w:author="Bambi C" w:date="2022-08-31T22:52:00Z">
        <w:r w:rsidR="00A749F6" w:rsidDel="000D7846">
          <w:delText xml:space="preserve">Behind the Name, </w:delText>
        </w:r>
        <w:r w:rsidR="00A749F6" w:rsidDel="000D7846">
          <w:fldChar w:fldCharType="begin"/>
        </w:r>
        <w:r w:rsidR="00A749F6" w:rsidDel="000D7846">
          <w:delInstrText xml:space="preserve"> HYPERLINK "</w:delInstrText>
        </w:r>
        <w:r w:rsidR="00A749F6" w:rsidRPr="00944E18" w:rsidDel="000D7846">
          <w:delInstrText>https://www.behindthename.com/random/random.php?gender=both&amp;number=1&amp;sets=5&amp;surname=&amp;usage_eng=1</w:delInstrText>
        </w:r>
        <w:r w:rsidR="00A749F6" w:rsidDel="000D7846">
          <w:delInstrText xml:space="preserve">" </w:delInstrText>
        </w:r>
        <w:r w:rsidR="00A749F6" w:rsidDel="000D7846">
          <w:fldChar w:fldCharType="separate"/>
        </w:r>
        <w:r w:rsidR="00A749F6" w:rsidRPr="00A749F6" w:rsidDel="000D7846">
          <w:rPr>
            <w:rStyle w:val="Hyperlink"/>
          </w:rPr>
          <w:delText>https://www.behindthename.com/random/random.php?gender=both&amp;number=1&amp;sets=5&amp;surname=&amp;usage_eng=1</w:delText>
        </w:r>
        <w:r w:rsidR="00A749F6" w:rsidDel="000D7846">
          <w:fldChar w:fldCharType="end"/>
        </w:r>
        <w:r w:rsidR="00A749F6" w:rsidDel="000D7846">
          <w:delText>, 2022 (External site): Random name generator</w:delText>
        </w:r>
      </w:del>
    </w:p>
    <w:p w14:paraId="21D5B240" w14:textId="77777777" w:rsidR="00D46796" w:rsidDel="00BB6613" w:rsidRDefault="00D46796" w:rsidP="00604DB0">
      <w:pPr>
        <w:rPr>
          <w:del w:id="2522" w:author="Bambi C" w:date="2022-08-31T22:57:00Z"/>
        </w:rPr>
      </w:pPr>
    </w:p>
    <w:p w14:paraId="633D3444" w14:textId="4318534F" w:rsidR="00D46796" w:rsidDel="00BB6613" w:rsidRDefault="00D46796" w:rsidP="00944E18">
      <w:pPr>
        <w:pStyle w:val="Heading3"/>
        <w:rPr>
          <w:del w:id="2523" w:author="Bambi C" w:date="2022-08-31T22:57:00Z"/>
        </w:rPr>
      </w:pPr>
      <w:del w:id="2524" w:author="Bambi C" w:date="2022-08-31T22:53:00Z">
        <w:r w:rsidDel="00B45A42">
          <w:delText>Exception handling</w:delText>
        </w:r>
      </w:del>
    </w:p>
    <w:p w14:paraId="67841006" w14:textId="14800710" w:rsidR="00051B39" w:rsidDel="00A05949" w:rsidRDefault="00051B39" w:rsidP="00BF2E2B">
      <w:pPr>
        <w:rPr>
          <w:del w:id="2525" w:author="Bambi C" w:date="2022-08-31T22:52:00Z"/>
        </w:rPr>
      </w:pPr>
      <w:del w:id="2526" w:author="Bambi C" w:date="2022-08-31T22:52:00Z">
        <w:r w:rsidDel="000D7846">
          <w:delText>Corey Schafter</w:delText>
        </w:r>
        <w:r w:rsidRPr="00051B39" w:rsidDel="000D7846">
          <w:delText xml:space="preserve"> – YouTube, </w:delText>
        </w:r>
        <w:r w:rsidR="00CD45F2" w:rsidDel="000D7846">
          <w:fldChar w:fldCharType="begin"/>
        </w:r>
        <w:r w:rsidR="00CD45F2" w:rsidDel="000D7846">
          <w:delInstrText xml:space="preserve"> HYPERLINK "</w:delInstrText>
        </w:r>
        <w:r w:rsidR="00CD45F2" w:rsidRPr="009B11E7" w:rsidDel="000D7846">
          <w:delInstrText>https://www.youtube.com/watch?v=NIWwJbo-9_8</w:delInstrText>
        </w:r>
        <w:r w:rsidR="00CD45F2" w:rsidDel="000D7846">
          <w:delInstrText xml:space="preserve">" </w:delInstrText>
        </w:r>
        <w:r w:rsidR="00CD45F2" w:rsidDel="000D7846">
          <w:fldChar w:fldCharType="separate"/>
        </w:r>
        <w:r w:rsidR="00CD45F2" w:rsidRPr="00351E0D" w:rsidDel="000D7846">
          <w:rPr>
            <w:rStyle w:val="Hyperlink"/>
          </w:rPr>
          <w:delText>https://www.youtube.com/watch?v=NIWwJbo-9_8</w:delText>
        </w:r>
        <w:r w:rsidR="00CD45F2" w:rsidDel="000D7846">
          <w:fldChar w:fldCharType="end"/>
        </w:r>
        <w:r w:rsidRPr="00051B39" w:rsidDel="000D7846">
          <w:delText>,</w:delText>
        </w:r>
        <w:r w:rsidR="00CD45F2" w:rsidDel="000D7846">
          <w:delText xml:space="preserve"> </w:delText>
        </w:r>
        <w:r w:rsidRPr="00051B39" w:rsidDel="000D7846">
          <w:delText xml:space="preserve">2022 (External site): </w:delText>
        </w:r>
        <w:r w:rsidDel="000D7846">
          <w:delText>Python Tutorial: Using Try/Except Blocks for Error Handling</w:delText>
        </w:r>
      </w:del>
    </w:p>
    <w:p w14:paraId="6D29E26E" w14:textId="77777777" w:rsidR="00A05949" w:rsidRDefault="00A05949" w:rsidP="00604DB0">
      <w:pPr>
        <w:rPr>
          <w:ins w:id="2527" w:author="Bambi C" w:date="2022-08-31T22:55:00Z"/>
        </w:rPr>
      </w:pPr>
    </w:p>
    <w:p w14:paraId="48E8B642" w14:textId="35E253A1" w:rsidR="00E46A3C" w:rsidRDefault="00E46A3C" w:rsidP="00604DB0">
      <w:pPr>
        <w:rPr>
          <w:ins w:id="2528" w:author="Bambi C" w:date="2022-08-31T22:55:00Z"/>
        </w:rPr>
      </w:pPr>
      <w:ins w:id="2529" w:author="Bambi C" w:date="2022-08-31T22:55:00Z">
        <w:r>
          <w:t xml:space="preserve">Python Guides, </w:t>
        </w:r>
        <w:r>
          <w:fldChar w:fldCharType="begin"/>
        </w:r>
        <w:r>
          <w:instrText xml:space="preserve"> HYPERLINK "</w:instrText>
        </w:r>
        <w:r w:rsidRPr="00E46A3C">
          <w:rPr>
            <w:rPrChange w:id="2530" w:author="Bambi C" w:date="2022-08-31T22:55:00Z">
              <w:rPr>
                <w:rStyle w:val="Hyperlink"/>
              </w:rPr>
            </w:rPrChange>
          </w:rPr>
          <w:instrText>https://pythonguides.com/python-print-2-decimal-places/</w:instrText>
        </w:r>
        <w:r>
          <w:instrText xml:space="preserve">" </w:instrText>
        </w:r>
        <w:r>
          <w:fldChar w:fldCharType="separate"/>
        </w:r>
        <w:r w:rsidRPr="00E46A3C">
          <w:rPr>
            <w:rStyle w:val="Hyperlink"/>
          </w:rPr>
          <w:t>https://pythonguides.com/python-print-2-decimal-places/</w:t>
        </w:r>
        <w:r>
          <w:fldChar w:fldCharType="end"/>
        </w:r>
        <w:r>
          <w:t xml:space="preserve">, 2022 (External site): </w:t>
        </w:r>
        <w:r w:rsidR="00FC22A1">
          <w:t>Python print 2 decimal places</w:t>
        </w:r>
      </w:ins>
    </w:p>
    <w:p w14:paraId="0DF5DB9E" w14:textId="2B98DD36" w:rsidR="00F52906" w:rsidDel="00CB3F59" w:rsidRDefault="00BB6613" w:rsidP="00BF2E2B">
      <w:pPr>
        <w:rPr>
          <w:del w:id="2531" w:author="Bambi C" w:date="2022-08-31T22:52:00Z"/>
        </w:rPr>
      </w:pPr>
      <w:ins w:id="2532" w:author="Bambi C" w:date="2022-08-31T22:56:00Z">
        <w:r>
          <w:t xml:space="preserve">Stack Overflow, </w:t>
        </w:r>
      </w:ins>
      <w:ins w:id="2533" w:author="Bambi C" w:date="2022-08-31T22:57:00Z">
        <w:r>
          <w:fldChar w:fldCharType="begin"/>
        </w:r>
        <w:r>
          <w:instrText xml:space="preserve"> HYPERLINK "</w:instrText>
        </w:r>
      </w:ins>
      <w:ins w:id="2534" w:author="Bambi C" w:date="2022-08-31T22:56:00Z">
        <w:r w:rsidRPr="00BB6613">
          <w:instrText>https://stackoverflow.com/questions/59190175/how-to-create-an-object-from-a-list-of-lists</w:instrText>
        </w:r>
      </w:ins>
      <w:ins w:id="2535" w:author="Bambi C" w:date="2022-08-31T22:57:00Z">
        <w:r>
          <w:instrText xml:space="preserve">" </w:instrText>
        </w:r>
        <w:r>
          <w:fldChar w:fldCharType="separate"/>
        </w:r>
      </w:ins>
      <w:ins w:id="2536" w:author="Bambi C" w:date="2022-08-31T22:56:00Z">
        <w:r w:rsidRPr="002135E8">
          <w:rPr>
            <w:rStyle w:val="Hyperlink"/>
          </w:rPr>
          <w:t>https://stackoverflow.com/questions/59190175/how-to-create-an-object-from-a-list-of-lists</w:t>
        </w:r>
      </w:ins>
      <w:ins w:id="2537" w:author="Bambi C" w:date="2022-08-31T22:57:00Z">
        <w:r>
          <w:fldChar w:fldCharType="end"/>
        </w:r>
        <w:r>
          <w:t>, 2022 (External site): How to create an object from a list of lists?</w:t>
        </w:r>
      </w:ins>
      <w:del w:id="2538" w:author="Bambi C" w:date="2022-08-31T22:52:00Z">
        <w:r w:rsidR="00F52906" w:rsidDel="000D7846">
          <w:tab/>
          <w:delText>Notes: Clear, very concise instruction</w:delText>
        </w:r>
        <w:r w:rsidR="00F45CB6" w:rsidDel="000D7846">
          <w:delText>, Logical progression through content</w:delText>
        </w:r>
      </w:del>
    </w:p>
    <w:p w14:paraId="52776DDF" w14:textId="77777777" w:rsidR="00CB3F59" w:rsidRDefault="00CB3F59" w:rsidP="00604DB0">
      <w:pPr>
        <w:rPr>
          <w:ins w:id="2539" w:author="Bambi C" w:date="2022-08-31T22:59:00Z"/>
        </w:rPr>
      </w:pPr>
    </w:p>
    <w:p w14:paraId="3497DF6D" w14:textId="1D49A4B6" w:rsidR="00BB6613" w:rsidRDefault="00CB3F59" w:rsidP="00BF2E2B">
      <w:pPr>
        <w:rPr>
          <w:ins w:id="2540" w:author="Bambi C" w:date="2022-08-31T22:57:00Z"/>
        </w:rPr>
      </w:pPr>
      <w:ins w:id="2541" w:author="Bambi C" w:date="2022-08-31T22:59:00Z">
        <w:r>
          <w:lastRenderedPageBreak/>
          <w:t xml:space="preserve">Flexiple, </w:t>
        </w:r>
        <w:r>
          <w:fldChar w:fldCharType="begin"/>
        </w:r>
        <w:r>
          <w:instrText xml:space="preserve"> HYPERLINK "</w:instrText>
        </w:r>
        <w:r w:rsidRPr="00CB3F59">
          <w:instrText>https://flexiple.com/python/list-of-lists-python/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https://flexiple.com/python/list-of-lists-python/</w:t>
        </w:r>
        <w:r>
          <w:fldChar w:fldCharType="end"/>
        </w:r>
        <w:r>
          <w:t>, 2022 (External site): How to create a list of lists in Python?</w:t>
        </w:r>
      </w:ins>
    </w:p>
    <w:p w14:paraId="45127C83" w14:textId="15452E92" w:rsidR="00BB6613" w:rsidRDefault="00FF4AE9" w:rsidP="00604DB0">
      <w:pPr>
        <w:rPr>
          <w:ins w:id="2542" w:author="Bambi C" w:date="2022-08-31T22:58:00Z"/>
        </w:rPr>
      </w:pPr>
      <w:ins w:id="2543" w:author="Bambi C" w:date="2022-08-31T22:57:00Z">
        <w:r>
          <w:t xml:space="preserve">Career Karma, </w:t>
        </w:r>
      </w:ins>
      <w:ins w:id="2544" w:author="Bambi C" w:date="2022-08-31T22:58:00Z">
        <w:r>
          <w:fldChar w:fldCharType="begin"/>
        </w:r>
        <w:r>
          <w:instrText xml:space="preserve"> HYPERLINK "</w:instrText>
        </w:r>
        <w:r w:rsidRPr="00FF4AE9">
          <w:instrText>https://careerkarma.com/blog/python-typeerror-method-object-is-not-subscriptable/?v=2</w:instrText>
        </w:r>
        <w:r>
          <w:instrText xml:space="preserve">" </w:instrText>
        </w:r>
        <w:r>
          <w:fldChar w:fldCharType="separate"/>
        </w:r>
        <w:r w:rsidRPr="002135E8">
          <w:rPr>
            <w:rStyle w:val="Hyperlink"/>
          </w:rPr>
          <w:t>https://careerkarma.com/blog/python-typeerror-method-object-is-not-subscriptable/?v=2</w:t>
        </w:r>
        <w:r>
          <w:fldChar w:fldCharType="end"/>
        </w:r>
        <w:r>
          <w:t>, 2022 (External site): Python TypeError: ‘method’ object is not suscriptable solution</w:t>
        </w:r>
      </w:ins>
    </w:p>
    <w:p w14:paraId="252941FA" w14:textId="21257881" w:rsidR="002255E1" w:rsidRDefault="00412B2B" w:rsidP="00604DB0">
      <w:pPr>
        <w:rPr>
          <w:ins w:id="2545" w:author="Bambi C" w:date="2022-08-31T23:02:00Z"/>
        </w:rPr>
      </w:pPr>
      <w:ins w:id="2546" w:author="Bambi C" w:date="2022-08-31T23:02:00Z">
        <w:r>
          <w:t xml:space="preserve">Youtube – Corey Schafer, various (see below), 2022 (External </w:t>
        </w:r>
      </w:ins>
      <w:ins w:id="2547" w:author="Bambi C" w:date="2022-08-31T23:03:00Z">
        <w:r>
          <w:t xml:space="preserve">site): Python OOP Tutorial </w:t>
        </w:r>
        <w:r w:rsidR="00AB5FEF">
          <w:t>#</w:t>
        </w:r>
      </w:ins>
    </w:p>
    <w:p w14:paraId="29AEAD91" w14:textId="11512F23" w:rsidR="00412B2B" w:rsidRDefault="00412B2B">
      <w:pPr>
        <w:pStyle w:val="ListParagraph"/>
        <w:numPr>
          <w:ilvl w:val="0"/>
          <w:numId w:val="56"/>
        </w:numPr>
        <w:rPr>
          <w:ins w:id="2548" w:author="Bambi C" w:date="2022-08-31T23:02:00Z"/>
        </w:rPr>
        <w:pPrChange w:id="2549" w:author="Bambi C" w:date="2022-08-31T23:03:00Z">
          <w:pPr/>
        </w:pPrChange>
      </w:pPr>
      <w:ins w:id="2550" w:author="Bambi C" w:date="2022-08-31T23:02:00Z">
        <w:r>
          <w:t xml:space="preserve">Python OOP 1 - Classes and Instances - </w:t>
        </w:r>
      </w:ins>
      <w:ins w:id="2551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52" w:author="Bambi C" w:date="2022-08-31T23:02:00Z">
        <w:r w:rsidR="00AB5FEF">
          <w:instrText>https://youtu.be/ZDa-Z5JzLYM</w:instrText>
        </w:r>
      </w:ins>
      <w:ins w:id="2553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54" w:author="Bambi C" w:date="2022-08-31T23:02:00Z">
        <w:r w:rsidR="00AB5FEF" w:rsidRPr="002135E8">
          <w:rPr>
            <w:rStyle w:val="Hyperlink"/>
          </w:rPr>
          <w:t>https://youtu.be/ZDa-Z5JzLYM</w:t>
        </w:r>
      </w:ins>
      <w:ins w:id="2555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2D455A2F" w14:textId="7D64D739" w:rsidR="00412B2B" w:rsidRDefault="00412B2B">
      <w:pPr>
        <w:pStyle w:val="ListParagraph"/>
        <w:numPr>
          <w:ilvl w:val="0"/>
          <w:numId w:val="56"/>
        </w:numPr>
        <w:rPr>
          <w:ins w:id="2556" w:author="Bambi C" w:date="2022-08-31T23:02:00Z"/>
        </w:rPr>
        <w:pPrChange w:id="2557" w:author="Bambi C" w:date="2022-08-31T23:03:00Z">
          <w:pPr/>
        </w:pPrChange>
      </w:pPr>
      <w:ins w:id="2558" w:author="Bambi C" w:date="2022-08-31T23:02:00Z">
        <w:r>
          <w:t xml:space="preserve">Python OOP 2 - Class Variables - </w:t>
        </w:r>
      </w:ins>
      <w:ins w:id="2559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60" w:author="Bambi C" w:date="2022-08-31T23:02:00Z">
        <w:r w:rsidR="00AB5FEF">
          <w:instrText>https://youtu.be/BJ-VvGyQxho</w:instrText>
        </w:r>
      </w:ins>
      <w:ins w:id="2561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62" w:author="Bambi C" w:date="2022-08-31T23:02:00Z">
        <w:r w:rsidR="00AB5FEF" w:rsidRPr="002135E8">
          <w:rPr>
            <w:rStyle w:val="Hyperlink"/>
          </w:rPr>
          <w:t>https://youtu.be/BJ-VvGyQxho</w:t>
        </w:r>
      </w:ins>
      <w:ins w:id="2563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58A193FD" w14:textId="7D03E92A" w:rsidR="00412B2B" w:rsidRDefault="00412B2B">
      <w:pPr>
        <w:pStyle w:val="ListParagraph"/>
        <w:numPr>
          <w:ilvl w:val="0"/>
          <w:numId w:val="56"/>
        </w:numPr>
        <w:rPr>
          <w:ins w:id="2564" w:author="Bambi C" w:date="2022-08-31T23:02:00Z"/>
        </w:rPr>
        <w:pPrChange w:id="2565" w:author="Bambi C" w:date="2022-08-31T23:03:00Z">
          <w:pPr/>
        </w:pPrChange>
      </w:pPr>
      <w:ins w:id="2566" w:author="Bambi C" w:date="2022-08-31T23:02:00Z">
        <w:r>
          <w:t xml:space="preserve">Python OOP 3 - Classmethods and Staticmethods - </w:t>
        </w:r>
      </w:ins>
      <w:ins w:id="2567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68" w:author="Bambi C" w:date="2022-08-31T23:02:00Z">
        <w:r w:rsidR="00AB5FEF">
          <w:instrText>https://youtu.be/rq8cL2XMM5M</w:instrText>
        </w:r>
      </w:ins>
      <w:ins w:id="2569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70" w:author="Bambi C" w:date="2022-08-31T23:02:00Z">
        <w:r w:rsidR="00AB5FEF" w:rsidRPr="002135E8">
          <w:rPr>
            <w:rStyle w:val="Hyperlink"/>
          </w:rPr>
          <w:t>https://youtu.be/rq8cL2XMM5M</w:t>
        </w:r>
      </w:ins>
      <w:ins w:id="2571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49B745B9" w14:textId="3CD9D124" w:rsidR="00412B2B" w:rsidRDefault="00412B2B">
      <w:pPr>
        <w:pStyle w:val="ListParagraph"/>
        <w:numPr>
          <w:ilvl w:val="0"/>
          <w:numId w:val="56"/>
        </w:numPr>
        <w:rPr>
          <w:ins w:id="2572" w:author="Bambi C" w:date="2022-08-31T23:02:00Z"/>
        </w:rPr>
        <w:pPrChange w:id="2573" w:author="Bambi C" w:date="2022-08-31T23:03:00Z">
          <w:pPr/>
        </w:pPrChange>
      </w:pPr>
      <w:ins w:id="2574" w:author="Bambi C" w:date="2022-08-31T23:02:00Z">
        <w:r>
          <w:t xml:space="preserve">Python OOP 4 - Inheritance - </w:t>
        </w:r>
      </w:ins>
      <w:ins w:id="2575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76" w:author="Bambi C" w:date="2022-08-31T23:02:00Z">
        <w:r w:rsidR="00AB5FEF">
          <w:instrText>https://youtu.be/RSl87lqOXDE</w:instrText>
        </w:r>
      </w:ins>
      <w:ins w:id="2577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78" w:author="Bambi C" w:date="2022-08-31T23:02:00Z">
        <w:r w:rsidR="00AB5FEF" w:rsidRPr="002135E8">
          <w:rPr>
            <w:rStyle w:val="Hyperlink"/>
          </w:rPr>
          <w:t>https://youtu.be/RSl87lqOXDE</w:t>
        </w:r>
      </w:ins>
      <w:ins w:id="2579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16FAAADE" w14:textId="6A2D5E95" w:rsidR="00412B2B" w:rsidRDefault="00412B2B">
      <w:pPr>
        <w:pStyle w:val="ListParagraph"/>
        <w:numPr>
          <w:ilvl w:val="0"/>
          <w:numId w:val="56"/>
        </w:numPr>
        <w:rPr>
          <w:ins w:id="2580" w:author="Bambi C" w:date="2022-08-31T23:02:00Z"/>
        </w:rPr>
        <w:pPrChange w:id="2581" w:author="Bambi C" w:date="2022-08-31T23:03:00Z">
          <w:pPr/>
        </w:pPrChange>
      </w:pPr>
      <w:ins w:id="2582" w:author="Bambi C" w:date="2022-08-31T23:02:00Z">
        <w:r>
          <w:t xml:space="preserve">Python OOP 5 - Special (Magic/Dunder) Methods - </w:t>
        </w:r>
      </w:ins>
      <w:ins w:id="2583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84" w:author="Bambi C" w:date="2022-08-31T23:02:00Z">
        <w:r w:rsidR="00AB5FEF">
          <w:instrText>https://youtu.be/3ohzBxoFHAY</w:instrText>
        </w:r>
      </w:ins>
      <w:ins w:id="2585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86" w:author="Bambi C" w:date="2022-08-31T23:02:00Z">
        <w:r w:rsidR="00AB5FEF" w:rsidRPr="002135E8">
          <w:rPr>
            <w:rStyle w:val="Hyperlink"/>
          </w:rPr>
          <w:t>https://youtu.be/3ohzBxoFHAY</w:t>
        </w:r>
      </w:ins>
      <w:ins w:id="2587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06C7D36D" w14:textId="07BFBC41" w:rsidR="00412B2B" w:rsidRDefault="00412B2B">
      <w:pPr>
        <w:pStyle w:val="ListParagraph"/>
        <w:numPr>
          <w:ilvl w:val="0"/>
          <w:numId w:val="56"/>
        </w:numPr>
        <w:rPr>
          <w:ins w:id="2588" w:author="Bambi C" w:date="2022-08-31T22:57:00Z"/>
        </w:rPr>
        <w:pPrChange w:id="2589" w:author="Bambi C" w:date="2022-08-31T23:03:00Z">
          <w:pPr/>
        </w:pPrChange>
      </w:pPr>
      <w:ins w:id="2590" w:author="Bambi C" w:date="2022-08-31T23:02:00Z">
        <w:r>
          <w:t xml:space="preserve">Python OOP 6 - Property Decorators - </w:t>
        </w:r>
      </w:ins>
      <w:ins w:id="2591" w:author="Bambi C" w:date="2022-08-31T23:03:00Z">
        <w:r w:rsidR="00AB5FEF">
          <w:fldChar w:fldCharType="begin"/>
        </w:r>
        <w:r w:rsidR="00AB5FEF">
          <w:instrText xml:space="preserve"> HYPERLINK "</w:instrText>
        </w:r>
      </w:ins>
      <w:ins w:id="2592" w:author="Bambi C" w:date="2022-08-31T23:02:00Z">
        <w:r w:rsidR="00AB5FEF">
          <w:instrText>https://youtu.be/jCzT9XFZ5bw</w:instrText>
        </w:r>
      </w:ins>
      <w:ins w:id="2593" w:author="Bambi C" w:date="2022-08-31T23:03:00Z">
        <w:r w:rsidR="00AB5FEF">
          <w:instrText xml:space="preserve">" </w:instrText>
        </w:r>
        <w:r w:rsidR="00AB5FEF">
          <w:fldChar w:fldCharType="separate"/>
        </w:r>
      </w:ins>
      <w:ins w:id="2594" w:author="Bambi C" w:date="2022-08-31T23:02:00Z">
        <w:r w:rsidR="00AB5FEF" w:rsidRPr="002135E8">
          <w:rPr>
            <w:rStyle w:val="Hyperlink"/>
          </w:rPr>
          <w:t>https://youtu.be/jCzT9XFZ5bw</w:t>
        </w:r>
      </w:ins>
      <w:ins w:id="2595" w:author="Bambi C" w:date="2022-08-31T23:03:00Z">
        <w:r w:rsidR="00AB5FEF">
          <w:fldChar w:fldCharType="end"/>
        </w:r>
        <w:r w:rsidR="00AB5FEF">
          <w:t xml:space="preserve"> </w:t>
        </w:r>
      </w:ins>
    </w:p>
    <w:p w14:paraId="4D844524" w14:textId="77BC480B" w:rsidR="00186137" w:rsidDel="000D7846" w:rsidRDefault="00CD45F2" w:rsidP="00BA272F">
      <w:pPr>
        <w:rPr>
          <w:del w:id="2596" w:author="Bambi C" w:date="2022-08-31T22:52:00Z"/>
        </w:rPr>
      </w:pPr>
      <w:del w:id="2597" w:author="Bambi C" w:date="2022-08-31T22:52:00Z">
        <w:r w:rsidDel="000D7846">
          <w:delText xml:space="preserve">Socratica – YouTube, </w:delText>
        </w:r>
        <w:r w:rsidDel="000D7846">
          <w:fldChar w:fldCharType="begin"/>
        </w:r>
        <w:r w:rsidDel="000D7846">
          <w:delInstrText xml:space="preserve"> HYPERLINK "</w:delInstrText>
        </w:r>
        <w:r w:rsidRPr="00944E18" w:rsidDel="000D7846">
          <w:delInstrText>https://www.youtube.com/watch?v=nlCKrKGHSSk&amp;t=10s</w:delInstrText>
        </w:r>
        <w:r w:rsidDel="000D7846">
          <w:delInstrText xml:space="preserve">" </w:delInstrText>
        </w:r>
        <w:r w:rsidDel="000D7846">
          <w:fldChar w:fldCharType="separate"/>
        </w:r>
        <w:r w:rsidRPr="00CD45F2" w:rsidDel="000D7846">
          <w:rPr>
            <w:rStyle w:val="Hyperlink"/>
          </w:rPr>
          <w:delText>https://www.youtube.com/watch?v=nlCKrKGHSSk&amp;t=10s</w:delText>
        </w:r>
        <w:r w:rsidDel="000D7846">
          <w:fldChar w:fldCharType="end"/>
        </w:r>
        <w:r w:rsidDel="000D7846">
          <w:delText>, 2022 (External site): Exceptions in Python||Python Tutorial||Learn Python Programming</w:delText>
        </w:r>
      </w:del>
    </w:p>
    <w:p w14:paraId="25A13BD1" w14:textId="020E4731" w:rsidR="00F45CB6" w:rsidDel="000D7846" w:rsidRDefault="00F45CB6" w:rsidP="00BA272F">
      <w:pPr>
        <w:rPr>
          <w:del w:id="2598" w:author="Bambi C" w:date="2022-08-31T22:52:00Z"/>
        </w:rPr>
      </w:pPr>
      <w:del w:id="2599" w:author="Bambi C" w:date="2022-08-31T22:52:00Z">
        <w:r w:rsidDel="000D7846">
          <w:tab/>
          <w:delText xml:space="preserve">Notes: Fun, relevant, “more elaborate” example </w:delText>
        </w:r>
        <w:r w:rsidR="00277983" w:rsidDel="000D7846">
          <w:delText>(opening .dat file)</w:delText>
        </w:r>
      </w:del>
    </w:p>
    <w:p w14:paraId="1B235453" w14:textId="2523BECA" w:rsidR="00A50AC9" w:rsidDel="000D7846" w:rsidRDefault="002871D7" w:rsidP="00BA272F">
      <w:pPr>
        <w:rPr>
          <w:del w:id="2600" w:author="Bambi C" w:date="2022-08-31T22:52:00Z"/>
        </w:rPr>
      </w:pPr>
      <w:del w:id="2601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944E18" w:rsidDel="000D7846">
          <w:delInstrText>https://stackoverflow.com/questions/2244270/get-a-try-statement-to-loop-around-until-correct-value-obtained</w:delInstrText>
        </w:r>
        <w:r w:rsidDel="000D7846">
          <w:delInstrText xml:space="preserve">" </w:delInstrText>
        </w:r>
        <w:r w:rsidDel="000D7846">
          <w:fldChar w:fldCharType="separate"/>
        </w:r>
        <w:r w:rsidRPr="002871D7" w:rsidDel="000D7846">
          <w:rPr>
            <w:rStyle w:val="Hyperlink"/>
          </w:rPr>
          <w:delText>https://stackoverflow.com/questions/2244270/get-a-try-statement-to-loop-around-until-correct-value-obtained</w:delText>
        </w:r>
        <w:r w:rsidDel="000D7846">
          <w:fldChar w:fldCharType="end"/>
        </w:r>
        <w:r w:rsidDel="000D7846">
          <w:delText xml:space="preserve">, 2022 (External site): </w:delText>
        </w:r>
        <w:r w:rsidRPr="002871D7" w:rsidDel="000D7846">
          <w:delText>Get a Try statement to loop around until correct value obtained</w:delText>
        </w:r>
      </w:del>
    </w:p>
    <w:p w14:paraId="51593CCA" w14:textId="2D70B9A1" w:rsidR="004C00AD" w:rsidDel="000D7846" w:rsidRDefault="004C00AD" w:rsidP="00BA272F">
      <w:pPr>
        <w:rPr>
          <w:del w:id="2602" w:author="Bambi C" w:date="2022-08-31T22:52:00Z"/>
        </w:rPr>
      </w:pPr>
      <w:del w:id="2603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4C00AD" w:rsidDel="000D7846">
          <w:delInstrText>https://stackoverflow.com/questions/2083987/how-to-retry-after-exception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https://stackoverflow.com/questions/2083987/how-to-retry-after-exception</w:delText>
        </w:r>
        <w:r w:rsidDel="000D7846">
          <w:fldChar w:fldCharType="end"/>
        </w:r>
        <w:r w:rsidDel="000D7846">
          <w:delText xml:space="preserve">, 2022 (External site):  </w:delText>
        </w:r>
        <w:r w:rsidRPr="004C00AD" w:rsidDel="000D7846">
          <w:delText>How to retry after exception?</w:delText>
        </w:r>
      </w:del>
    </w:p>
    <w:p w14:paraId="2DA7BD7A" w14:textId="51C03D1C" w:rsidR="006A02FD" w:rsidDel="000D7846" w:rsidRDefault="00301712" w:rsidP="00BA272F">
      <w:pPr>
        <w:rPr>
          <w:del w:id="2604" w:author="Bambi C" w:date="2022-08-31T22:52:00Z"/>
        </w:rPr>
      </w:pPr>
      <w:del w:id="2605" w:author="Bambi C" w:date="2022-08-31T22:52:00Z">
        <w:r w:rsidDel="000D7846">
          <w:delText xml:space="preserve">TutorialKart, </w:delText>
        </w:r>
        <w:r w:rsidDel="000D7846">
          <w:fldChar w:fldCharType="begin"/>
        </w:r>
        <w:r w:rsidDel="000D7846">
          <w:delInstrText xml:space="preserve"> HYPERLINK "</w:delInstrText>
        </w:r>
        <w:r w:rsidRPr="00301712" w:rsidDel="000D7846">
          <w:delInstrText>https://www.tutorialkart.com/python/python-range/python-if-in-range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https://www.tutorialkart.com/python/python-range/python-if-in-range</w:delText>
        </w:r>
        <w:r w:rsidDel="000D7846">
          <w:fldChar w:fldCharType="end"/>
        </w:r>
        <w:r w:rsidDel="000D7846">
          <w:delText xml:space="preserve">, 2022 (External site): </w:delText>
        </w:r>
        <w:r w:rsidRPr="00301712" w:rsidDel="000D7846">
          <w:delText>Python – if in Range, if not in Range</w:delText>
        </w:r>
      </w:del>
    </w:p>
    <w:p w14:paraId="59226CBF" w14:textId="5737EBAA" w:rsidR="002871D7" w:rsidDel="000D7846" w:rsidRDefault="002871D7" w:rsidP="00BA272F">
      <w:pPr>
        <w:rPr>
          <w:del w:id="2606" w:author="Bambi C" w:date="2022-08-31T22:52:00Z"/>
        </w:rPr>
      </w:pPr>
      <w:del w:id="2607" w:author="Bambi C" w:date="2022-08-31T22:52:00Z">
        <w:r w:rsidDel="000D7846">
          <w:tab/>
          <w:delText xml:space="preserve">Notes: </w:delText>
        </w:r>
        <w:r w:rsidR="00301712" w:rsidDel="000D7846">
          <w:delText>Explicitly</w:delText>
        </w:r>
        <w:r w:rsidDel="000D7846">
          <w:delText xml:space="preserve"> search</w:delText>
        </w:r>
        <w:r w:rsidR="00301712" w:rsidDel="000D7846">
          <w:delText>ed</w:delText>
        </w:r>
        <w:r w:rsidDel="000D7846">
          <w:delText xml:space="preserve"> </w:delText>
        </w:r>
        <w:r w:rsidR="00301712" w:rsidDel="000D7846">
          <w:delText>for</w:delText>
        </w:r>
        <w:r w:rsidDel="000D7846">
          <w:delText xml:space="preserve"> solution </w:delText>
        </w:r>
        <w:r w:rsidR="00757593" w:rsidDel="000D7846">
          <w:delText>to loop input_vip_data_</w:delText>
        </w:r>
        <w:r w:rsidR="004C00AD" w:rsidDel="000D7846">
          <w:delText>circle()</w:delText>
        </w:r>
      </w:del>
    </w:p>
    <w:p w14:paraId="5A145371" w14:textId="512EB218" w:rsidR="001062B1" w:rsidDel="000D7846" w:rsidRDefault="00870AD6" w:rsidP="00BA272F">
      <w:pPr>
        <w:rPr>
          <w:del w:id="2608" w:author="Bambi C" w:date="2022-08-31T22:52:00Z"/>
        </w:rPr>
      </w:pPr>
      <w:del w:id="2609" w:author="Bambi C" w:date="2022-08-31T22:52:00Z">
        <w:r w:rsidDel="000D7846">
          <w:delText xml:space="preserve">Stack Overflow, </w:delText>
        </w:r>
        <w:r w:rsidDel="000D7846">
          <w:fldChar w:fldCharType="begin"/>
        </w:r>
        <w:r w:rsidDel="000D7846">
          <w:delInstrText xml:space="preserve"> HYPERLINK "</w:delInstrText>
        </w:r>
        <w:r w:rsidRPr="00870AD6" w:rsidDel="000D7846">
          <w:delInstrText>https://stackoverflow.com/questions/16870663/how-do-i-validate-a-date-string-format-in-python</w:delInstrText>
        </w:r>
        <w:r w:rsidDel="000D7846">
          <w:delInstrText xml:space="preserve">" </w:delInstrText>
        </w:r>
        <w:r w:rsidDel="000D7846">
          <w:fldChar w:fldCharType="separate"/>
        </w:r>
        <w:r w:rsidRPr="00351E0D" w:rsidDel="000D7846">
          <w:rPr>
            <w:rStyle w:val="Hyperlink"/>
          </w:rPr>
          <w:delText>https://stackoverflow.com/questions/16870663/how-do-i-validate-a-date-string-format-in-python</w:delText>
        </w:r>
        <w:r w:rsidDel="000D7846">
          <w:fldChar w:fldCharType="end"/>
        </w:r>
        <w:r w:rsidDel="000D7846">
          <w:delText xml:space="preserve">, 2022 (External site): </w:delText>
        </w:r>
        <w:r w:rsidRPr="00870AD6" w:rsidDel="000D7846">
          <w:delText>How do I validate a date string format in python?</w:delText>
        </w:r>
      </w:del>
    </w:p>
    <w:p w14:paraId="7CD3FB9B" w14:textId="739AD689" w:rsidR="004C00AD" w:rsidDel="000D7846" w:rsidRDefault="00870AD6" w:rsidP="00870AD6">
      <w:pPr>
        <w:ind w:left="720"/>
        <w:rPr>
          <w:del w:id="2610" w:author="Bambi C" w:date="2022-08-31T22:52:00Z"/>
        </w:rPr>
      </w:pPr>
      <w:del w:id="2611" w:author="Bambi C" w:date="2022-08-31T22:52:00Z">
        <w:r w:rsidDel="000D7846">
          <w:delText xml:space="preserve">Notes: Explicitly searched for solution to validate </w:delText>
        </w:r>
        <w:r w:rsidR="007F4D38" w:rsidRPr="007F4D38" w:rsidDel="000D7846">
          <w:delText>input_vip_data_dob()</w:delText>
        </w:r>
      </w:del>
    </w:p>
    <w:p w14:paraId="77033E15" w14:textId="77777777" w:rsidR="00303C1E" w:rsidDel="00B45A42" w:rsidRDefault="00303C1E" w:rsidP="00303C1E">
      <w:pPr>
        <w:rPr>
          <w:del w:id="2612" w:author="Bambi C" w:date="2022-08-31T22:53:00Z"/>
        </w:rPr>
      </w:pPr>
    </w:p>
    <w:p w14:paraId="6C034A6E" w14:textId="3CBDCD73" w:rsidR="00D46796" w:rsidDel="00B45A42" w:rsidRDefault="00D46796" w:rsidP="00944E18">
      <w:pPr>
        <w:pStyle w:val="Heading3"/>
        <w:rPr>
          <w:del w:id="2613" w:author="Bambi C" w:date="2022-08-31T22:53:00Z"/>
        </w:rPr>
      </w:pPr>
      <w:del w:id="2614" w:author="Bambi C" w:date="2022-08-31T22:53:00Z">
        <w:r w:rsidDel="00B45A42">
          <w:delText>Pickling</w:delText>
        </w:r>
      </w:del>
    </w:p>
    <w:p w14:paraId="35080FBE" w14:textId="01E9F2D4" w:rsidR="00CD45F2" w:rsidDel="00B45A42" w:rsidRDefault="00D54A49" w:rsidP="00BA272F">
      <w:pPr>
        <w:rPr>
          <w:del w:id="2615" w:author="Bambi C" w:date="2022-08-31T22:53:00Z"/>
        </w:rPr>
      </w:pPr>
      <w:del w:id="2616" w:author="Bambi C" w:date="2022-08-31T22:53:00Z">
        <w:r w:rsidDel="00B45A42">
          <w:delText xml:space="preserve">DelfSatck, </w:delText>
        </w:r>
        <w:r w:rsidDel="00B45A42">
          <w:fldChar w:fldCharType="begin"/>
        </w:r>
        <w:r w:rsidR="005872FF" w:rsidDel="00B45A42">
          <w:delInstrText>HYPERLINK "https://www.delftstack.com/howto/python/python-read-pickle/"</w:delInstrText>
        </w:r>
        <w:r w:rsidDel="00B45A42">
          <w:fldChar w:fldCharType="separate"/>
        </w:r>
        <w:r w:rsidRPr="00351E0D" w:rsidDel="00B45A42">
          <w:rPr>
            <w:rStyle w:val="Hyperlink"/>
          </w:rPr>
          <w:delText>https://www.delftstack.com/howto/python/python-read-pickle/</w:delText>
        </w:r>
        <w:r w:rsidDel="00B45A42">
          <w:fldChar w:fldCharType="end"/>
        </w:r>
        <w:r w:rsidDel="00B45A42">
          <w:delText xml:space="preserve">, 2022 (External site): </w:delText>
        </w:r>
        <w:r w:rsidRPr="00D54A49" w:rsidDel="00B45A42">
          <w:delText>Read a Pickle File Using Python</w:delText>
        </w:r>
      </w:del>
    </w:p>
    <w:p w14:paraId="7CCC5829" w14:textId="4322812A" w:rsidR="00D54A49" w:rsidDel="00B45A42" w:rsidRDefault="00DA56AB" w:rsidP="00DA56AB">
      <w:pPr>
        <w:ind w:left="720"/>
        <w:rPr>
          <w:del w:id="2617" w:author="Bambi C" w:date="2022-08-31T22:53:00Z"/>
        </w:rPr>
      </w:pPr>
      <w:del w:id="2618" w:author="Bambi C" w:date="2022-08-31T22:53:00Z">
        <w:r w:rsidDel="00B45A42">
          <w:delText xml:space="preserve">Notes: Explicitly searched for solution on how to read </w:delText>
        </w:r>
        <w:r w:rsidR="00BF2E2B" w:rsidDel="00B45A42">
          <w:delText>all data from binary file.</w:delText>
        </w:r>
      </w:del>
    </w:p>
    <w:p w14:paraId="381C256B" w14:textId="77777777" w:rsidR="00BF2E2B" w:rsidRDefault="00BF2E2B" w:rsidP="00BF2E2B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203BF" w14:textId="77777777" w:rsidR="00824802" w:rsidRDefault="00824802" w:rsidP="00355224">
      <w:pPr>
        <w:spacing w:after="0" w:line="240" w:lineRule="auto"/>
      </w:pPr>
      <w:r>
        <w:separator/>
      </w:r>
    </w:p>
  </w:endnote>
  <w:endnote w:type="continuationSeparator" w:id="0">
    <w:p w14:paraId="7411A56C" w14:textId="77777777" w:rsidR="00824802" w:rsidRDefault="00824802" w:rsidP="00355224">
      <w:pPr>
        <w:spacing w:after="0" w:line="240" w:lineRule="auto"/>
      </w:pPr>
      <w:r>
        <w:continuationSeparator/>
      </w:r>
    </w:p>
  </w:endnote>
  <w:endnote w:type="continuationNotice" w:id="1">
    <w:p w14:paraId="1C783DDF" w14:textId="77777777" w:rsidR="00AC0452" w:rsidRDefault="00AC045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9879F" w14:textId="77777777" w:rsidR="00824802" w:rsidRDefault="00824802" w:rsidP="00355224">
      <w:pPr>
        <w:spacing w:after="0" w:line="240" w:lineRule="auto"/>
      </w:pPr>
      <w:r>
        <w:separator/>
      </w:r>
    </w:p>
  </w:footnote>
  <w:footnote w:type="continuationSeparator" w:id="0">
    <w:p w14:paraId="605F69A5" w14:textId="77777777" w:rsidR="00824802" w:rsidRDefault="00824802" w:rsidP="00355224">
      <w:pPr>
        <w:spacing w:after="0" w:line="240" w:lineRule="auto"/>
      </w:pPr>
      <w:r>
        <w:continuationSeparator/>
      </w:r>
    </w:p>
  </w:footnote>
  <w:footnote w:type="continuationNotice" w:id="1">
    <w:p w14:paraId="13543981" w14:textId="77777777" w:rsidR="00AC0452" w:rsidRDefault="00AC045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8C545C"/>
    <w:multiLevelType w:val="hybridMultilevel"/>
    <w:tmpl w:val="2C4246C6"/>
    <w:lvl w:ilvl="0" w:tplc="8E387ED0">
      <w:start w:val="1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EC1EB2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116FD8"/>
    <w:multiLevelType w:val="hybridMultilevel"/>
    <w:tmpl w:val="AD4473CA"/>
    <w:lvl w:ilvl="0" w:tplc="95AC8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4A10B6"/>
    <w:multiLevelType w:val="hybridMultilevel"/>
    <w:tmpl w:val="86284B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0C5A9E"/>
    <w:multiLevelType w:val="hybridMultilevel"/>
    <w:tmpl w:val="FFB69BB6"/>
    <w:lvl w:ilvl="0" w:tplc="23F8347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F57DA9"/>
    <w:multiLevelType w:val="hybridMultilevel"/>
    <w:tmpl w:val="042ED5FA"/>
    <w:lvl w:ilvl="0" w:tplc="5F3CF59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AA50E1"/>
    <w:multiLevelType w:val="hybridMultilevel"/>
    <w:tmpl w:val="7F9C2A94"/>
    <w:lvl w:ilvl="0" w:tplc="B5A646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A20020"/>
    <w:multiLevelType w:val="hybridMultilevel"/>
    <w:tmpl w:val="42E0FAD4"/>
    <w:lvl w:ilvl="0" w:tplc="2F0EB8B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C55FB1"/>
    <w:multiLevelType w:val="hybridMultilevel"/>
    <w:tmpl w:val="FB6AC8B4"/>
    <w:lvl w:ilvl="0" w:tplc="DB8E95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447144"/>
    <w:multiLevelType w:val="hybridMultilevel"/>
    <w:tmpl w:val="FC7CB0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87F150E"/>
    <w:multiLevelType w:val="hybridMultilevel"/>
    <w:tmpl w:val="FB8CD03E"/>
    <w:lvl w:ilvl="0" w:tplc="77C08686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BF3408"/>
    <w:multiLevelType w:val="multilevel"/>
    <w:tmpl w:val="AD6C845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83040D"/>
    <w:multiLevelType w:val="hybridMultilevel"/>
    <w:tmpl w:val="BBE00BBC"/>
    <w:lvl w:ilvl="0" w:tplc="D4461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31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730170"/>
    <w:multiLevelType w:val="multilevel"/>
    <w:tmpl w:val="FCB42716"/>
    <w:styleLink w:val="CurrentList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7D2F4A"/>
    <w:multiLevelType w:val="hybridMultilevel"/>
    <w:tmpl w:val="A96048C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291BB6"/>
    <w:multiLevelType w:val="hybridMultilevel"/>
    <w:tmpl w:val="A7365300"/>
    <w:lvl w:ilvl="0" w:tplc="168EC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4B05F0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AD00459"/>
    <w:multiLevelType w:val="hybridMultilevel"/>
    <w:tmpl w:val="220C949E"/>
    <w:lvl w:ilvl="0" w:tplc="2DCE9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B9F7471"/>
    <w:multiLevelType w:val="hybridMultilevel"/>
    <w:tmpl w:val="A7701970"/>
    <w:lvl w:ilvl="0" w:tplc="596C0E8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BD2ACC"/>
    <w:multiLevelType w:val="hybridMultilevel"/>
    <w:tmpl w:val="36467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F29515D"/>
    <w:multiLevelType w:val="hybridMultilevel"/>
    <w:tmpl w:val="9F028002"/>
    <w:lvl w:ilvl="0" w:tplc="59C07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2586B03"/>
    <w:multiLevelType w:val="hybridMultilevel"/>
    <w:tmpl w:val="966C2A48"/>
    <w:lvl w:ilvl="0" w:tplc="CBA2BC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6B60354"/>
    <w:multiLevelType w:val="hybridMultilevel"/>
    <w:tmpl w:val="D0F6FEE6"/>
    <w:lvl w:ilvl="0" w:tplc="5B9849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B1C3B4B"/>
    <w:multiLevelType w:val="hybridMultilevel"/>
    <w:tmpl w:val="C16A99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BB0DEB"/>
    <w:multiLevelType w:val="hybridMultilevel"/>
    <w:tmpl w:val="911A347A"/>
    <w:lvl w:ilvl="0" w:tplc="8E387ED0">
      <w:start w:val="1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26"/>
  </w:num>
  <w:num w:numId="2" w16cid:durableId="482701473">
    <w:abstractNumId w:val="26"/>
  </w:num>
  <w:num w:numId="3" w16cid:durableId="1290091823">
    <w:abstractNumId w:val="13"/>
  </w:num>
  <w:num w:numId="4" w16cid:durableId="1067070108">
    <w:abstractNumId w:val="27"/>
  </w:num>
  <w:num w:numId="5" w16cid:durableId="1845171008">
    <w:abstractNumId w:val="34"/>
  </w:num>
  <w:num w:numId="6" w16cid:durableId="778138801">
    <w:abstractNumId w:val="38"/>
  </w:num>
  <w:num w:numId="7" w16cid:durableId="1791898944">
    <w:abstractNumId w:val="19"/>
  </w:num>
  <w:num w:numId="8" w16cid:durableId="754086022">
    <w:abstractNumId w:val="46"/>
  </w:num>
  <w:num w:numId="9" w16cid:durableId="122046883">
    <w:abstractNumId w:val="31"/>
  </w:num>
  <w:num w:numId="10" w16cid:durableId="825167756">
    <w:abstractNumId w:val="24"/>
  </w:num>
  <w:num w:numId="11" w16cid:durableId="558322946">
    <w:abstractNumId w:val="40"/>
  </w:num>
  <w:num w:numId="12" w16cid:durableId="1524248621">
    <w:abstractNumId w:val="17"/>
  </w:num>
  <w:num w:numId="13" w16cid:durableId="1979994393">
    <w:abstractNumId w:val="49"/>
  </w:num>
  <w:num w:numId="14" w16cid:durableId="612323985">
    <w:abstractNumId w:val="35"/>
  </w:num>
  <w:num w:numId="15" w16cid:durableId="120346516">
    <w:abstractNumId w:val="50"/>
  </w:num>
  <w:num w:numId="16" w16cid:durableId="1145666066">
    <w:abstractNumId w:val="16"/>
  </w:num>
  <w:num w:numId="17" w16cid:durableId="1932469360">
    <w:abstractNumId w:val="10"/>
  </w:num>
  <w:num w:numId="18" w16cid:durableId="803431493">
    <w:abstractNumId w:val="2"/>
  </w:num>
  <w:num w:numId="19" w16cid:durableId="1578320742">
    <w:abstractNumId w:val="42"/>
  </w:num>
  <w:num w:numId="20" w16cid:durableId="1161896184">
    <w:abstractNumId w:val="54"/>
  </w:num>
  <w:num w:numId="21" w16cid:durableId="1237712929">
    <w:abstractNumId w:val="20"/>
  </w:num>
  <w:num w:numId="22" w16cid:durableId="1754006929">
    <w:abstractNumId w:val="28"/>
  </w:num>
  <w:num w:numId="23" w16cid:durableId="388070122">
    <w:abstractNumId w:val="39"/>
  </w:num>
  <w:num w:numId="24" w16cid:durableId="1671831640">
    <w:abstractNumId w:val="37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30"/>
  </w:num>
  <w:num w:numId="28" w16cid:durableId="763769616">
    <w:abstractNumId w:val="15"/>
  </w:num>
  <w:num w:numId="29" w16cid:durableId="129596373">
    <w:abstractNumId w:val="11"/>
  </w:num>
  <w:num w:numId="30" w16cid:durableId="688024458">
    <w:abstractNumId w:val="25"/>
  </w:num>
  <w:num w:numId="31" w16cid:durableId="740450510">
    <w:abstractNumId w:val="9"/>
  </w:num>
  <w:num w:numId="32" w16cid:durableId="486673598">
    <w:abstractNumId w:val="7"/>
  </w:num>
  <w:num w:numId="33" w16cid:durableId="54742927">
    <w:abstractNumId w:val="21"/>
  </w:num>
  <w:num w:numId="34" w16cid:durableId="1944334943">
    <w:abstractNumId w:val="47"/>
  </w:num>
  <w:num w:numId="35" w16cid:durableId="498086280">
    <w:abstractNumId w:val="14"/>
  </w:num>
  <w:num w:numId="36" w16cid:durableId="1576552624">
    <w:abstractNumId w:val="5"/>
  </w:num>
  <w:num w:numId="37" w16cid:durableId="994450398">
    <w:abstractNumId w:val="4"/>
  </w:num>
  <w:num w:numId="38" w16cid:durableId="2082829845">
    <w:abstractNumId w:val="41"/>
  </w:num>
  <w:num w:numId="39" w16cid:durableId="16582776">
    <w:abstractNumId w:val="43"/>
  </w:num>
  <w:num w:numId="40" w16cid:durableId="481388840">
    <w:abstractNumId w:val="29"/>
  </w:num>
  <w:num w:numId="41" w16cid:durableId="736784295">
    <w:abstractNumId w:val="51"/>
  </w:num>
  <w:num w:numId="42" w16cid:durableId="1514152107">
    <w:abstractNumId w:val="52"/>
  </w:num>
  <w:num w:numId="43" w16cid:durableId="1865901446">
    <w:abstractNumId w:val="12"/>
  </w:num>
  <w:num w:numId="44" w16cid:durableId="1502810998">
    <w:abstractNumId w:val="32"/>
  </w:num>
  <w:num w:numId="45" w16cid:durableId="711468445">
    <w:abstractNumId w:val="18"/>
  </w:num>
  <w:num w:numId="46" w16cid:durableId="1939215077">
    <w:abstractNumId w:val="8"/>
  </w:num>
  <w:num w:numId="47" w16cid:durableId="772669935">
    <w:abstractNumId w:val="45"/>
  </w:num>
  <w:num w:numId="48" w16cid:durableId="782845931">
    <w:abstractNumId w:val="33"/>
  </w:num>
  <w:num w:numId="49" w16cid:durableId="1010260001">
    <w:abstractNumId w:val="22"/>
  </w:num>
  <w:num w:numId="50" w16cid:durableId="89282098">
    <w:abstractNumId w:val="36"/>
  </w:num>
  <w:num w:numId="51" w16cid:durableId="1425497673">
    <w:abstractNumId w:val="48"/>
  </w:num>
  <w:num w:numId="52" w16cid:durableId="776750197">
    <w:abstractNumId w:val="6"/>
  </w:num>
  <w:num w:numId="53" w16cid:durableId="1100106648">
    <w:abstractNumId w:val="23"/>
  </w:num>
  <w:num w:numId="54" w16cid:durableId="1023290625">
    <w:abstractNumId w:val="44"/>
  </w:num>
  <w:num w:numId="55" w16cid:durableId="1090737058">
    <w:abstractNumId w:val="53"/>
  </w:num>
  <w:num w:numId="56" w16cid:durableId="709304134">
    <w:abstractNumId w:val="3"/>
  </w:num>
  <w:numIdMacAtCleanup w:val="5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proofState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03DA"/>
    <w:rsid w:val="0000346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253"/>
    <w:rsid w:val="00016DFF"/>
    <w:rsid w:val="0001737B"/>
    <w:rsid w:val="000174BD"/>
    <w:rsid w:val="0001789D"/>
    <w:rsid w:val="00017D35"/>
    <w:rsid w:val="00020529"/>
    <w:rsid w:val="00021BC5"/>
    <w:rsid w:val="00021E3A"/>
    <w:rsid w:val="00021FB8"/>
    <w:rsid w:val="00022066"/>
    <w:rsid w:val="00022C10"/>
    <w:rsid w:val="000241A6"/>
    <w:rsid w:val="00024C6F"/>
    <w:rsid w:val="00025D33"/>
    <w:rsid w:val="00026431"/>
    <w:rsid w:val="0002651C"/>
    <w:rsid w:val="000271DD"/>
    <w:rsid w:val="00027850"/>
    <w:rsid w:val="00030CFE"/>
    <w:rsid w:val="0003124F"/>
    <w:rsid w:val="00031FA4"/>
    <w:rsid w:val="00032692"/>
    <w:rsid w:val="0003510E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4273"/>
    <w:rsid w:val="00045BEB"/>
    <w:rsid w:val="00047D57"/>
    <w:rsid w:val="00050714"/>
    <w:rsid w:val="00050857"/>
    <w:rsid w:val="00050A70"/>
    <w:rsid w:val="00050B5D"/>
    <w:rsid w:val="00051742"/>
    <w:rsid w:val="000517F5"/>
    <w:rsid w:val="00051B39"/>
    <w:rsid w:val="000527C0"/>
    <w:rsid w:val="00052D7C"/>
    <w:rsid w:val="00053F74"/>
    <w:rsid w:val="000548F8"/>
    <w:rsid w:val="000556DF"/>
    <w:rsid w:val="00055CB7"/>
    <w:rsid w:val="00056699"/>
    <w:rsid w:val="00056FF9"/>
    <w:rsid w:val="00057C0A"/>
    <w:rsid w:val="000606C4"/>
    <w:rsid w:val="00060701"/>
    <w:rsid w:val="00060AA7"/>
    <w:rsid w:val="00061EB6"/>
    <w:rsid w:val="0006401D"/>
    <w:rsid w:val="000645D8"/>
    <w:rsid w:val="00064F29"/>
    <w:rsid w:val="00065AF2"/>
    <w:rsid w:val="000662C5"/>
    <w:rsid w:val="000663EC"/>
    <w:rsid w:val="000671F6"/>
    <w:rsid w:val="000674EF"/>
    <w:rsid w:val="000700CC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1B3"/>
    <w:rsid w:val="00077211"/>
    <w:rsid w:val="000778C0"/>
    <w:rsid w:val="00077AD1"/>
    <w:rsid w:val="00077E1D"/>
    <w:rsid w:val="00077EE9"/>
    <w:rsid w:val="00081A80"/>
    <w:rsid w:val="00081CE6"/>
    <w:rsid w:val="00082565"/>
    <w:rsid w:val="000825B6"/>
    <w:rsid w:val="000831B6"/>
    <w:rsid w:val="00083C61"/>
    <w:rsid w:val="000846C4"/>
    <w:rsid w:val="0008684E"/>
    <w:rsid w:val="00086977"/>
    <w:rsid w:val="00086DB1"/>
    <w:rsid w:val="00087902"/>
    <w:rsid w:val="00087E61"/>
    <w:rsid w:val="00090011"/>
    <w:rsid w:val="000909DF"/>
    <w:rsid w:val="00091212"/>
    <w:rsid w:val="0009252C"/>
    <w:rsid w:val="00092EB8"/>
    <w:rsid w:val="0009309D"/>
    <w:rsid w:val="00093803"/>
    <w:rsid w:val="000956EC"/>
    <w:rsid w:val="0009576C"/>
    <w:rsid w:val="000958C5"/>
    <w:rsid w:val="000960D1"/>
    <w:rsid w:val="0009642C"/>
    <w:rsid w:val="00096F9A"/>
    <w:rsid w:val="00097DF3"/>
    <w:rsid w:val="000A0A4E"/>
    <w:rsid w:val="000A1D2B"/>
    <w:rsid w:val="000A1FF8"/>
    <w:rsid w:val="000A2050"/>
    <w:rsid w:val="000A2A0C"/>
    <w:rsid w:val="000A2B26"/>
    <w:rsid w:val="000A2EC7"/>
    <w:rsid w:val="000A3D0C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2C13"/>
    <w:rsid w:val="000B2FF3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3BD2"/>
    <w:rsid w:val="000C3CA3"/>
    <w:rsid w:val="000C419E"/>
    <w:rsid w:val="000C4504"/>
    <w:rsid w:val="000C62A3"/>
    <w:rsid w:val="000C67EE"/>
    <w:rsid w:val="000C68AE"/>
    <w:rsid w:val="000C6B46"/>
    <w:rsid w:val="000C78EE"/>
    <w:rsid w:val="000C7AC0"/>
    <w:rsid w:val="000D073B"/>
    <w:rsid w:val="000D0791"/>
    <w:rsid w:val="000D0F11"/>
    <w:rsid w:val="000D1307"/>
    <w:rsid w:val="000D1A92"/>
    <w:rsid w:val="000D4F48"/>
    <w:rsid w:val="000D5286"/>
    <w:rsid w:val="000D5D03"/>
    <w:rsid w:val="000D6091"/>
    <w:rsid w:val="000D67A3"/>
    <w:rsid w:val="000D71A3"/>
    <w:rsid w:val="000D7846"/>
    <w:rsid w:val="000E0BE9"/>
    <w:rsid w:val="000E0D7C"/>
    <w:rsid w:val="000E0F3A"/>
    <w:rsid w:val="000E1822"/>
    <w:rsid w:val="000E1CAA"/>
    <w:rsid w:val="000E1F24"/>
    <w:rsid w:val="000E26D1"/>
    <w:rsid w:val="000E2BD0"/>
    <w:rsid w:val="000E3C15"/>
    <w:rsid w:val="000E43DA"/>
    <w:rsid w:val="000E58BD"/>
    <w:rsid w:val="000E666D"/>
    <w:rsid w:val="000E6824"/>
    <w:rsid w:val="000E788F"/>
    <w:rsid w:val="000E7E25"/>
    <w:rsid w:val="000F04C2"/>
    <w:rsid w:val="000F160E"/>
    <w:rsid w:val="000F3022"/>
    <w:rsid w:val="000F38C0"/>
    <w:rsid w:val="000F45E7"/>
    <w:rsid w:val="000F536D"/>
    <w:rsid w:val="000F53A1"/>
    <w:rsid w:val="000F5B54"/>
    <w:rsid w:val="000F5FC4"/>
    <w:rsid w:val="000F6B2B"/>
    <w:rsid w:val="001001A3"/>
    <w:rsid w:val="00100547"/>
    <w:rsid w:val="00100D41"/>
    <w:rsid w:val="00100D9F"/>
    <w:rsid w:val="001012A0"/>
    <w:rsid w:val="00101343"/>
    <w:rsid w:val="001013FF"/>
    <w:rsid w:val="00101DB4"/>
    <w:rsid w:val="001031C9"/>
    <w:rsid w:val="00103223"/>
    <w:rsid w:val="00103971"/>
    <w:rsid w:val="00103BA6"/>
    <w:rsid w:val="00103E0D"/>
    <w:rsid w:val="001047A4"/>
    <w:rsid w:val="0010569F"/>
    <w:rsid w:val="00105D3E"/>
    <w:rsid w:val="001062B1"/>
    <w:rsid w:val="00106B58"/>
    <w:rsid w:val="00107292"/>
    <w:rsid w:val="00107719"/>
    <w:rsid w:val="00107CF1"/>
    <w:rsid w:val="00110E5E"/>
    <w:rsid w:val="0011102B"/>
    <w:rsid w:val="001124E4"/>
    <w:rsid w:val="0011397C"/>
    <w:rsid w:val="00114164"/>
    <w:rsid w:val="00115C13"/>
    <w:rsid w:val="0011610A"/>
    <w:rsid w:val="0011614A"/>
    <w:rsid w:val="00116A1E"/>
    <w:rsid w:val="00117252"/>
    <w:rsid w:val="00117CA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7C3"/>
    <w:rsid w:val="00133A48"/>
    <w:rsid w:val="00133BDE"/>
    <w:rsid w:val="00133C36"/>
    <w:rsid w:val="00133F46"/>
    <w:rsid w:val="00134144"/>
    <w:rsid w:val="001343C7"/>
    <w:rsid w:val="0013489E"/>
    <w:rsid w:val="00134B70"/>
    <w:rsid w:val="001354F7"/>
    <w:rsid w:val="0013688A"/>
    <w:rsid w:val="00137095"/>
    <w:rsid w:val="0013741B"/>
    <w:rsid w:val="0013753A"/>
    <w:rsid w:val="001379F7"/>
    <w:rsid w:val="00137DA4"/>
    <w:rsid w:val="00141F50"/>
    <w:rsid w:val="00142BBA"/>
    <w:rsid w:val="00142F02"/>
    <w:rsid w:val="001453A0"/>
    <w:rsid w:val="00146379"/>
    <w:rsid w:val="00146801"/>
    <w:rsid w:val="001475F0"/>
    <w:rsid w:val="0015030D"/>
    <w:rsid w:val="00150D03"/>
    <w:rsid w:val="00151040"/>
    <w:rsid w:val="00151A75"/>
    <w:rsid w:val="0015242C"/>
    <w:rsid w:val="00152A01"/>
    <w:rsid w:val="00152C95"/>
    <w:rsid w:val="00153794"/>
    <w:rsid w:val="00153E25"/>
    <w:rsid w:val="00154AF0"/>
    <w:rsid w:val="00154AF2"/>
    <w:rsid w:val="00154D5E"/>
    <w:rsid w:val="00155551"/>
    <w:rsid w:val="001574B1"/>
    <w:rsid w:val="00161B99"/>
    <w:rsid w:val="00162951"/>
    <w:rsid w:val="00164211"/>
    <w:rsid w:val="00164C2B"/>
    <w:rsid w:val="0016547E"/>
    <w:rsid w:val="00170FF0"/>
    <w:rsid w:val="00172167"/>
    <w:rsid w:val="00172369"/>
    <w:rsid w:val="00173DC4"/>
    <w:rsid w:val="00175519"/>
    <w:rsid w:val="001756BB"/>
    <w:rsid w:val="001762BE"/>
    <w:rsid w:val="00176ECD"/>
    <w:rsid w:val="00177145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39E"/>
    <w:rsid w:val="00187A0B"/>
    <w:rsid w:val="00187AAC"/>
    <w:rsid w:val="0019039F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61DE"/>
    <w:rsid w:val="00197533"/>
    <w:rsid w:val="00197A11"/>
    <w:rsid w:val="00197C50"/>
    <w:rsid w:val="001A3603"/>
    <w:rsid w:val="001A3924"/>
    <w:rsid w:val="001A3F26"/>
    <w:rsid w:val="001A3FF5"/>
    <w:rsid w:val="001A4383"/>
    <w:rsid w:val="001A52E0"/>
    <w:rsid w:val="001A5D44"/>
    <w:rsid w:val="001A6CAC"/>
    <w:rsid w:val="001A6EC7"/>
    <w:rsid w:val="001A7031"/>
    <w:rsid w:val="001A76B3"/>
    <w:rsid w:val="001B05B4"/>
    <w:rsid w:val="001B0944"/>
    <w:rsid w:val="001B0C2C"/>
    <w:rsid w:val="001B0EA6"/>
    <w:rsid w:val="001B1562"/>
    <w:rsid w:val="001B1B67"/>
    <w:rsid w:val="001B32E6"/>
    <w:rsid w:val="001B4094"/>
    <w:rsid w:val="001B4B1A"/>
    <w:rsid w:val="001B519B"/>
    <w:rsid w:val="001B53BF"/>
    <w:rsid w:val="001B61F8"/>
    <w:rsid w:val="001B730C"/>
    <w:rsid w:val="001C0786"/>
    <w:rsid w:val="001C09DC"/>
    <w:rsid w:val="001C1663"/>
    <w:rsid w:val="001C29FE"/>
    <w:rsid w:val="001C307A"/>
    <w:rsid w:val="001C30D5"/>
    <w:rsid w:val="001C36E6"/>
    <w:rsid w:val="001C391F"/>
    <w:rsid w:val="001C41A6"/>
    <w:rsid w:val="001C47CB"/>
    <w:rsid w:val="001C4FD5"/>
    <w:rsid w:val="001C5756"/>
    <w:rsid w:val="001C6112"/>
    <w:rsid w:val="001D08CA"/>
    <w:rsid w:val="001D0E40"/>
    <w:rsid w:val="001D1DCD"/>
    <w:rsid w:val="001D21D7"/>
    <w:rsid w:val="001D2D65"/>
    <w:rsid w:val="001D31C2"/>
    <w:rsid w:val="001D354E"/>
    <w:rsid w:val="001D45FB"/>
    <w:rsid w:val="001D54A6"/>
    <w:rsid w:val="001D58AB"/>
    <w:rsid w:val="001D6892"/>
    <w:rsid w:val="001D6E4C"/>
    <w:rsid w:val="001D7590"/>
    <w:rsid w:val="001D7E49"/>
    <w:rsid w:val="001E0211"/>
    <w:rsid w:val="001E0418"/>
    <w:rsid w:val="001E2893"/>
    <w:rsid w:val="001E2FE1"/>
    <w:rsid w:val="001E328C"/>
    <w:rsid w:val="001E4426"/>
    <w:rsid w:val="001E54FE"/>
    <w:rsid w:val="001E5C41"/>
    <w:rsid w:val="001E75C3"/>
    <w:rsid w:val="001E75ED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505"/>
    <w:rsid w:val="001F75D2"/>
    <w:rsid w:val="001F78B8"/>
    <w:rsid w:val="001F7D1F"/>
    <w:rsid w:val="00200FD8"/>
    <w:rsid w:val="00201B8F"/>
    <w:rsid w:val="00201F7B"/>
    <w:rsid w:val="00202024"/>
    <w:rsid w:val="00202807"/>
    <w:rsid w:val="00202921"/>
    <w:rsid w:val="00204115"/>
    <w:rsid w:val="00204BAC"/>
    <w:rsid w:val="002055CC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1E2"/>
    <w:rsid w:val="00211810"/>
    <w:rsid w:val="00211A9C"/>
    <w:rsid w:val="0021503C"/>
    <w:rsid w:val="00215565"/>
    <w:rsid w:val="00215909"/>
    <w:rsid w:val="00216082"/>
    <w:rsid w:val="00216B22"/>
    <w:rsid w:val="00216DE9"/>
    <w:rsid w:val="00217AFA"/>
    <w:rsid w:val="00217F30"/>
    <w:rsid w:val="00221227"/>
    <w:rsid w:val="00221686"/>
    <w:rsid w:val="002216AB"/>
    <w:rsid w:val="00221855"/>
    <w:rsid w:val="00221EAD"/>
    <w:rsid w:val="00222AB2"/>
    <w:rsid w:val="00223343"/>
    <w:rsid w:val="00223635"/>
    <w:rsid w:val="0022456D"/>
    <w:rsid w:val="002247B2"/>
    <w:rsid w:val="00224A5A"/>
    <w:rsid w:val="002255E1"/>
    <w:rsid w:val="0022580F"/>
    <w:rsid w:val="0022708E"/>
    <w:rsid w:val="002302D8"/>
    <w:rsid w:val="00231720"/>
    <w:rsid w:val="00231E69"/>
    <w:rsid w:val="002324CB"/>
    <w:rsid w:val="002326A6"/>
    <w:rsid w:val="00232E65"/>
    <w:rsid w:val="002330CD"/>
    <w:rsid w:val="0023316C"/>
    <w:rsid w:val="0023328C"/>
    <w:rsid w:val="0023365D"/>
    <w:rsid w:val="00235087"/>
    <w:rsid w:val="0023508A"/>
    <w:rsid w:val="002353C4"/>
    <w:rsid w:val="00236D19"/>
    <w:rsid w:val="00237554"/>
    <w:rsid w:val="002406A9"/>
    <w:rsid w:val="00242EE1"/>
    <w:rsid w:val="00242FE7"/>
    <w:rsid w:val="002437E1"/>
    <w:rsid w:val="00243893"/>
    <w:rsid w:val="00244478"/>
    <w:rsid w:val="00244ADC"/>
    <w:rsid w:val="0024500E"/>
    <w:rsid w:val="00245892"/>
    <w:rsid w:val="00245E0B"/>
    <w:rsid w:val="002462EA"/>
    <w:rsid w:val="002464C0"/>
    <w:rsid w:val="00247426"/>
    <w:rsid w:val="00247C46"/>
    <w:rsid w:val="00247CF5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1C4"/>
    <w:rsid w:val="00263378"/>
    <w:rsid w:val="00265303"/>
    <w:rsid w:val="00265F58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77983"/>
    <w:rsid w:val="00280A8D"/>
    <w:rsid w:val="00281DEF"/>
    <w:rsid w:val="002822C7"/>
    <w:rsid w:val="002825E6"/>
    <w:rsid w:val="0028315C"/>
    <w:rsid w:val="0028361E"/>
    <w:rsid w:val="00285BB0"/>
    <w:rsid w:val="00285DB2"/>
    <w:rsid w:val="002871D7"/>
    <w:rsid w:val="0028746E"/>
    <w:rsid w:val="00287988"/>
    <w:rsid w:val="00290D20"/>
    <w:rsid w:val="00290FFB"/>
    <w:rsid w:val="00291C9C"/>
    <w:rsid w:val="00292A1B"/>
    <w:rsid w:val="00292BC5"/>
    <w:rsid w:val="0029307A"/>
    <w:rsid w:val="0029334A"/>
    <w:rsid w:val="00295878"/>
    <w:rsid w:val="00295F72"/>
    <w:rsid w:val="00296098"/>
    <w:rsid w:val="0029653F"/>
    <w:rsid w:val="00296FEB"/>
    <w:rsid w:val="00296FF2"/>
    <w:rsid w:val="002A00B9"/>
    <w:rsid w:val="002A0A84"/>
    <w:rsid w:val="002A1442"/>
    <w:rsid w:val="002A1DD3"/>
    <w:rsid w:val="002A215D"/>
    <w:rsid w:val="002A2686"/>
    <w:rsid w:val="002A28FA"/>
    <w:rsid w:val="002A2F02"/>
    <w:rsid w:val="002A3C33"/>
    <w:rsid w:val="002A3F19"/>
    <w:rsid w:val="002A471B"/>
    <w:rsid w:val="002A49B0"/>
    <w:rsid w:val="002A591A"/>
    <w:rsid w:val="002A59C8"/>
    <w:rsid w:val="002A647E"/>
    <w:rsid w:val="002A691D"/>
    <w:rsid w:val="002A6AC8"/>
    <w:rsid w:val="002A6D40"/>
    <w:rsid w:val="002B0A5A"/>
    <w:rsid w:val="002B0B1B"/>
    <w:rsid w:val="002B1EAD"/>
    <w:rsid w:val="002B25A0"/>
    <w:rsid w:val="002B31C7"/>
    <w:rsid w:val="002B33ED"/>
    <w:rsid w:val="002B346D"/>
    <w:rsid w:val="002B47B8"/>
    <w:rsid w:val="002B4B01"/>
    <w:rsid w:val="002B6287"/>
    <w:rsid w:val="002B72F0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5B3E"/>
    <w:rsid w:val="002C74EC"/>
    <w:rsid w:val="002D150A"/>
    <w:rsid w:val="002D1FA2"/>
    <w:rsid w:val="002D25EC"/>
    <w:rsid w:val="002D26AC"/>
    <w:rsid w:val="002D36FC"/>
    <w:rsid w:val="002D389A"/>
    <w:rsid w:val="002D3C2A"/>
    <w:rsid w:val="002D71D1"/>
    <w:rsid w:val="002D77EA"/>
    <w:rsid w:val="002D7A31"/>
    <w:rsid w:val="002E2042"/>
    <w:rsid w:val="002E2338"/>
    <w:rsid w:val="002E2622"/>
    <w:rsid w:val="002E40D9"/>
    <w:rsid w:val="002E4688"/>
    <w:rsid w:val="002E4B3B"/>
    <w:rsid w:val="002E4FBE"/>
    <w:rsid w:val="002E531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0C68"/>
    <w:rsid w:val="003011D1"/>
    <w:rsid w:val="00301712"/>
    <w:rsid w:val="00301FF7"/>
    <w:rsid w:val="00302023"/>
    <w:rsid w:val="003020E5"/>
    <w:rsid w:val="00303C1E"/>
    <w:rsid w:val="00303FFD"/>
    <w:rsid w:val="00304859"/>
    <w:rsid w:val="003048F8"/>
    <w:rsid w:val="00304D7A"/>
    <w:rsid w:val="0030501E"/>
    <w:rsid w:val="00305E1B"/>
    <w:rsid w:val="003063E3"/>
    <w:rsid w:val="00306FD5"/>
    <w:rsid w:val="00307DC4"/>
    <w:rsid w:val="003100A1"/>
    <w:rsid w:val="003102C0"/>
    <w:rsid w:val="00312388"/>
    <w:rsid w:val="00312CA1"/>
    <w:rsid w:val="00312FB1"/>
    <w:rsid w:val="0031324A"/>
    <w:rsid w:val="00313572"/>
    <w:rsid w:val="003140C7"/>
    <w:rsid w:val="003144EA"/>
    <w:rsid w:val="00314A55"/>
    <w:rsid w:val="00314E12"/>
    <w:rsid w:val="0031503B"/>
    <w:rsid w:val="00315664"/>
    <w:rsid w:val="003171F8"/>
    <w:rsid w:val="00317D17"/>
    <w:rsid w:val="00320B20"/>
    <w:rsid w:val="00320C87"/>
    <w:rsid w:val="00320EC4"/>
    <w:rsid w:val="0032215C"/>
    <w:rsid w:val="00322880"/>
    <w:rsid w:val="003241FB"/>
    <w:rsid w:val="003242B7"/>
    <w:rsid w:val="003250FA"/>
    <w:rsid w:val="00325E99"/>
    <w:rsid w:val="00326A9D"/>
    <w:rsid w:val="00326B76"/>
    <w:rsid w:val="003275FD"/>
    <w:rsid w:val="00327D76"/>
    <w:rsid w:val="0033006B"/>
    <w:rsid w:val="00330B87"/>
    <w:rsid w:val="00330E14"/>
    <w:rsid w:val="003320D6"/>
    <w:rsid w:val="003322DF"/>
    <w:rsid w:val="00333A9B"/>
    <w:rsid w:val="003342EB"/>
    <w:rsid w:val="003347E5"/>
    <w:rsid w:val="003349FF"/>
    <w:rsid w:val="00334B4D"/>
    <w:rsid w:val="003361AC"/>
    <w:rsid w:val="00336C29"/>
    <w:rsid w:val="00336DA5"/>
    <w:rsid w:val="00337375"/>
    <w:rsid w:val="003401C0"/>
    <w:rsid w:val="00341623"/>
    <w:rsid w:val="003419FA"/>
    <w:rsid w:val="003426A3"/>
    <w:rsid w:val="00342CF8"/>
    <w:rsid w:val="00342F53"/>
    <w:rsid w:val="00343584"/>
    <w:rsid w:val="003443AE"/>
    <w:rsid w:val="00344E08"/>
    <w:rsid w:val="00345BFA"/>
    <w:rsid w:val="00345E95"/>
    <w:rsid w:val="00347A7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355"/>
    <w:rsid w:val="00355629"/>
    <w:rsid w:val="00356355"/>
    <w:rsid w:val="0035678C"/>
    <w:rsid w:val="00357610"/>
    <w:rsid w:val="003579A4"/>
    <w:rsid w:val="00357D71"/>
    <w:rsid w:val="003610A7"/>
    <w:rsid w:val="003613F5"/>
    <w:rsid w:val="00361A73"/>
    <w:rsid w:val="00362B3E"/>
    <w:rsid w:val="00363AA3"/>
    <w:rsid w:val="00365293"/>
    <w:rsid w:val="00366E33"/>
    <w:rsid w:val="00367296"/>
    <w:rsid w:val="00367A29"/>
    <w:rsid w:val="00367E60"/>
    <w:rsid w:val="00370299"/>
    <w:rsid w:val="00370BFE"/>
    <w:rsid w:val="0037111D"/>
    <w:rsid w:val="003718AC"/>
    <w:rsid w:val="00372207"/>
    <w:rsid w:val="00374238"/>
    <w:rsid w:val="00374946"/>
    <w:rsid w:val="003753C1"/>
    <w:rsid w:val="00375FF4"/>
    <w:rsid w:val="00376460"/>
    <w:rsid w:val="00376FE3"/>
    <w:rsid w:val="0037702A"/>
    <w:rsid w:val="0038025B"/>
    <w:rsid w:val="0038109B"/>
    <w:rsid w:val="00381F1C"/>
    <w:rsid w:val="0038284D"/>
    <w:rsid w:val="0038285C"/>
    <w:rsid w:val="003829A4"/>
    <w:rsid w:val="00383165"/>
    <w:rsid w:val="00383174"/>
    <w:rsid w:val="00383E9E"/>
    <w:rsid w:val="0038496A"/>
    <w:rsid w:val="00384D1C"/>
    <w:rsid w:val="00384DB9"/>
    <w:rsid w:val="003862EF"/>
    <w:rsid w:val="0038676F"/>
    <w:rsid w:val="003871A2"/>
    <w:rsid w:val="003871DC"/>
    <w:rsid w:val="00390290"/>
    <w:rsid w:val="003905A5"/>
    <w:rsid w:val="0039110A"/>
    <w:rsid w:val="00393894"/>
    <w:rsid w:val="00393A10"/>
    <w:rsid w:val="00394C01"/>
    <w:rsid w:val="00395566"/>
    <w:rsid w:val="00395F0D"/>
    <w:rsid w:val="00396058"/>
    <w:rsid w:val="003964CB"/>
    <w:rsid w:val="003976B3"/>
    <w:rsid w:val="003A0A94"/>
    <w:rsid w:val="003A0EB6"/>
    <w:rsid w:val="003A15D9"/>
    <w:rsid w:val="003A16D6"/>
    <w:rsid w:val="003A2098"/>
    <w:rsid w:val="003A267E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2827"/>
    <w:rsid w:val="003B3AE6"/>
    <w:rsid w:val="003B5A37"/>
    <w:rsid w:val="003B5FA5"/>
    <w:rsid w:val="003B6E4F"/>
    <w:rsid w:val="003B73FC"/>
    <w:rsid w:val="003B7D4E"/>
    <w:rsid w:val="003C02F3"/>
    <w:rsid w:val="003C074A"/>
    <w:rsid w:val="003C1C56"/>
    <w:rsid w:val="003C21AF"/>
    <w:rsid w:val="003C255F"/>
    <w:rsid w:val="003C2BA7"/>
    <w:rsid w:val="003C419E"/>
    <w:rsid w:val="003C4256"/>
    <w:rsid w:val="003C4778"/>
    <w:rsid w:val="003C543A"/>
    <w:rsid w:val="003C64D8"/>
    <w:rsid w:val="003C6648"/>
    <w:rsid w:val="003C6DEA"/>
    <w:rsid w:val="003C7F37"/>
    <w:rsid w:val="003D113B"/>
    <w:rsid w:val="003D1E62"/>
    <w:rsid w:val="003D244A"/>
    <w:rsid w:val="003D4035"/>
    <w:rsid w:val="003D4C3C"/>
    <w:rsid w:val="003D53CA"/>
    <w:rsid w:val="003D58FB"/>
    <w:rsid w:val="003D5D63"/>
    <w:rsid w:val="003D6B20"/>
    <w:rsid w:val="003D6EC8"/>
    <w:rsid w:val="003E02D9"/>
    <w:rsid w:val="003E1B24"/>
    <w:rsid w:val="003E2EEA"/>
    <w:rsid w:val="003E3FC7"/>
    <w:rsid w:val="003E4476"/>
    <w:rsid w:val="003E4497"/>
    <w:rsid w:val="003E5B85"/>
    <w:rsid w:val="003E5E86"/>
    <w:rsid w:val="003E5F56"/>
    <w:rsid w:val="003E5FEC"/>
    <w:rsid w:val="003E65CE"/>
    <w:rsid w:val="003E6A78"/>
    <w:rsid w:val="003E6C21"/>
    <w:rsid w:val="003E711F"/>
    <w:rsid w:val="003F0674"/>
    <w:rsid w:val="003F1185"/>
    <w:rsid w:val="003F1281"/>
    <w:rsid w:val="003F2B87"/>
    <w:rsid w:val="003F41B9"/>
    <w:rsid w:val="003F479B"/>
    <w:rsid w:val="003F4C16"/>
    <w:rsid w:val="003F4FDC"/>
    <w:rsid w:val="003F58F1"/>
    <w:rsid w:val="003F5CEA"/>
    <w:rsid w:val="003F6438"/>
    <w:rsid w:val="003F6469"/>
    <w:rsid w:val="003F7ADE"/>
    <w:rsid w:val="003F7B92"/>
    <w:rsid w:val="00400478"/>
    <w:rsid w:val="00401CF6"/>
    <w:rsid w:val="00403C85"/>
    <w:rsid w:val="00404CEA"/>
    <w:rsid w:val="004065AD"/>
    <w:rsid w:val="00406638"/>
    <w:rsid w:val="00406920"/>
    <w:rsid w:val="00406D2C"/>
    <w:rsid w:val="004074B8"/>
    <w:rsid w:val="0041059E"/>
    <w:rsid w:val="004110A9"/>
    <w:rsid w:val="004116D2"/>
    <w:rsid w:val="004119CD"/>
    <w:rsid w:val="00411F65"/>
    <w:rsid w:val="0041263D"/>
    <w:rsid w:val="004126BF"/>
    <w:rsid w:val="00412B2B"/>
    <w:rsid w:val="00412E50"/>
    <w:rsid w:val="0041453A"/>
    <w:rsid w:val="00414612"/>
    <w:rsid w:val="004158BB"/>
    <w:rsid w:val="00415A27"/>
    <w:rsid w:val="00415C1B"/>
    <w:rsid w:val="00415FEE"/>
    <w:rsid w:val="00416AD6"/>
    <w:rsid w:val="00416AF9"/>
    <w:rsid w:val="00417276"/>
    <w:rsid w:val="00420BC6"/>
    <w:rsid w:val="00421490"/>
    <w:rsid w:val="0042189F"/>
    <w:rsid w:val="00421D01"/>
    <w:rsid w:val="004220CB"/>
    <w:rsid w:val="004226EE"/>
    <w:rsid w:val="00422B5C"/>
    <w:rsid w:val="00423EE0"/>
    <w:rsid w:val="00425431"/>
    <w:rsid w:val="00425E45"/>
    <w:rsid w:val="0042697B"/>
    <w:rsid w:val="0042757E"/>
    <w:rsid w:val="004300D1"/>
    <w:rsid w:val="004302E6"/>
    <w:rsid w:val="004312AF"/>
    <w:rsid w:val="00431FB5"/>
    <w:rsid w:val="004329E5"/>
    <w:rsid w:val="00433241"/>
    <w:rsid w:val="00433E63"/>
    <w:rsid w:val="00434AF8"/>
    <w:rsid w:val="00434D17"/>
    <w:rsid w:val="00435728"/>
    <w:rsid w:val="00436766"/>
    <w:rsid w:val="00436939"/>
    <w:rsid w:val="004369C5"/>
    <w:rsid w:val="00436BCA"/>
    <w:rsid w:val="00436C73"/>
    <w:rsid w:val="00437972"/>
    <w:rsid w:val="00437B61"/>
    <w:rsid w:val="00440A14"/>
    <w:rsid w:val="00440AF5"/>
    <w:rsid w:val="00440EF1"/>
    <w:rsid w:val="00440F5B"/>
    <w:rsid w:val="0044176C"/>
    <w:rsid w:val="004417E3"/>
    <w:rsid w:val="00441A49"/>
    <w:rsid w:val="004438C6"/>
    <w:rsid w:val="00444A43"/>
    <w:rsid w:val="00445721"/>
    <w:rsid w:val="0044641C"/>
    <w:rsid w:val="004510AB"/>
    <w:rsid w:val="0045116C"/>
    <w:rsid w:val="00451E4F"/>
    <w:rsid w:val="00451EAD"/>
    <w:rsid w:val="00451F5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09D3"/>
    <w:rsid w:val="00461E4C"/>
    <w:rsid w:val="00462126"/>
    <w:rsid w:val="00462715"/>
    <w:rsid w:val="00464CD5"/>
    <w:rsid w:val="004654F6"/>
    <w:rsid w:val="00465760"/>
    <w:rsid w:val="00465879"/>
    <w:rsid w:val="0046591D"/>
    <w:rsid w:val="00466002"/>
    <w:rsid w:val="0046615E"/>
    <w:rsid w:val="004662B4"/>
    <w:rsid w:val="00466958"/>
    <w:rsid w:val="004715A1"/>
    <w:rsid w:val="00472EA4"/>
    <w:rsid w:val="004735C5"/>
    <w:rsid w:val="00473A59"/>
    <w:rsid w:val="004744B1"/>
    <w:rsid w:val="00474575"/>
    <w:rsid w:val="00474D78"/>
    <w:rsid w:val="0047628A"/>
    <w:rsid w:val="00477A6E"/>
    <w:rsid w:val="004805C9"/>
    <w:rsid w:val="00481350"/>
    <w:rsid w:val="004819BB"/>
    <w:rsid w:val="00482238"/>
    <w:rsid w:val="00482242"/>
    <w:rsid w:val="0048285B"/>
    <w:rsid w:val="004835C3"/>
    <w:rsid w:val="00483DAB"/>
    <w:rsid w:val="00484B7E"/>
    <w:rsid w:val="00485614"/>
    <w:rsid w:val="00485748"/>
    <w:rsid w:val="00485E71"/>
    <w:rsid w:val="00486557"/>
    <w:rsid w:val="00487069"/>
    <w:rsid w:val="00490079"/>
    <w:rsid w:val="00490CA9"/>
    <w:rsid w:val="00491D05"/>
    <w:rsid w:val="0049228C"/>
    <w:rsid w:val="00492EDF"/>
    <w:rsid w:val="00493233"/>
    <w:rsid w:val="00494783"/>
    <w:rsid w:val="00496789"/>
    <w:rsid w:val="004969B2"/>
    <w:rsid w:val="00496BD4"/>
    <w:rsid w:val="00497A3B"/>
    <w:rsid w:val="00497FEB"/>
    <w:rsid w:val="004A16A7"/>
    <w:rsid w:val="004A1C45"/>
    <w:rsid w:val="004A2A5A"/>
    <w:rsid w:val="004A327A"/>
    <w:rsid w:val="004A37D2"/>
    <w:rsid w:val="004A40FD"/>
    <w:rsid w:val="004A70B8"/>
    <w:rsid w:val="004A7763"/>
    <w:rsid w:val="004A7A4C"/>
    <w:rsid w:val="004B1177"/>
    <w:rsid w:val="004B1A47"/>
    <w:rsid w:val="004B2EA3"/>
    <w:rsid w:val="004B3952"/>
    <w:rsid w:val="004B3F4E"/>
    <w:rsid w:val="004B415D"/>
    <w:rsid w:val="004B4342"/>
    <w:rsid w:val="004B449D"/>
    <w:rsid w:val="004B533E"/>
    <w:rsid w:val="004B79D9"/>
    <w:rsid w:val="004C00AD"/>
    <w:rsid w:val="004C010D"/>
    <w:rsid w:val="004C0152"/>
    <w:rsid w:val="004C0578"/>
    <w:rsid w:val="004C0E34"/>
    <w:rsid w:val="004C13F4"/>
    <w:rsid w:val="004C2125"/>
    <w:rsid w:val="004C3B2A"/>
    <w:rsid w:val="004C4460"/>
    <w:rsid w:val="004C4487"/>
    <w:rsid w:val="004C47B0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5E27"/>
    <w:rsid w:val="004D607D"/>
    <w:rsid w:val="004D74B6"/>
    <w:rsid w:val="004E0A4F"/>
    <w:rsid w:val="004E1206"/>
    <w:rsid w:val="004E1D6D"/>
    <w:rsid w:val="004E1E47"/>
    <w:rsid w:val="004E29CD"/>
    <w:rsid w:val="004E2BC1"/>
    <w:rsid w:val="004E3071"/>
    <w:rsid w:val="004E4034"/>
    <w:rsid w:val="004E49E7"/>
    <w:rsid w:val="004E5728"/>
    <w:rsid w:val="004E7099"/>
    <w:rsid w:val="004E7820"/>
    <w:rsid w:val="004F0982"/>
    <w:rsid w:val="004F1F2E"/>
    <w:rsid w:val="004F2DB4"/>
    <w:rsid w:val="004F2EB0"/>
    <w:rsid w:val="004F3274"/>
    <w:rsid w:val="004F460D"/>
    <w:rsid w:val="004F4849"/>
    <w:rsid w:val="004F56C6"/>
    <w:rsid w:val="004F5DFD"/>
    <w:rsid w:val="004F61D5"/>
    <w:rsid w:val="004F62D4"/>
    <w:rsid w:val="004F68FF"/>
    <w:rsid w:val="004F70F5"/>
    <w:rsid w:val="004F73CB"/>
    <w:rsid w:val="0050052F"/>
    <w:rsid w:val="005006AC"/>
    <w:rsid w:val="00501932"/>
    <w:rsid w:val="00501F50"/>
    <w:rsid w:val="0050348D"/>
    <w:rsid w:val="00503A1D"/>
    <w:rsid w:val="00503DC7"/>
    <w:rsid w:val="0050487C"/>
    <w:rsid w:val="00504B4B"/>
    <w:rsid w:val="0050524C"/>
    <w:rsid w:val="005057CC"/>
    <w:rsid w:val="00505F50"/>
    <w:rsid w:val="005061FA"/>
    <w:rsid w:val="005071B0"/>
    <w:rsid w:val="00507AEF"/>
    <w:rsid w:val="00510337"/>
    <w:rsid w:val="00510504"/>
    <w:rsid w:val="005109C6"/>
    <w:rsid w:val="00510A05"/>
    <w:rsid w:val="00510CFC"/>
    <w:rsid w:val="00510D50"/>
    <w:rsid w:val="005118F1"/>
    <w:rsid w:val="00511B31"/>
    <w:rsid w:val="005129E8"/>
    <w:rsid w:val="00512A45"/>
    <w:rsid w:val="00513782"/>
    <w:rsid w:val="00515C1C"/>
    <w:rsid w:val="005163C4"/>
    <w:rsid w:val="00516D25"/>
    <w:rsid w:val="00516FE6"/>
    <w:rsid w:val="00517E89"/>
    <w:rsid w:val="00521EAD"/>
    <w:rsid w:val="005235FD"/>
    <w:rsid w:val="00523B30"/>
    <w:rsid w:val="00524001"/>
    <w:rsid w:val="00524D57"/>
    <w:rsid w:val="0052680D"/>
    <w:rsid w:val="00526DB7"/>
    <w:rsid w:val="005272E9"/>
    <w:rsid w:val="00527620"/>
    <w:rsid w:val="00527F84"/>
    <w:rsid w:val="00527FBF"/>
    <w:rsid w:val="00530A33"/>
    <w:rsid w:val="00530A39"/>
    <w:rsid w:val="00531109"/>
    <w:rsid w:val="00531CF5"/>
    <w:rsid w:val="00532195"/>
    <w:rsid w:val="005332AB"/>
    <w:rsid w:val="00533879"/>
    <w:rsid w:val="00533F1F"/>
    <w:rsid w:val="00533FD5"/>
    <w:rsid w:val="00536319"/>
    <w:rsid w:val="00536806"/>
    <w:rsid w:val="00537041"/>
    <w:rsid w:val="005378E0"/>
    <w:rsid w:val="005410BE"/>
    <w:rsid w:val="005411C7"/>
    <w:rsid w:val="0054128C"/>
    <w:rsid w:val="005414BF"/>
    <w:rsid w:val="00541CA0"/>
    <w:rsid w:val="00541F43"/>
    <w:rsid w:val="005422F5"/>
    <w:rsid w:val="00542766"/>
    <w:rsid w:val="00542B34"/>
    <w:rsid w:val="00542B6B"/>
    <w:rsid w:val="00542BBE"/>
    <w:rsid w:val="00542C11"/>
    <w:rsid w:val="00542CAC"/>
    <w:rsid w:val="00542CDD"/>
    <w:rsid w:val="0054511D"/>
    <w:rsid w:val="00545C3B"/>
    <w:rsid w:val="00545E86"/>
    <w:rsid w:val="0054649A"/>
    <w:rsid w:val="005464C7"/>
    <w:rsid w:val="0054777D"/>
    <w:rsid w:val="00551486"/>
    <w:rsid w:val="005515EF"/>
    <w:rsid w:val="00551FC1"/>
    <w:rsid w:val="00552AD0"/>
    <w:rsid w:val="00553384"/>
    <w:rsid w:val="0055495B"/>
    <w:rsid w:val="0055556E"/>
    <w:rsid w:val="00555F6D"/>
    <w:rsid w:val="005561E7"/>
    <w:rsid w:val="0055645F"/>
    <w:rsid w:val="00556983"/>
    <w:rsid w:val="00556AFA"/>
    <w:rsid w:val="00556ED7"/>
    <w:rsid w:val="005578CD"/>
    <w:rsid w:val="00557B96"/>
    <w:rsid w:val="00557FE8"/>
    <w:rsid w:val="005607DD"/>
    <w:rsid w:val="00561E03"/>
    <w:rsid w:val="00562102"/>
    <w:rsid w:val="0056264C"/>
    <w:rsid w:val="00562C7C"/>
    <w:rsid w:val="00564397"/>
    <w:rsid w:val="00564574"/>
    <w:rsid w:val="00564915"/>
    <w:rsid w:val="00564B2F"/>
    <w:rsid w:val="005653A1"/>
    <w:rsid w:val="00565A0B"/>
    <w:rsid w:val="00566220"/>
    <w:rsid w:val="00566855"/>
    <w:rsid w:val="00566FA8"/>
    <w:rsid w:val="00567425"/>
    <w:rsid w:val="00570AAA"/>
    <w:rsid w:val="00570D20"/>
    <w:rsid w:val="00571142"/>
    <w:rsid w:val="005714AF"/>
    <w:rsid w:val="005732C1"/>
    <w:rsid w:val="005732E1"/>
    <w:rsid w:val="00573A8B"/>
    <w:rsid w:val="005745A7"/>
    <w:rsid w:val="00574BC3"/>
    <w:rsid w:val="005752EA"/>
    <w:rsid w:val="00575EE2"/>
    <w:rsid w:val="00575F0F"/>
    <w:rsid w:val="00576A03"/>
    <w:rsid w:val="00577B3B"/>
    <w:rsid w:val="00581DA1"/>
    <w:rsid w:val="0058241C"/>
    <w:rsid w:val="00582B4C"/>
    <w:rsid w:val="00582C03"/>
    <w:rsid w:val="00584569"/>
    <w:rsid w:val="00584A66"/>
    <w:rsid w:val="005853FD"/>
    <w:rsid w:val="0058568F"/>
    <w:rsid w:val="005872FF"/>
    <w:rsid w:val="00590D64"/>
    <w:rsid w:val="00592C5D"/>
    <w:rsid w:val="0059391F"/>
    <w:rsid w:val="00593BF2"/>
    <w:rsid w:val="00593DD0"/>
    <w:rsid w:val="00594DE9"/>
    <w:rsid w:val="00595037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0D07"/>
    <w:rsid w:val="005A194F"/>
    <w:rsid w:val="005A20EA"/>
    <w:rsid w:val="005A3E30"/>
    <w:rsid w:val="005A407D"/>
    <w:rsid w:val="005A4820"/>
    <w:rsid w:val="005A4D19"/>
    <w:rsid w:val="005A5851"/>
    <w:rsid w:val="005A5D59"/>
    <w:rsid w:val="005A6A64"/>
    <w:rsid w:val="005A6AF5"/>
    <w:rsid w:val="005A6E92"/>
    <w:rsid w:val="005B0259"/>
    <w:rsid w:val="005B10EE"/>
    <w:rsid w:val="005B15F2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C7C89"/>
    <w:rsid w:val="005D170B"/>
    <w:rsid w:val="005D1811"/>
    <w:rsid w:val="005D18D6"/>
    <w:rsid w:val="005D1C15"/>
    <w:rsid w:val="005D2AFB"/>
    <w:rsid w:val="005D317D"/>
    <w:rsid w:val="005D3EAB"/>
    <w:rsid w:val="005D5B63"/>
    <w:rsid w:val="005D68A4"/>
    <w:rsid w:val="005D741F"/>
    <w:rsid w:val="005E0EAB"/>
    <w:rsid w:val="005E1A1F"/>
    <w:rsid w:val="005E1B4E"/>
    <w:rsid w:val="005E1BC6"/>
    <w:rsid w:val="005E1C18"/>
    <w:rsid w:val="005E3104"/>
    <w:rsid w:val="005E313B"/>
    <w:rsid w:val="005E3D42"/>
    <w:rsid w:val="005E49BE"/>
    <w:rsid w:val="005E4C70"/>
    <w:rsid w:val="005E4CC9"/>
    <w:rsid w:val="005E4D0C"/>
    <w:rsid w:val="005E4DC6"/>
    <w:rsid w:val="005E58B3"/>
    <w:rsid w:val="005E7500"/>
    <w:rsid w:val="005E7556"/>
    <w:rsid w:val="005F0068"/>
    <w:rsid w:val="005F0BDF"/>
    <w:rsid w:val="005F0D47"/>
    <w:rsid w:val="005F13F0"/>
    <w:rsid w:val="005F1BBD"/>
    <w:rsid w:val="005F1F84"/>
    <w:rsid w:val="005F2A9B"/>
    <w:rsid w:val="005F2D2D"/>
    <w:rsid w:val="005F3814"/>
    <w:rsid w:val="005F3FC1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3E1"/>
    <w:rsid w:val="00602E0D"/>
    <w:rsid w:val="00603697"/>
    <w:rsid w:val="0060486C"/>
    <w:rsid w:val="00604DB0"/>
    <w:rsid w:val="00605227"/>
    <w:rsid w:val="00607866"/>
    <w:rsid w:val="00607F2C"/>
    <w:rsid w:val="00607F79"/>
    <w:rsid w:val="006100EF"/>
    <w:rsid w:val="0061027E"/>
    <w:rsid w:val="00610885"/>
    <w:rsid w:val="00610925"/>
    <w:rsid w:val="00610A55"/>
    <w:rsid w:val="00610ABE"/>
    <w:rsid w:val="006117D1"/>
    <w:rsid w:val="00612419"/>
    <w:rsid w:val="006137B4"/>
    <w:rsid w:val="00613CCF"/>
    <w:rsid w:val="0061428D"/>
    <w:rsid w:val="006157C2"/>
    <w:rsid w:val="00615D07"/>
    <w:rsid w:val="006165AD"/>
    <w:rsid w:val="006165AE"/>
    <w:rsid w:val="00617057"/>
    <w:rsid w:val="00617BA9"/>
    <w:rsid w:val="00620B84"/>
    <w:rsid w:val="006211A5"/>
    <w:rsid w:val="00624FB4"/>
    <w:rsid w:val="006257B8"/>
    <w:rsid w:val="00625D90"/>
    <w:rsid w:val="00627ECF"/>
    <w:rsid w:val="00630002"/>
    <w:rsid w:val="00630214"/>
    <w:rsid w:val="00631229"/>
    <w:rsid w:val="00631982"/>
    <w:rsid w:val="006323D3"/>
    <w:rsid w:val="00632DE9"/>
    <w:rsid w:val="00633E07"/>
    <w:rsid w:val="00633E47"/>
    <w:rsid w:val="006349ED"/>
    <w:rsid w:val="00634ECE"/>
    <w:rsid w:val="0063515B"/>
    <w:rsid w:val="00635500"/>
    <w:rsid w:val="006412EA"/>
    <w:rsid w:val="006413C2"/>
    <w:rsid w:val="00641893"/>
    <w:rsid w:val="00641976"/>
    <w:rsid w:val="00641C50"/>
    <w:rsid w:val="00641D7A"/>
    <w:rsid w:val="00641E69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0FD0"/>
    <w:rsid w:val="006530C5"/>
    <w:rsid w:val="00653280"/>
    <w:rsid w:val="00653597"/>
    <w:rsid w:val="00653624"/>
    <w:rsid w:val="00653E9D"/>
    <w:rsid w:val="00653FBE"/>
    <w:rsid w:val="0065435A"/>
    <w:rsid w:val="00654748"/>
    <w:rsid w:val="00655001"/>
    <w:rsid w:val="00655D19"/>
    <w:rsid w:val="00657511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781"/>
    <w:rsid w:val="00663C59"/>
    <w:rsid w:val="0066415D"/>
    <w:rsid w:val="006642BF"/>
    <w:rsid w:val="00665ABA"/>
    <w:rsid w:val="0066668B"/>
    <w:rsid w:val="006700CD"/>
    <w:rsid w:val="00670132"/>
    <w:rsid w:val="00670DA9"/>
    <w:rsid w:val="006716FC"/>
    <w:rsid w:val="006724D2"/>
    <w:rsid w:val="006738A2"/>
    <w:rsid w:val="00673F1E"/>
    <w:rsid w:val="0067452A"/>
    <w:rsid w:val="00675A6C"/>
    <w:rsid w:val="0067647D"/>
    <w:rsid w:val="00677185"/>
    <w:rsid w:val="00677206"/>
    <w:rsid w:val="00677DED"/>
    <w:rsid w:val="00680786"/>
    <w:rsid w:val="0068084C"/>
    <w:rsid w:val="00680BC4"/>
    <w:rsid w:val="00680F98"/>
    <w:rsid w:val="00682729"/>
    <w:rsid w:val="00682ADF"/>
    <w:rsid w:val="00683456"/>
    <w:rsid w:val="0068416A"/>
    <w:rsid w:val="006843DC"/>
    <w:rsid w:val="00684EC1"/>
    <w:rsid w:val="00684F6C"/>
    <w:rsid w:val="006854F4"/>
    <w:rsid w:val="006860C8"/>
    <w:rsid w:val="006861CF"/>
    <w:rsid w:val="006864C8"/>
    <w:rsid w:val="0068668D"/>
    <w:rsid w:val="00687475"/>
    <w:rsid w:val="00687DC6"/>
    <w:rsid w:val="006900CF"/>
    <w:rsid w:val="00690807"/>
    <w:rsid w:val="00690F74"/>
    <w:rsid w:val="006921C5"/>
    <w:rsid w:val="00692271"/>
    <w:rsid w:val="00693207"/>
    <w:rsid w:val="00693421"/>
    <w:rsid w:val="00693BE0"/>
    <w:rsid w:val="00693D34"/>
    <w:rsid w:val="006947AE"/>
    <w:rsid w:val="00695216"/>
    <w:rsid w:val="0069526C"/>
    <w:rsid w:val="00696340"/>
    <w:rsid w:val="00696B0E"/>
    <w:rsid w:val="00696D05"/>
    <w:rsid w:val="00696D08"/>
    <w:rsid w:val="00697167"/>
    <w:rsid w:val="00697434"/>
    <w:rsid w:val="00697476"/>
    <w:rsid w:val="006978A9"/>
    <w:rsid w:val="006A02FD"/>
    <w:rsid w:val="006A03B0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0056"/>
    <w:rsid w:val="006B105F"/>
    <w:rsid w:val="006B1269"/>
    <w:rsid w:val="006B1323"/>
    <w:rsid w:val="006B2E07"/>
    <w:rsid w:val="006B3DD3"/>
    <w:rsid w:val="006B56E8"/>
    <w:rsid w:val="006B589F"/>
    <w:rsid w:val="006B5923"/>
    <w:rsid w:val="006B64C1"/>
    <w:rsid w:val="006B6F71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1B35"/>
    <w:rsid w:val="006D2983"/>
    <w:rsid w:val="006D2E30"/>
    <w:rsid w:val="006D352F"/>
    <w:rsid w:val="006D4B99"/>
    <w:rsid w:val="006D4DF0"/>
    <w:rsid w:val="006D5399"/>
    <w:rsid w:val="006D6478"/>
    <w:rsid w:val="006D6A40"/>
    <w:rsid w:val="006D7299"/>
    <w:rsid w:val="006D74B3"/>
    <w:rsid w:val="006D79B4"/>
    <w:rsid w:val="006D7BDE"/>
    <w:rsid w:val="006E3316"/>
    <w:rsid w:val="006E3D49"/>
    <w:rsid w:val="006E4A04"/>
    <w:rsid w:val="006E5558"/>
    <w:rsid w:val="006E5AA6"/>
    <w:rsid w:val="006E6173"/>
    <w:rsid w:val="006E6E53"/>
    <w:rsid w:val="006E7248"/>
    <w:rsid w:val="006E7386"/>
    <w:rsid w:val="006E769E"/>
    <w:rsid w:val="006E7BEB"/>
    <w:rsid w:val="006F0066"/>
    <w:rsid w:val="006F1CAF"/>
    <w:rsid w:val="006F21A0"/>
    <w:rsid w:val="006F2239"/>
    <w:rsid w:val="006F2430"/>
    <w:rsid w:val="006F335F"/>
    <w:rsid w:val="006F39D7"/>
    <w:rsid w:val="006F3FA5"/>
    <w:rsid w:val="006F5023"/>
    <w:rsid w:val="006F633A"/>
    <w:rsid w:val="006F6695"/>
    <w:rsid w:val="006F72BD"/>
    <w:rsid w:val="006F7E48"/>
    <w:rsid w:val="007023DF"/>
    <w:rsid w:val="007025D3"/>
    <w:rsid w:val="007026B6"/>
    <w:rsid w:val="00703773"/>
    <w:rsid w:val="007043C5"/>
    <w:rsid w:val="00704F51"/>
    <w:rsid w:val="007052EA"/>
    <w:rsid w:val="007068B3"/>
    <w:rsid w:val="00706B9A"/>
    <w:rsid w:val="0071089A"/>
    <w:rsid w:val="00710B0A"/>
    <w:rsid w:val="00711852"/>
    <w:rsid w:val="00711C72"/>
    <w:rsid w:val="007120DB"/>
    <w:rsid w:val="007132C1"/>
    <w:rsid w:val="007136AA"/>
    <w:rsid w:val="007138CF"/>
    <w:rsid w:val="00713DF4"/>
    <w:rsid w:val="0071517B"/>
    <w:rsid w:val="007151F2"/>
    <w:rsid w:val="0071560B"/>
    <w:rsid w:val="00716935"/>
    <w:rsid w:val="00717277"/>
    <w:rsid w:val="00717F94"/>
    <w:rsid w:val="00720895"/>
    <w:rsid w:val="007220B6"/>
    <w:rsid w:val="00722100"/>
    <w:rsid w:val="00722DD2"/>
    <w:rsid w:val="007235AE"/>
    <w:rsid w:val="007238EC"/>
    <w:rsid w:val="00723B41"/>
    <w:rsid w:val="00724038"/>
    <w:rsid w:val="0072406B"/>
    <w:rsid w:val="0072441D"/>
    <w:rsid w:val="00724577"/>
    <w:rsid w:val="007248B7"/>
    <w:rsid w:val="00724BB9"/>
    <w:rsid w:val="0072516D"/>
    <w:rsid w:val="007256EC"/>
    <w:rsid w:val="00725992"/>
    <w:rsid w:val="007259A6"/>
    <w:rsid w:val="00726A22"/>
    <w:rsid w:val="00726EA0"/>
    <w:rsid w:val="00727600"/>
    <w:rsid w:val="00730741"/>
    <w:rsid w:val="00730818"/>
    <w:rsid w:val="0073093E"/>
    <w:rsid w:val="00731931"/>
    <w:rsid w:val="00732346"/>
    <w:rsid w:val="00732ECE"/>
    <w:rsid w:val="00733C29"/>
    <w:rsid w:val="00733F98"/>
    <w:rsid w:val="00734191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383"/>
    <w:rsid w:val="0074756F"/>
    <w:rsid w:val="00747A74"/>
    <w:rsid w:val="00747D42"/>
    <w:rsid w:val="00750033"/>
    <w:rsid w:val="00750CCA"/>
    <w:rsid w:val="00751E97"/>
    <w:rsid w:val="007522DA"/>
    <w:rsid w:val="0075356D"/>
    <w:rsid w:val="007538AB"/>
    <w:rsid w:val="00753C2E"/>
    <w:rsid w:val="00755902"/>
    <w:rsid w:val="00756ACD"/>
    <w:rsid w:val="00756D6D"/>
    <w:rsid w:val="00756DD2"/>
    <w:rsid w:val="007571C9"/>
    <w:rsid w:val="00757346"/>
    <w:rsid w:val="00757593"/>
    <w:rsid w:val="00760083"/>
    <w:rsid w:val="007600C5"/>
    <w:rsid w:val="00760667"/>
    <w:rsid w:val="00760C9D"/>
    <w:rsid w:val="00760DD7"/>
    <w:rsid w:val="007612F5"/>
    <w:rsid w:val="0076191E"/>
    <w:rsid w:val="0076443D"/>
    <w:rsid w:val="00764B34"/>
    <w:rsid w:val="00765FA8"/>
    <w:rsid w:val="00765FE7"/>
    <w:rsid w:val="00766177"/>
    <w:rsid w:val="007661C0"/>
    <w:rsid w:val="00770092"/>
    <w:rsid w:val="0077010D"/>
    <w:rsid w:val="00771869"/>
    <w:rsid w:val="007723CA"/>
    <w:rsid w:val="00772C77"/>
    <w:rsid w:val="007746EE"/>
    <w:rsid w:val="00775188"/>
    <w:rsid w:val="00775AD7"/>
    <w:rsid w:val="007775E1"/>
    <w:rsid w:val="00777DAF"/>
    <w:rsid w:val="007801D1"/>
    <w:rsid w:val="007802C8"/>
    <w:rsid w:val="0078061B"/>
    <w:rsid w:val="00780A5D"/>
    <w:rsid w:val="0078258A"/>
    <w:rsid w:val="00782B51"/>
    <w:rsid w:val="00782CC7"/>
    <w:rsid w:val="00784455"/>
    <w:rsid w:val="00784A89"/>
    <w:rsid w:val="0078542C"/>
    <w:rsid w:val="00786D1E"/>
    <w:rsid w:val="0078702A"/>
    <w:rsid w:val="007908B0"/>
    <w:rsid w:val="00790E60"/>
    <w:rsid w:val="00792BD6"/>
    <w:rsid w:val="00792E51"/>
    <w:rsid w:val="00793E45"/>
    <w:rsid w:val="00793F27"/>
    <w:rsid w:val="00795ED4"/>
    <w:rsid w:val="007963F8"/>
    <w:rsid w:val="0079701E"/>
    <w:rsid w:val="007A0D1C"/>
    <w:rsid w:val="007A230E"/>
    <w:rsid w:val="007A2B90"/>
    <w:rsid w:val="007A37F7"/>
    <w:rsid w:val="007A3A3A"/>
    <w:rsid w:val="007A4C84"/>
    <w:rsid w:val="007A5074"/>
    <w:rsid w:val="007A541D"/>
    <w:rsid w:val="007A5844"/>
    <w:rsid w:val="007A5C2C"/>
    <w:rsid w:val="007A6180"/>
    <w:rsid w:val="007A6661"/>
    <w:rsid w:val="007A72A3"/>
    <w:rsid w:val="007A7E12"/>
    <w:rsid w:val="007B035C"/>
    <w:rsid w:val="007B24C9"/>
    <w:rsid w:val="007B2D99"/>
    <w:rsid w:val="007B3800"/>
    <w:rsid w:val="007B41EC"/>
    <w:rsid w:val="007B4FC5"/>
    <w:rsid w:val="007B5CF8"/>
    <w:rsid w:val="007B68E4"/>
    <w:rsid w:val="007C0690"/>
    <w:rsid w:val="007C22C3"/>
    <w:rsid w:val="007C2594"/>
    <w:rsid w:val="007C2668"/>
    <w:rsid w:val="007C3776"/>
    <w:rsid w:val="007C3CFF"/>
    <w:rsid w:val="007C3FCD"/>
    <w:rsid w:val="007C4EC6"/>
    <w:rsid w:val="007C6359"/>
    <w:rsid w:val="007C65C6"/>
    <w:rsid w:val="007C737F"/>
    <w:rsid w:val="007C7448"/>
    <w:rsid w:val="007D0CD6"/>
    <w:rsid w:val="007D0D26"/>
    <w:rsid w:val="007D2FAD"/>
    <w:rsid w:val="007D30E7"/>
    <w:rsid w:val="007D3952"/>
    <w:rsid w:val="007D3F80"/>
    <w:rsid w:val="007D45E4"/>
    <w:rsid w:val="007D4C31"/>
    <w:rsid w:val="007D56F5"/>
    <w:rsid w:val="007D5C80"/>
    <w:rsid w:val="007D66D1"/>
    <w:rsid w:val="007D67AA"/>
    <w:rsid w:val="007D6985"/>
    <w:rsid w:val="007D6DD5"/>
    <w:rsid w:val="007D73A5"/>
    <w:rsid w:val="007D767A"/>
    <w:rsid w:val="007E053B"/>
    <w:rsid w:val="007E15A4"/>
    <w:rsid w:val="007E25FD"/>
    <w:rsid w:val="007E2A47"/>
    <w:rsid w:val="007E2C5E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388"/>
    <w:rsid w:val="007F086C"/>
    <w:rsid w:val="007F0A8B"/>
    <w:rsid w:val="007F1BF9"/>
    <w:rsid w:val="007F3604"/>
    <w:rsid w:val="007F47F8"/>
    <w:rsid w:val="007F4BFA"/>
    <w:rsid w:val="007F4D38"/>
    <w:rsid w:val="007F56CE"/>
    <w:rsid w:val="007F64ED"/>
    <w:rsid w:val="007F7437"/>
    <w:rsid w:val="007F771E"/>
    <w:rsid w:val="00800496"/>
    <w:rsid w:val="0080091F"/>
    <w:rsid w:val="00801096"/>
    <w:rsid w:val="0080177A"/>
    <w:rsid w:val="00803618"/>
    <w:rsid w:val="00805157"/>
    <w:rsid w:val="00805F6C"/>
    <w:rsid w:val="00806326"/>
    <w:rsid w:val="0080686B"/>
    <w:rsid w:val="008101B1"/>
    <w:rsid w:val="00811498"/>
    <w:rsid w:val="00811ACB"/>
    <w:rsid w:val="008123BF"/>
    <w:rsid w:val="0081248A"/>
    <w:rsid w:val="00813073"/>
    <w:rsid w:val="00813255"/>
    <w:rsid w:val="008138B0"/>
    <w:rsid w:val="00813ED2"/>
    <w:rsid w:val="00814710"/>
    <w:rsid w:val="00814C5D"/>
    <w:rsid w:val="0081588A"/>
    <w:rsid w:val="0081594C"/>
    <w:rsid w:val="00816414"/>
    <w:rsid w:val="00816BC4"/>
    <w:rsid w:val="00817695"/>
    <w:rsid w:val="00820E0B"/>
    <w:rsid w:val="00821097"/>
    <w:rsid w:val="008211F7"/>
    <w:rsid w:val="008226E0"/>
    <w:rsid w:val="00823383"/>
    <w:rsid w:val="00823BFB"/>
    <w:rsid w:val="00824434"/>
    <w:rsid w:val="008245F7"/>
    <w:rsid w:val="00824802"/>
    <w:rsid w:val="008252DB"/>
    <w:rsid w:val="0082534F"/>
    <w:rsid w:val="00826AA0"/>
    <w:rsid w:val="00827462"/>
    <w:rsid w:val="00827D09"/>
    <w:rsid w:val="00827EE3"/>
    <w:rsid w:val="0083007E"/>
    <w:rsid w:val="00830283"/>
    <w:rsid w:val="00830D29"/>
    <w:rsid w:val="008315C3"/>
    <w:rsid w:val="0083192D"/>
    <w:rsid w:val="0083197F"/>
    <w:rsid w:val="00832FD0"/>
    <w:rsid w:val="00833401"/>
    <w:rsid w:val="00834714"/>
    <w:rsid w:val="008354A0"/>
    <w:rsid w:val="00835B53"/>
    <w:rsid w:val="00835EDF"/>
    <w:rsid w:val="008361FC"/>
    <w:rsid w:val="00837474"/>
    <w:rsid w:val="00837A1C"/>
    <w:rsid w:val="00840364"/>
    <w:rsid w:val="008406E7"/>
    <w:rsid w:val="00840973"/>
    <w:rsid w:val="00841D6C"/>
    <w:rsid w:val="008425EA"/>
    <w:rsid w:val="00842903"/>
    <w:rsid w:val="00843507"/>
    <w:rsid w:val="0084462C"/>
    <w:rsid w:val="008447ED"/>
    <w:rsid w:val="00844891"/>
    <w:rsid w:val="00844C75"/>
    <w:rsid w:val="00845E3A"/>
    <w:rsid w:val="00846A34"/>
    <w:rsid w:val="00846B3C"/>
    <w:rsid w:val="008503DC"/>
    <w:rsid w:val="0085139B"/>
    <w:rsid w:val="00851C87"/>
    <w:rsid w:val="00851D12"/>
    <w:rsid w:val="008522C2"/>
    <w:rsid w:val="00852977"/>
    <w:rsid w:val="00853BF7"/>
    <w:rsid w:val="008540BE"/>
    <w:rsid w:val="00854262"/>
    <w:rsid w:val="00854EF1"/>
    <w:rsid w:val="00856793"/>
    <w:rsid w:val="0085688D"/>
    <w:rsid w:val="00856A3F"/>
    <w:rsid w:val="00860C64"/>
    <w:rsid w:val="00860D16"/>
    <w:rsid w:val="00860FE0"/>
    <w:rsid w:val="008616B5"/>
    <w:rsid w:val="00861A9F"/>
    <w:rsid w:val="00861FA6"/>
    <w:rsid w:val="0086240E"/>
    <w:rsid w:val="00862C85"/>
    <w:rsid w:val="0086367B"/>
    <w:rsid w:val="00863A71"/>
    <w:rsid w:val="00863CE6"/>
    <w:rsid w:val="008644A8"/>
    <w:rsid w:val="00865359"/>
    <w:rsid w:val="00865ADE"/>
    <w:rsid w:val="00866DFD"/>
    <w:rsid w:val="00870AD6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7676B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1081"/>
    <w:rsid w:val="008933CF"/>
    <w:rsid w:val="00893722"/>
    <w:rsid w:val="00893A3E"/>
    <w:rsid w:val="008942AF"/>
    <w:rsid w:val="00894C39"/>
    <w:rsid w:val="00895570"/>
    <w:rsid w:val="0089579D"/>
    <w:rsid w:val="0089601F"/>
    <w:rsid w:val="008960DF"/>
    <w:rsid w:val="008963A9"/>
    <w:rsid w:val="00896586"/>
    <w:rsid w:val="008976EE"/>
    <w:rsid w:val="008A1C86"/>
    <w:rsid w:val="008A1EBC"/>
    <w:rsid w:val="008A3DDF"/>
    <w:rsid w:val="008A60CA"/>
    <w:rsid w:val="008A69A9"/>
    <w:rsid w:val="008A6A82"/>
    <w:rsid w:val="008A787D"/>
    <w:rsid w:val="008B29D2"/>
    <w:rsid w:val="008B2F51"/>
    <w:rsid w:val="008B367F"/>
    <w:rsid w:val="008B572F"/>
    <w:rsid w:val="008B5A1D"/>
    <w:rsid w:val="008B622A"/>
    <w:rsid w:val="008B67CB"/>
    <w:rsid w:val="008B7412"/>
    <w:rsid w:val="008C01F7"/>
    <w:rsid w:val="008C033A"/>
    <w:rsid w:val="008C04A9"/>
    <w:rsid w:val="008C094E"/>
    <w:rsid w:val="008C0E63"/>
    <w:rsid w:val="008C12F4"/>
    <w:rsid w:val="008C2088"/>
    <w:rsid w:val="008C2150"/>
    <w:rsid w:val="008C24B7"/>
    <w:rsid w:val="008C2C1D"/>
    <w:rsid w:val="008C32A4"/>
    <w:rsid w:val="008C4E38"/>
    <w:rsid w:val="008C4EA5"/>
    <w:rsid w:val="008C57B0"/>
    <w:rsid w:val="008C639E"/>
    <w:rsid w:val="008C64CA"/>
    <w:rsid w:val="008C7061"/>
    <w:rsid w:val="008C7805"/>
    <w:rsid w:val="008D0A17"/>
    <w:rsid w:val="008D1CA1"/>
    <w:rsid w:val="008D1EC6"/>
    <w:rsid w:val="008D1EED"/>
    <w:rsid w:val="008D2036"/>
    <w:rsid w:val="008D2DBE"/>
    <w:rsid w:val="008D2E4B"/>
    <w:rsid w:val="008D35CD"/>
    <w:rsid w:val="008D4050"/>
    <w:rsid w:val="008D42EE"/>
    <w:rsid w:val="008D479B"/>
    <w:rsid w:val="008D47B1"/>
    <w:rsid w:val="008D5A7A"/>
    <w:rsid w:val="008D6A52"/>
    <w:rsid w:val="008D6CCD"/>
    <w:rsid w:val="008D6F84"/>
    <w:rsid w:val="008D7811"/>
    <w:rsid w:val="008E009A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E728D"/>
    <w:rsid w:val="008E7C88"/>
    <w:rsid w:val="008F1259"/>
    <w:rsid w:val="008F256A"/>
    <w:rsid w:val="008F2F86"/>
    <w:rsid w:val="008F3579"/>
    <w:rsid w:val="008F7734"/>
    <w:rsid w:val="0090114D"/>
    <w:rsid w:val="009018DB"/>
    <w:rsid w:val="00902350"/>
    <w:rsid w:val="0090319D"/>
    <w:rsid w:val="00903E18"/>
    <w:rsid w:val="009047C3"/>
    <w:rsid w:val="00904864"/>
    <w:rsid w:val="0090596A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22F1"/>
    <w:rsid w:val="00913286"/>
    <w:rsid w:val="009135F8"/>
    <w:rsid w:val="009137E8"/>
    <w:rsid w:val="00914AC9"/>
    <w:rsid w:val="009150F8"/>
    <w:rsid w:val="00915909"/>
    <w:rsid w:val="009166E1"/>
    <w:rsid w:val="00916712"/>
    <w:rsid w:val="00916746"/>
    <w:rsid w:val="00916B5A"/>
    <w:rsid w:val="009175DE"/>
    <w:rsid w:val="009178F3"/>
    <w:rsid w:val="00920253"/>
    <w:rsid w:val="009206B3"/>
    <w:rsid w:val="00920947"/>
    <w:rsid w:val="00921444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149F"/>
    <w:rsid w:val="00931BD8"/>
    <w:rsid w:val="00932881"/>
    <w:rsid w:val="00932931"/>
    <w:rsid w:val="0093299B"/>
    <w:rsid w:val="009329D1"/>
    <w:rsid w:val="00933216"/>
    <w:rsid w:val="009336CF"/>
    <w:rsid w:val="009347A5"/>
    <w:rsid w:val="00934BF2"/>
    <w:rsid w:val="00934D24"/>
    <w:rsid w:val="00934F4C"/>
    <w:rsid w:val="00935122"/>
    <w:rsid w:val="00935353"/>
    <w:rsid w:val="00935882"/>
    <w:rsid w:val="00935AEB"/>
    <w:rsid w:val="00935EA5"/>
    <w:rsid w:val="00936033"/>
    <w:rsid w:val="009363BC"/>
    <w:rsid w:val="009373AB"/>
    <w:rsid w:val="00937F84"/>
    <w:rsid w:val="0094020B"/>
    <w:rsid w:val="009409DA"/>
    <w:rsid w:val="00940E0D"/>
    <w:rsid w:val="00941BCD"/>
    <w:rsid w:val="00941E87"/>
    <w:rsid w:val="0094208D"/>
    <w:rsid w:val="009429D5"/>
    <w:rsid w:val="009431C8"/>
    <w:rsid w:val="00943C2E"/>
    <w:rsid w:val="00944E18"/>
    <w:rsid w:val="00945226"/>
    <w:rsid w:val="00945FFA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546"/>
    <w:rsid w:val="00956F92"/>
    <w:rsid w:val="00957030"/>
    <w:rsid w:val="009570CE"/>
    <w:rsid w:val="0095739C"/>
    <w:rsid w:val="009574C5"/>
    <w:rsid w:val="00957CE2"/>
    <w:rsid w:val="009615B2"/>
    <w:rsid w:val="009623F4"/>
    <w:rsid w:val="0096283E"/>
    <w:rsid w:val="00963642"/>
    <w:rsid w:val="00964034"/>
    <w:rsid w:val="009645B8"/>
    <w:rsid w:val="00965237"/>
    <w:rsid w:val="0096568E"/>
    <w:rsid w:val="00965D3A"/>
    <w:rsid w:val="00965F8A"/>
    <w:rsid w:val="009663B1"/>
    <w:rsid w:val="009671EE"/>
    <w:rsid w:val="00967AFF"/>
    <w:rsid w:val="009709FD"/>
    <w:rsid w:val="00970B38"/>
    <w:rsid w:val="00970EC6"/>
    <w:rsid w:val="00971194"/>
    <w:rsid w:val="009714C6"/>
    <w:rsid w:val="00971B04"/>
    <w:rsid w:val="009734C9"/>
    <w:rsid w:val="009739AF"/>
    <w:rsid w:val="00973A9C"/>
    <w:rsid w:val="00973D92"/>
    <w:rsid w:val="00973FEE"/>
    <w:rsid w:val="009747AC"/>
    <w:rsid w:val="00975FFB"/>
    <w:rsid w:val="00976187"/>
    <w:rsid w:val="009766F6"/>
    <w:rsid w:val="00976C73"/>
    <w:rsid w:val="00976FF6"/>
    <w:rsid w:val="00977820"/>
    <w:rsid w:val="0098149A"/>
    <w:rsid w:val="009821AD"/>
    <w:rsid w:val="00982DE0"/>
    <w:rsid w:val="009842F9"/>
    <w:rsid w:val="00984532"/>
    <w:rsid w:val="00985AAB"/>
    <w:rsid w:val="00985BFD"/>
    <w:rsid w:val="00986BD6"/>
    <w:rsid w:val="00986EE3"/>
    <w:rsid w:val="00987562"/>
    <w:rsid w:val="0098771F"/>
    <w:rsid w:val="00987D05"/>
    <w:rsid w:val="00992149"/>
    <w:rsid w:val="009924A4"/>
    <w:rsid w:val="00993BED"/>
    <w:rsid w:val="00994902"/>
    <w:rsid w:val="00995922"/>
    <w:rsid w:val="00995B44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D39"/>
    <w:rsid w:val="009A3ED2"/>
    <w:rsid w:val="009A4F73"/>
    <w:rsid w:val="009A570C"/>
    <w:rsid w:val="009A5C42"/>
    <w:rsid w:val="009A5CE6"/>
    <w:rsid w:val="009A5DFD"/>
    <w:rsid w:val="009A6419"/>
    <w:rsid w:val="009A6C04"/>
    <w:rsid w:val="009A7A09"/>
    <w:rsid w:val="009B11E7"/>
    <w:rsid w:val="009B3014"/>
    <w:rsid w:val="009B3E51"/>
    <w:rsid w:val="009B5851"/>
    <w:rsid w:val="009C093E"/>
    <w:rsid w:val="009C1766"/>
    <w:rsid w:val="009C2447"/>
    <w:rsid w:val="009C2566"/>
    <w:rsid w:val="009C2CB6"/>
    <w:rsid w:val="009C4289"/>
    <w:rsid w:val="009C52FB"/>
    <w:rsid w:val="009C7291"/>
    <w:rsid w:val="009C76D1"/>
    <w:rsid w:val="009C7B31"/>
    <w:rsid w:val="009C7BA4"/>
    <w:rsid w:val="009D0770"/>
    <w:rsid w:val="009D0EBC"/>
    <w:rsid w:val="009D1A39"/>
    <w:rsid w:val="009D1AFF"/>
    <w:rsid w:val="009D2483"/>
    <w:rsid w:val="009D29ED"/>
    <w:rsid w:val="009D306D"/>
    <w:rsid w:val="009D347C"/>
    <w:rsid w:val="009D389E"/>
    <w:rsid w:val="009D3F25"/>
    <w:rsid w:val="009D42B6"/>
    <w:rsid w:val="009D4CFA"/>
    <w:rsid w:val="009D4DD2"/>
    <w:rsid w:val="009D5DE7"/>
    <w:rsid w:val="009D6211"/>
    <w:rsid w:val="009D670D"/>
    <w:rsid w:val="009D7D6E"/>
    <w:rsid w:val="009E0339"/>
    <w:rsid w:val="009E054B"/>
    <w:rsid w:val="009E1479"/>
    <w:rsid w:val="009E15A4"/>
    <w:rsid w:val="009E168E"/>
    <w:rsid w:val="009E1DD1"/>
    <w:rsid w:val="009E3395"/>
    <w:rsid w:val="009E33F3"/>
    <w:rsid w:val="009E3884"/>
    <w:rsid w:val="009E4684"/>
    <w:rsid w:val="009E4EF0"/>
    <w:rsid w:val="009E5403"/>
    <w:rsid w:val="009E586B"/>
    <w:rsid w:val="009E5910"/>
    <w:rsid w:val="009E5A66"/>
    <w:rsid w:val="009E5CE9"/>
    <w:rsid w:val="009E5F75"/>
    <w:rsid w:val="009E6330"/>
    <w:rsid w:val="009E66B1"/>
    <w:rsid w:val="009E6A12"/>
    <w:rsid w:val="009E72AB"/>
    <w:rsid w:val="009E7A03"/>
    <w:rsid w:val="009F0B4D"/>
    <w:rsid w:val="009F0FEA"/>
    <w:rsid w:val="009F16ED"/>
    <w:rsid w:val="009F1D2C"/>
    <w:rsid w:val="009F1ECA"/>
    <w:rsid w:val="009F221D"/>
    <w:rsid w:val="009F232D"/>
    <w:rsid w:val="009F26EF"/>
    <w:rsid w:val="009F38FB"/>
    <w:rsid w:val="009F4109"/>
    <w:rsid w:val="009F4553"/>
    <w:rsid w:val="009F468B"/>
    <w:rsid w:val="009F46EB"/>
    <w:rsid w:val="009F4B46"/>
    <w:rsid w:val="009F618B"/>
    <w:rsid w:val="009F64C1"/>
    <w:rsid w:val="009F7558"/>
    <w:rsid w:val="009F7B09"/>
    <w:rsid w:val="00A00261"/>
    <w:rsid w:val="00A0033B"/>
    <w:rsid w:val="00A00ADC"/>
    <w:rsid w:val="00A01773"/>
    <w:rsid w:val="00A017BC"/>
    <w:rsid w:val="00A02D0A"/>
    <w:rsid w:val="00A041EE"/>
    <w:rsid w:val="00A04E1C"/>
    <w:rsid w:val="00A052FF"/>
    <w:rsid w:val="00A05949"/>
    <w:rsid w:val="00A063DB"/>
    <w:rsid w:val="00A06BA0"/>
    <w:rsid w:val="00A07272"/>
    <w:rsid w:val="00A073CE"/>
    <w:rsid w:val="00A076D1"/>
    <w:rsid w:val="00A07F1F"/>
    <w:rsid w:val="00A10F8A"/>
    <w:rsid w:val="00A11234"/>
    <w:rsid w:val="00A11474"/>
    <w:rsid w:val="00A1182B"/>
    <w:rsid w:val="00A128AD"/>
    <w:rsid w:val="00A1290C"/>
    <w:rsid w:val="00A132F8"/>
    <w:rsid w:val="00A14BC9"/>
    <w:rsid w:val="00A156B8"/>
    <w:rsid w:val="00A156F6"/>
    <w:rsid w:val="00A15748"/>
    <w:rsid w:val="00A1693F"/>
    <w:rsid w:val="00A16B9A"/>
    <w:rsid w:val="00A17035"/>
    <w:rsid w:val="00A20131"/>
    <w:rsid w:val="00A2027D"/>
    <w:rsid w:val="00A20C87"/>
    <w:rsid w:val="00A21CF5"/>
    <w:rsid w:val="00A21E28"/>
    <w:rsid w:val="00A236AB"/>
    <w:rsid w:val="00A2393D"/>
    <w:rsid w:val="00A245EB"/>
    <w:rsid w:val="00A26E0A"/>
    <w:rsid w:val="00A2748F"/>
    <w:rsid w:val="00A2781F"/>
    <w:rsid w:val="00A306CC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235"/>
    <w:rsid w:val="00A36478"/>
    <w:rsid w:val="00A36A30"/>
    <w:rsid w:val="00A36BBF"/>
    <w:rsid w:val="00A373B5"/>
    <w:rsid w:val="00A37519"/>
    <w:rsid w:val="00A37C30"/>
    <w:rsid w:val="00A37F47"/>
    <w:rsid w:val="00A4100C"/>
    <w:rsid w:val="00A41231"/>
    <w:rsid w:val="00A41787"/>
    <w:rsid w:val="00A418FC"/>
    <w:rsid w:val="00A41A3A"/>
    <w:rsid w:val="00A42E41"/>
    <w:rsid w:val="00A43364"/>
    <w:rsid w:val="00A435E6"/>
    <w:rsid w:val="00A4523F"/>
    <w:rsid w:val="00A4571A"/>
    <w:rsid w:val="00A45946"/>
    <w:rsid w:val="00A46629"/>
    <w:rsid w:val="00A4695C"/>
    <w:rsid w:val="00A469A8"/>
    <w:rsid w:val="00A46B4D"/>
    <w:rsid w:val="00A5031A"/>
    <w:rsid w:val="00A50AC9"/>
    <w:rsid w:val="00A50D8A"/>
    <w:rsid w:val="00A50EE5"/>
    <w:rsid w:val="00A5114A"/>
    <w:rsid w:val="00A51318"/>
    <w:rsid w:val="00A5135D"/>
    <w:rsid w:val="00A516D8"/>
    <w:rsid w:val="00A519C1"/>
    <w:rsid w:val="00A5224C"/>
    <w:rsid w:val="00A52516"/>
    <w:rsid w:val="00A52A9B"/>
    <w:rsid w:val="00A53167"/>
    <w:rsid w:val="00A536F2"/>
    <w:rsid w:val="00A5377D"/>
    <w:rsid w:val="00A5378E"/>
    <w:rsid w:val="00A53938"/>
    <w:rsid w:val="00A53A0F"/>
    <w:rsid w:val="00A547AA"/>
    <w:rsid w:val="00A54A4E"/>
    <w:rsid w:val="00A552EF"/>
    <w:rsid w:val="00A55E4F"/>
    <w:rsid w:val="00A5677A"/>
    <w:rsid w:val="00A56FBE"/>
    <w:rsid w:val="00A5710B"/>
    <w:rsid w:val="00A5772F"/>
    <w:rsid w:val="00A6093C"/>
    <w:rsid w:val="00A60CEE"/>
    <w:rsid w:val="00A61885"/>
    <w:rsid w:val="00A61B9F"/>
    <w:rsid w:val="00A61BD1"/>
    <w:rsid w:val="00A62387"/>
    <w:rsid w:val="00A62511"/>
    <w:rsid w:val="00A625FF"/>
    <w:rsid w:val="00A62A1B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136"/>
    <w:rsid w:val="00A723EE"/>
    <w:rsid w:val="00A749F6"/>
    <w:rsid w:val="00A75109"/>
    <w:rsid w:val="00A75769"/>
    <w:rsid w:val="00A768B3"/>
    <w:rsid w:val="00A76CA8"/>
    <w:rsid w:val="00A77C4A"/>
    <w:rsid w:val="00A77FD6"/>
    <w:rsid w:val="00A77FF4"/>
    <w:rsid w:val="00A8052E"/>
    <w:rsid w:val="00A80851"/>
    <w:rsid w:val="00A80F9F"/>
    <w:rsid w:val="00A81556"/>
    <w:rsid w:val="00A826F4"/>
    <w:rsid w:val="00A8339C"/>
    <w:rsid w:val="00A8355E"/>
    <w:rsid w:val="00A8388E"/>
    <w:rsid w:val="00A83A5A"/>
    <w:rsid w:val="00A84B56"/>
    <w:rsid w:val="00A851EA"/>
    <w:rsid w:val="00A85AE6"/>
    <w:rsid w:val="00A85DD4"/>
    <w:rsid w:val="00A85EC6"/>
    <w:rsid w:val="00A86F99"/>
    <w:rsid w:val="00A878B7"/>
    <w:rsid w:val="00A87A2F"/>
    <w:rsid w:val="00A902CB"/>
    <w:rsid w:val="00A91780"/>
    <w:rsid w:val="00A9277C"/>
    <w:rsid w:val="00A928EB"/>
    <w:rsid w:val="00A92EBC"/>
    <w:rsid w:val="00A9301F"/>
    <w:rsid w:val="00A94848"/>
    <w:rsid w:val="00A94F83"/>
    <w:rsid w:val="00A96497"/>
    <w:rsid w:val="00A96C2D"/>
    <w:rsid w:val="00A9759E"/>
    <w:rsid w:val="00A975CE"/>
    <w:rsid w:val="00A9767B"/>
    <w:rsid w:val="00AA01EE"/>
    <w:rsid w:val="00AA06A5"/>
    <w:rsid w:val="00AA2386"/>
    <w:rsid w:val="00AA2E49"/>
    <w:rsid w:val="00AA2E5C"/>
    <w:rsid w:val="00AA40B7"/>
    <w:rsid w:val="00AA640D"/>
    <w:rsid w:val="00AA74A6"/>
    <w:rsid w:val="00AA7DE3"/>
    <w:rsid w:val="00AB0186"/>
    <w:rsid w:val="00AB0582"/>
    <w:rsid w:val="00AB175E"/>
    <w:rsid w:val="00AB1B16"/>
    <w:rsid w:val="00AB1BC4"/>
    <w:rsid w:val="00AB2990"/>
    <w:rsid w:val="00AB2C73"/>
    <w:rsid w:val="00AB3523"/>
    <w:rsid w:val="00AB3979"/>
    <w:rsid w:val="00AB4491"/>
    <w:rsid w:val="00AB45C3"/>
    <w:rsid w:val="00AB46D5"/>
    <w:rsid w:val="00AB4708"/>
    <w:rsid w:val="00AB4D89"/>
    <w:rsid w:val="00AB53BE"/>
    <w:rsid w:val="00AB5412"/>
    <w:rsid w:val="00AB5805"/>
    <w:rsid w:val="00AB5DDD"/>
    <w:rsid w:val="00AB5FEF"/>
    <w:rsid w:val="00AB6452"/>
    <w:rsid w:val="00AB6D26"/>
    <w:rsid w:val="00AB7E0A"/>
    <w:rsid w:val="00AC0452"/>
    <w:rsid w:val="00AC0A8E"/>
    <w:rsid w:val="00AC1418"/>
    <w:rsid w:val="00AC3005"/>
    <w:rsid w:val="00AC3BE0"/>
    <w:rsid w:val="00AC477F"/>
    <w:rsid w:val="00AC4CB4"/>
    <w:rsid w:val="00AC5075"/>
    <w:rsid w:val="00AC5980"/>
    <w:rsid w:val="00AC6680"/>
    <w:rsid w:val="00AC6C3C"/>
    <w:rsid w:val="00AC766E"/>
    <w:rsid w:val="00AD26B0"/>
    <w:rsid w:val="00AD2E4C"/>
    <w:rsid w:val="00AD4176"/>
    <w:rsid w:val="00AD45A9"/>
    <w:rsid w:val="00AD48C0"/>
    <w:rsid w:val="00AD57CD"/>
    <w:rsid w:val="00AD5A2D"/>
    <w:rsid w:val="00AD63E0"/>
    <w:rsid w:val="00AE06BB"/>
    <w:rsid w:val="00AE0E3B"/>
    <w:rsid w:val="00AE104D"/>
    <w:rsid w:val="00AE168F"/>
    <w:rsid w:val="00AE188E"/>
    <w:rsid w:val="00AE2AE9"/>
    <w:rsid w:val="00AE4CF3"/>
    <w:rsid w:val="00AE563F"/>
    <w:rsid w:val="00AE67E0"/>
    <w:rsid w:val="00AF00B0"/>
    <w:rsid w:val="00AF1257"/>
    <w:rsid w:val="00AF1DBF"/>
    <w:rsid w:val="00AF4550"/>
    <w:rsid w:val="00AF4E2C"/>
    <w:rsid w:val="00AF71DA"/>
    <w:rsid w:val="00AF77C3"/>
    <w:rsid w:val="00B004DB"/>
    <w:rsid w:val="00B00994"/>
    <w:rsid w:val="00B01080"/>
    <w:rsid w:val="00B010B5"/>
    <w:rsid w:val="00B01198"/>
    <w:rsid w:val="00B01427"/>
    <w:rsid w:val="00B02197"/>
    <w:rsid w:val="00B025D6"/>
    <w:rsid w:val="00B02ED3"/>
    <w:rsid w:val="00B030EE"/>
    <w:rsid w:val="00B03893"/>
    <w:rsid w:val="00B038BC"/>
    <w:rsid w:val="00B0458B"/>
    <w:rsid w:val="00B04AD5"/>
    <w:rsid w:val="00B055E4"/>
    <w:rsid w:val="00B069D6"/>
    <w:rsid w:val="00B06D81"/>
    <w:rsid w:val="00B07A5C"/>
    <w:rsid w:val="00B07B8D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1F99"/>
    <w:rsid w:val="00B22B01"/>
    <w:rsid w:val="00B248A8"/>
    <w:rsid w:val="00B25330"/>
    <w:rsid w:val="00B2590B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365B1"/>
    <w:rsid w:val="00B4028A"/>
    <w:rsid w:val="00B4067D"/>
    <w:rsid w:val="00B41276"/>
    <w:rsid w:val="00B4169A"/>
    <w:rsid w:val="00B41CAC"/>
    <w:rsid w:val="00B421FC"/>
    <w:rsid w:val="00B424D1"/>
    <w:rsid w:val="00B42F79"/>
    <w:rsid w:val="00B43256"/>
    <w:rsid w:val="00B4364E"/>
    <w:rsid w:val="00B43797"/>
    <w:rsid w:val="00B43E7B"/>
    <w:rsid w:val="00B4477E"/>
    <w:rsid w:val="00B44DD0"/>
    <w:rsid w:val="00B4548E"/>
    <w:rsid w:val="00B45A42"/>
    <w:rsid w:val="00B4756B"/>
    <w:rsid w:val="00B47B81"/>
    <w:rsid w:val="00B501A2"/>
    <w:rsid w:val="00B507B8"/>
    <w:rsid w:val="00B50C98"/>
    <w:rsid w:val="00B51385"/>
    <w:rsid w:val="00B51B4C"/>
    <w:rsid w:val="00B52FB2"/>
    <w:rsid w:val="00B536CC"/>
    <w:rsid w:val="00B53DB9"/>
    <w:rsid w:val="00B54801"/>
    <w:rsid w:val="00B54865"/>
    <w:rsid w:val="00B54880"/>
    <w:rsid w:val="00B54B53"/>
    <w:rsid w:val="00B54BAC"/>
    <w:rsid w:val="00B5631F"/>
    <w:rsid w:val="00B572AC"/>
    <w:rsid w:val="00B575DB"/>
    <w:rsid w:val="00B577CA"/>
    <w:rsid w:val="00B60958"/>
    <w:rsid w:val="00B63927"/>
    <w:rsid w:val="00B65193"/>
    <w:rsid w:val="00B65991"/>
    <w:rsid w:val="00B66B2A"/>
    <w:rsid w:val="00B67047"/>
    <w:rsid w:val="00B67F3B"/>
    <w:rsid w:val="00B67FBF"/>
    <w:rsid w:val="00B71CD1"/>
    <w:rsid w:val="00B721B4"/>
    <w:rsid w:val="00B7378B"/>
    <w:rsid w:val="00B73B90"/>
    <w:rsid w:val="00B73BE9"/>
    <w:rsid w:val="00B73CD3"/>
    <w:rsid w:val="00B74447"/>
    <w:rsid w:val="00B74B9B"/>
    <w:rsid w:val="00B74C3A"/>
    <w:rsid w:val="00B750A3"/>
    <w:rsid w:val="00B7585F"/>
    <w:rsid w:val="00B75954"/>
    <w:rsid w:val="00B75C0A"/>
    <w:rsid w:val="00B76EB7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548C"/>
    <w:rsid w:val="00B86B33"/>
    <w:rsid w:val="00B87EB8"/>
    <w:rsid w:val="00B9056B"/>
    <w:rsid w:val="00B90B6E"/>
    <w:rsid w:val="00B90F1C"/>
    <w:rsid w:val="00B91499"/>
    <w:rsid w:val="00B91F43"/>
    <w:rsid w:val="00B9321B"/>
    <w:rsid w:val="00B9322A"/>
    <w:rsid w:val="00B935C4"/>
    <w:rsid w:val="00B93996"/>
    <w:rsid w:val="00B93A8C"/>
    <w:rsid w:val="00B93E57"/>
    <w:rsid w:val="00B9472A"/>
    <w:rsid w:val="00B94B49"/>
    <w:rsid w:val="00B951E2"/>
    <w:rsid w:val="00B95718"/>
    <w:rsid w:val="00B95B38"/>
    <w:rsid w:val="00B96848"/>
    <w:rsid w:val="00B969D5"/>
    <w:rsid w:val="00B96AE9"/>
    <w:rsid w:val="00BA065E"/>
    <w:rsid w:val="00BA1303"/>
    <w:rsid w:val="00BA158E"/>
    <w:rsid w:val="00BA1AE6"/>
    <w:rsid w:val="00BA26A0"/>
    <w:rsid w:val="00BA272F"/>
    <w:rsid w:val="00BA2758"/>
    <w:rsid w:val="00BA29B4"/>
    <w:rsid w:val="00BA2BE2"/>
    <w:rsid w:val="00BA5737"/>
    <w:rsid w:val="00BA62A8"/>
    <w:rsid w:val="00BA6EAA"/>
    <w:rsid w:val="00BA7795"/>
    <w:rsid w:val="00BA7D0C"/>
    <w:rsid w:val="00BB0228"/>
    <w:rsid w:val="00BB1107"/>
    <w:rsid w:val="00BB228A"/>
    <w:rsid w:val="00BB23FE"/>
    <w:rsid w:val="00BB3100"/>
    <w:rsid w:val="00BB369D"/>
    <w:rsid w:val="00BB3D77"/>
    <w:rsid w:val="00BB4985"/>
    <w:rsid w:val="00BB4A9D"/>
    <w:rsid w:val="00BB4F06"/>
    <w:rsid w:val="00BB51D2"/>
    <w:rsid w:val="00BB5688"/>
    <w:rsid w:val="00BB6613"/>
    <w:rsid w:val="00BB70FE"/>
    <w:rsid w:val="00BB79C5"/>
    <w:rsid w:val="00BC00BC"/>
    <w:rsid w:val="00BC0DCB"/>
    <w:rsid w:val="00BC1C2B"/>
    <w:rsid w:val="00BC214B"/>
    <w:rsid w:val="00BC266B"/>
    <w:rsid w:val="00BC2782"/>
    <w:rsid w:val="00BC2B9B"/>
    <w:rsid w:val="00BC39D1"/>
    <w:rsid w:val="00BC426C"/>
    <w:rsid w:val="00BC6219"/>
    <w:rsid w:val="00BC663F"/>
    <w:rsid w:val="00BC673B"/>
    <w:rsid w:val="00BC7EE2"/>
    <w:rsid w:val="00BD00AA"/>
    <w:rsid w:val="00BD0A5D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184D"/>
    <w:rsid w:val="00BE3087"/>
    <w:rsid w:val="00BE3EE8"/>
    <w:rsid w:val="00BE488E"/>
    <w:rsid w:val="00BE4CF6"/>
    <w:rsid w:val="00BE636A"/>
    <w:rsid w:val="00BE6494"/>
    <w:rsid w:val="00BE672F"/>
    <w:rsid w:val="00BE6852"/>
    <w:rsid w:val="00BE68AB"/>
    <w:rsid w:val="00BE6B11"/>
    <w:rsid w:val="00BE6B4F"/>
    <w:rsid w:val="00BE7438"/>
    <w:rsid w:val="00BF07AC"/>
    <w:rsid w:val="00BF0C2C"/>
    <w:rsid w:val="00BF1419"/>
    <w:rsid w:val="00BF1542"/>
    <w:rsid w:val="00BF189C"/>
    <w:rsid w:val="00BF229B"/>
    <w:rsid w:val="00BF2812"/>
    <w:rsid w:val="00BF2E2B"/>
    <w:rsid w:val="00BF3232"/>
    <w:rsid w:val="00BF44D3"/>
    <w:rsid w:val="00BF47D1"/>
    <w:rsid w:val="00BF4A0F"/>
    <w:rsid w:val="00BF517F"/>
    <w:rsid w:val="00BF736A"/>
    <w:rsid w:val="00BF7A2A"/>
    <w:rsid w:val="00C002AD"/>
    <w:rsid w:val="00C01023"/>
    <w:rsid w:val="00C0125B"/>
    <w:rsid w:val="00C012A5"/>
    <w:rsid w:val="00C01EC1"/>
    <w:rsid w:val="00C03C68"/>
    <w:rsid w:val="00C03D2F"/>
    <w:rsid w:val="00C04333"/>
    <w:rsid w:val="00C04BF7"/>
    <w:rsid w:val="00C04E6A"/>
    <w:rsid w:val="00C05326"/>
    <w:rsid w:val="00C056A1"/>
    <w:rsid w:val="00C0576E"/>
    <w:rsid w:val="00C057D5"/>
    <w:rsid w:val="00C05BD5"/>
    <w:rsid w:val="00C063D8"/>
    <w:rsid w:val="00C07600"/>
    <w:rsid w:val="00C07C06"/>
    <w:rsid w:val="00C07EAC"/>
    <w:rsid w:val="00C10CA8"/>
    <w:rsid w:val="00C10CA9"/>
    <w:rsid w:val="00C10EF5"/>
    <w:rsid w:val="00C11945"/>
    <w:rsid w:val="00C123B0"/>
    <w:rsid w:val="00C12E30"/>
    <w:rsid w:val="00C1357D"/>
    <w:rsid w:val="00C13ABA"/>
    <w:rsid w:val="00C13FF4"/>
    <w:rsid w:val="00C14014"/>
    <w:rsid w:val="00C14467"/>
    <w:rsid w:val="00C160CD"/>
    <w:rsid w:val="00C16B8D"/>
    <w:rsid w:val="00C171F7"/>
    <w:rsid w:val="00C175F8"/>
    <w:rsid w:val="00C17686"/>
    <w:rsid w:val="00C17750"/>
    <w:rsid w:val="00C20150"/>
    <w:rsid w:val="00C20A96"/>
    <w:rsid w:val="00C20B18"/>
    <w:rsid w:val="00C2131D"/>
    <w:rsid w:val="00C21539"/>
    <w:rsid w:val="00C21A8B"/>
    <w:rsid w:val="00C21DCC"/>
    <w:rsid w:val="00C21E1B"/>
    <w:rsid w:val="00C22396"/>
    <w:rsid w:val="00C22B01"/>
    <w:rsid w:val="00C2343E"/>
    <w:rsid w:val="00C234EE"/>
    <w:rsid w:val="00C238B3"/>
    <w:rsid w:val="00C24A96"/>
    <w:rsid w:val="00C24BB3"/>
    <w:rsid w:val="00C24DB5"/>
    <w:rsid w:val="00C24FC1"/>
    <w:rsid w:val="00C268DE"/>
    <w:rsid w:val="00C27216"/>
    <w:rsid w:val="00C32456"/>
    <w:rsid w:val="00C327EF"/>
    <w:rsid w:val="00C33541"/>
    <w:rsid w:val="00C33A6C"/>
    <w:rsid w:val="00C347A2"/>
    <w:rsid w:val="00C35522"/>
    <w:rsid w:val="00C357E2"/>
    <w:rsid w:val="00C37461"/>
    <w:rsid w:val="00C376A7"/>
    <w:rsid w:val="00C40487"/>
    <w:rsid w:val="00C40CC4"/>
    <w:rsid w:val="00C41FCE"/>
    <w:rsid w:val="00C42C06"/>
    <w:rsid w:val="00C43001"/>
    <w:rsid w:val="00C43836"/>
    <w:rsid w:val="00C43BB5"/>
    <w:rsid w:val="00C44DAF"/>
    <w:rsid w:val="00C45038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3B68"/>
    <w:rsid w:val="00C544A5"/>
    <w:rsid w:val="00C544A8"/>
    <w:rsid w:val="00C552D0"/>
    <w:rsid w:val="00C55F05"/>
    <w:rsid w:val="00C576DD"/>
    <w:rsid w:val="00C600B2"/>
    <w:rsid w:val="00C60D67"/>
    <w:rsid w:val="00C614C0"/>
    <w:rsid w:val="00C618DA"/>
    <w:rsid w:val="00C62506"/>
    <w:rsid w:val="00C62847"/>
    <w:rsid w:val="00C63CA2"/>
    <w:rsid w:val="00C64540"/>
    <w:rsid w:val="00C65421"/>
    <w:rsid w:val="00C700DD"/>
    <w:rsid w:val="00C70B5B"/>
    <w:rsid w:val="00C718CB"/>
    <w:rsid w:val="00C729AB"/>
    <w:rsid w:val="00C730C1"/>
    <w:rsid w:val="00C73666"/>
    <w:rsid w:val="00C736E3"/>
    <w:rsid w:val="00C75BC6"/>
    <w:rsid w:val="00C76256"/>
    <w:rsid w:val="00C76EDD"/>
    <w:rsid w:val="00C76EE3"/>
    <w:rsid w:val="00C775C4"/>
    <w:rsid w:val="00C77DC6"/>
    <w:rsid w:val="00C82FF9"/>
    <w:rsid w:val="00C85AB2"/>
    <w:rsid w:val="00C861DE"/>
    <w:rsid w:val="00C86D75"/>
    <w:rsid w:val="00C87378"/>
    <w:rsid w:val="00C877A9"/>
    <w:rsid w:val="00C87D8A"/>
    <w:rsid w:val="00C9097F"/>
    <w:rsid w:val="00C91BED"/>
    <w:rsid w:val="00C926B7"/>
    <w:rsid w:val="00C9444E"/>
    <w:rsid w:val="00C9529D"/>
    <w:rsid w:val="00C96175"/>
    <w:rsid w:val="00C973DB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14FF"/>
    <w:rsid w:val="00CB1507"/>
    <w:rsid w:val="00CB391F"/>
    <w:rsid w:val="00CB3F59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2F9"/>
    <w:rsid w:val="00CC0BDE"/>
    <w:rsid w:val="00CC1305"/>
    <w:rsid w:val="00CC13C2"/>
    <w:rsid w:val="00CC1D37"/>
    <w:rsid w:val="00CC36AA"/>
    <w:rsid w:val="00CC3F19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074"/>
    <w:rsid w:val="00CD44B5"/>
    <w:rsid w:val="00CD455E"/>
    <w:rsid w:val="00CD45F2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4BBC"/>
    <w:rsid w:val="00CE5A5C"/>
    <w:rsid w:val="00CE5E83"/>
    <w:rsid w:val="00CE63EC"/>
    <w:rsid w:val="00CE6723"/>
    <w:rsid w:val="00CE6B6C"/>
    <w:rsid w:val="00CE78CA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91D"/>
    <w:rsid w:val="00CF7FD8"/>
    <w:rsid w:val="00D00851"/>
    <w:rsid w:val="00D010DF"/>
    <w:rsid w:val="00D027E7"/>
    <w:rsid w:val="00D02CFD"/>
    <w:rsid w:val="00D02E5B"/>
    <w:rsid w:val="00D030B5"/>
    <w:rsid w:val="00D0382B"/>
    <w:rsid w:val="00D05716"/>
    <w:rsid w:val="00D06032"/>
    <w:rsid w:val="00D06D01"/>
    <w:rsid w:val="00D0704E"/>
    <w:rsid w:val="00D07A56"/>
    <w:rsid w:val="00D07DC2"/>
    <w:rsid w:val="00D104EA"/>
    <w:rsid w:val="00D11DCF"/>
    <w:rsid w:val="00D13143"/>
    <w:rsid w:val="00D13630"/>
    <w:rsid w:val="00D13F0B"/>
    <w:rsid w:val="00D14050"/>
    <w:rsid w:val="00D14453"/>
    <w:rsid w:val="00D16D9A"/>
    <w:rsid w:val="00D17824"/>
    <w:rsid w:val="00D17CCF"/>
    <w:rsid w:val="00D2078F"/>
    <w:rsid w:val="00D20A4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5F37"/>
    <w:rsid w:val="00D26710"/>
    <w:rsid w:val="00D26726"/>
    <w:rsid w:val="00D275F7"/>
    <w:rsid w:val="00D2770D"/>
    <w:rsid w:val="00D2797B"/>
    <w:rsid w:val="00D33C92"/>
    <w:rsid w:val="00D33CBC"/>
    <w:rsid w:val="00D34C77"/>
    <w:rsid w:val="00D35A25"/>
    <w:rsid w:val="00D35E9F"/>
    <w:rsid w:val="00D37370"/>
    <w:rsid w:val="00D374CF"/>
    <w:rsid w:val="00D37577"/>
    <w:rsid w:val="00D40210"/>
    <w:rsid w:val="00D402CE"/>
    <w:rsid w:val="00D403A5"/>
    <w:rsid w:val="00D40E95"/>
    <w:rsid w:val="00D41315"/>
    <w:rsid w:val="00D416E9"/>
    <w:rsid w:val="00D41C13"/>
    <w:rsid w:val="00D4206A"/>
    <w:rsid w:val="00D42DCE"/>
    <w:rsid w:val="00D4382D"/>
    <w:rsid w:val="00D44BDE"/>
    <w:rsid w:val="00D46796"/>
    <w:rsid w:val="00D46F80"/>
    <w:rsid w:val="00D47B7D"/>
    <w:rsid w:val="00D47EB0"/>
    <w:rsid w:val="00D505D7"/>
    <w:rsid w:val="00D509EF"/>
    <w:rsid w:val="00D51843"/>
    <w:rsid w:val="00D51DE2"/>
    <w:rsid w:val="00D51FB5"/>
    <w:rsid w:val="00D5235C"/>
    <w:rsid w:val="00D52722"/>
    <w:rsid w:val="00D52D0F"/>
    <w:rsid w:val="00D52DA8"/>
    <w:rsid w:val="00D5395E"/>
    <w:rsid w:val="00D53E2D"/>
    <w:rsid w:val="00D54302"/>
    <w:rsid w:val="00D54A49"/>
    <w:rsid w:val="00D55967"/>
    <w:rsid w:val="00D55D27"/>
    <w:rsid w:val="00D55DDA"/>
    <w:rsid w:val="00D560E7"/>
    <w:rsid w:val="00D560FB"/>
    <w:rsid w:val="00D56960"/>
    <w:rsid w:val="00D56F45"/>
    <w:rsid w:val="00D572A1"/>
    <w:rsid w:val="00D57E0E"/>
    <w:rsid w:val="00D57EB6"/>
    <w:rsid w:val="00D6038F"/>
    <w:rsid w:val="00D60F57"/>
    <w:rsid w:val="00D61017"/>
    <w:rsid w:val="00D618E1"/>
    <w:rsid w:val="00D61AF4"/>
    <w:rsid w:val="00D62B4E"/>
    <w:rsid w:val="00D64A3F"/>
    <w:rsid w:val="00D66515"/>
    <w:rsid w:val="00D6710E"/>
    <w:rsid w:val="00D67354"/>
    <w:rsid w:val="00D6739B"/>
    <w:rsid w:val="00D71F5B"/>
    <w:rsid w:val="00D72359"/>
    <w:rsid w:val="00D72390"/>
    <w:rsid w:val="00D72831"/>
    <w:rsid w:val="00D732A3"/>
    <w:rsid w:val="00D748D0"/>
    <w:rsid w:val="00D76394"/>
    <w:rsid w:val="00D76429"/>
    <w:rsid w:val="00D76DA8"/>
    <w:rsid w:val="00D773C4"/>
    <w:rsid w:val="00D77596"/>
    <w:rsid w:val="00D813B4"/>
    <w:rsid w:val="00D8153A"/>
    <w:rsid w:val="00D81B5B"/>
    <w:rsid w:val="00D82861"/>
    <w:rsid w:val="00D83B12"/>
    <w:rsid w:val="00D850CB"/>
    <w:rsid w:val="00D85AFA"/>
    <w:rsid w:val="00D87C81"/>
    <w:rsid w:val="00D90357"/>
    <w:rsid w:val="00D91195"/>
    <w:rsid w:val="00D941A3"/>
    <w:rsid w:val="00D9472A"/>
    <w:rsid w:val="00D94F9B"/>
    <w:rsid w:val="00D96039"/>
    <w:rsid w:val="00D96C63"/>
    <w:rsid w:val="00D96D43"/>
    <w:rsid w:val="00D97317"/>
    <w:rsid w:val="00D976AB"/>
    <w:rsid w:val="00D97C89"/>
    <w:rsid w:val="00DA00A5"/>
    <w:rsid w:val="00DA1EEE"/>
    <w:rsid w:val="00DA2974"/>
    <w:rsid w:val="00DA2FC5"/>
    <w:rsid w:val="00DA3CC9"/>
    <w:rsid w:val="00DA3E2F"/>
    <w:rsid w:val="00DA5289"/>
    <w:rsid w:val="00DA5378"/>
    <w:rsid w:val="00DA56AB"/>
    <w:rsid w:val="00DA579D"/>
    <w:rsid w:val="00DA7336"/>
    <w:rsid w:val="00DA7AC3"/>
    <w:rsid w:val="00DA7B5A"/>
    <w:rsid w:val="00DB08AB"/>
    <w:rsid w:val="00DB1576"/>
    <w:rsid w:val="00DB21E5"/>
    <w:rsid w:val="00DB2C05"/>
    <w:rsid w:val="00DB35DC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048F"/>
    <w:rsid w:val="00DC0735"/>
    <w:rsid w:val="00DC1164"/>
    <w:rsid w:val="00DC1411"/>
    <w:rsid w:val="00DC1C3A"/>
    <w:rsid w:val="00DC2018"/>
    <w:rsid w:val="00DC25F3"/>
    <w:rsid w:val="00DC27B4"/>
    <w:rsid w:val="00DC2854"/>
    <w:rsid w:val="00DC2A7A"/>
    <w:rsid w:val="00DC2F88"/>
    <w:rsid w:val="00DC37B5"/>
    <w:rsid w:val="00DC39A8"/>
    <w:rsid w:val="00DC3CF0"/>
    <w:rsid w:val="00DC3DAE"/>
    <w:rsid w:val="00DC45AF"/>
    <w:rsid w:val="00DC66A2"/>
    <w:rsid w:val="00DC751B"/>
    <w:rsid w:val="00DC7681"/>
    <w:rsid w:val="00DD0FB2"/>
    <w:rsid w:val="00DD1447"/>
    <w:rsid w:val="00DD17D6"/>
    <w:rsid w:val="00DD261C"/>
    <w:rsid w:val="00DD3ECF"/>
    <w:rsid w:val="00DD4F4F"/>
    <w:rsid w:val="00DD5067"/>
    <w:rsid w:val="00DD55C5"/>
    <w:rsid w:val="00DD7D7F"/>
    <w:rsid w:val="00DE077C"/>
    <w:rsid w:val="00DE0D86"/>
    <w:rsid w:val="00DE1905"/>
    <w:rsid w:val="00DE22B7"/>
    <w:rsid w:val="00DE2733"/>
    <w:rsid w:val="00DE306B"/>
    <w:rsid w:val="00DE38DF"/>
    <w:rsid w:val="00DE4279"/>
    <w:rsid w:val="00DE4546"/>
    <w:rsid w:val="00DE5097"/>
    <w:rsid w:val="00DE610A"/>
    <w:rsid w:val="00DE6474"/>
    <w:rsid w:val="00DE6DBA"/>
    <w:rsid w:val="00DE762A"/>
    <w:rsid w:val="00DF0230"/>
    <w:rsid w:val="00DF0587"/>
    <w:rsid w:val="00DF0E4F"/>
    <w:rsid w:val="00DF1333"/>
    <w:rsid w:val="00DF15DA"/>
    <w:rsid w:val="00DF1EA9"/>
    <w:rsid w:val="00DF32D1"/>
    <w:rsid w:val="00DF37E3"/>
    <w:rsid w:val="00DF3B25"/>
    <w:rsid w:val="00DF45DA"/>
    <w:rsid w:val="00DF4E78"/>
    <w:rsid w:val="00DF5791"/>
    <w:rsid w:val="00DF6677"/>
    <w:rsid w:val="00DF740C"/>
    <w:rsid w:val="00DF7E58"/>
    <w:rsid w:val="00E00048"/>
    <w:rsid w:val="00E01636"/>
    <w:rsid w:val="00E018F8"/>
    <w:rsid w:val="00E031CD"/>
    <w:rsid w:val="00E03205"/>
    <w:rsid w:val="00E04D67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32B3"/>
    <w:rsid w:val="00E14E9A"/>
    <w:rsid w:val="00E1575B"/>
    <w:rsid w:val="00E15C5C"/>
    <w:rsid w:val="00E15D59"/>
    <w:rsid w:val="00E177B7"/>
    <w:rsid w:val="00E202CA"/>
    <w:rsid w:val="00E21216"/>
    <w:rsid w:val="00E212A8"/>
    <w:rsid w:val="00E215BF"/>
    <w:rsid w:val="00E23621"/>
    <w:rsid w:val="00E247E1"/>
    <w:rsid w:val="00E24A34"/>
    <w:rsid w:val="00E254DD"/>
    <w:rsid w:val="00E25D87"/>
    <w:rsid w:val="00E26C4F"/>
    <w:rsid w:val="00E27186"/>
    <w:rsid w:val="00E2723A"/>
    <w:rsid w:val="00E27686"/>
    <w:rsid w:val="00E3078D"/>
    <w:rsid w:val="00E31521"/>
    <w:rsid w:val="00E32172"/>
    <w:rsid w:val="00E32D2F"/>
    <w:rsid w:val="00E33365"/>
    <w:rsid w:val="00E34367"/>
    <w:rsid w:val="00E35556"/>
    <w:rsid w:val="00E3567B"/>
    <w:rsid w:val="00E35F00"/>
    <w:rsid w:val="00E367E5"/>
    <w:rsid w:val="00E37D6E"/>
    <w:rsid w:val="00E37F2A"/>
    <w:rsid w:val="00E400B8"/>
    <w:rsid w:val="00E41271"/>
    <w:rsid w:val="00E424C5"/>
    <w:rsid w:val="00E42A43"/>
    <w:rsid w:val="00E42AD8"/>
    <w:rsid w:val="00E42B56"/>
    <w:rsid w:val="00E42FF0"/>
    <w:rsid w:val="00E43434"/>
    <w:rsid w:val="00E435B4"/>
    <w:rsid w:val="00E43767"/>
    <w:rsid w:val="00E438FE"/>
    <w:rsid w:val="00E447BC"/>
    <w:rsid w:val="00E44EA5"/>
    <w:rsid w:val="00E45DB3"/>
    <w:rsid w:val="00E466EC"/>
    <w:rsid w:val="00E46A3C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45C"/>
    <w:rsid w:val="00E54A47"/>
    <w:rsid w:val="00E54BC9"/>
    <w:rsid w:val="00E54D5B"/>
    <w:rsid w:val="00E54E93"/>
    <w:rsid w:val="00E55083"/>
    <w:rsid w:val="00E553EF"/>
    <w:rsid w:val="00E55DC8"/>
    <w:rsid w:val="00E569D7"/>
    <w:rsid w:val="00E57389"/>
    <w:rsid w:val="00E604FF"/>
    <w:rsid w:val="00E6299A"/>
    <w:rsid w:val="00E63666"/>
    <w:rsid w:val="00E63FED"/>
    <w:rsid w:val="00E6434D"/>
    <w:rsid w:val="00E64CA9"/>
    <w:rsid w:val="00E65800"/>
    <w:rsid w:val="00E668A0"/>
    <w:rsid w:val="00E67DD3"/>
    <w:rsid w:val="00E707BD"/>
    <w:rsid w:val="00E71336"/>
    <w:rsid w:val="00E715BD"/>
    <w:rsid w:val="00E72448"/>
    <w:rsid w:val="00E739D9"/>
    <w:rsid w:val="00E7475D"/>
    <w:rsid w:val="00E7566B"/>
    <w:rsid w:val="00E763D3"/>
    <w:rsid w:val="00E76EC4"/>
    <w:rsid w:val="00E7704E"/>
    <w:rsid w:val="00E77609"/>
    <w:rsid w:val="00E80A71"/>
    <w:rsid w:val="00E80AE1"/>
    <w:rsid w:val="00E80CDD"/>
    <w:rsid w:val="00E80D10"/>
    <w:rsid w:val="00E80E7F"/>
    <w:rsid w:val="00E81AC7"/>
    <w:rsid w:val="00E82F45"/>
    <w:rsid w:val="00E83793"/>
    <w:rsid w:val="00E843B7"/>
    <w:rsid w:val="00E84ED7"/>
    <w:rsid w:val="00E84FC5"/>
    <w:rsid w:val="00E852FE"/>
    <w:rsid w:val="00E856B9"/>
    <w:rsid w:val="00E86818"/>
    <w:rsid w:val="00E86A7B"/>
    <w:rsid w:val="00E9013D"/>
    <w:rsid w:val="00E9078F"/>
    <w:rsid w:val="00E9183F"/>
    <w:rsid w:val="00E91DB3"/>
    <w:rsid w:val="00E91F04"/>
    <w:rsid w:val="00E92270"/>
    <w:rsid w:val="00E933CC"/>
    <w:rsid w:val="00E93E6D"/>
    <w:rsid w:val="00E96794"/>
    <w:rsid w:val="00E9753A"/>
    <w:rsid w:val="00E97568"/>
    <w:rsid w:val="00EA0156"/>
    <w:rsid w:val="00EA13E9"/>
    <w:rsid w:val="00EA1EEE"/>
    <w:rsid w:val="00EA2820"/>
    <w:rsid w:val="00EA2983"/>
    <w:rsid w:val="00EA2ABD"/>
    <w:rsid w:val="00EA2BD4"/>
    <w:rsid w:val="00EA3AB6"/>
    <w:rsid w:val="00EA46B9"/>
    <w:rsid w:val="00EA4AF9"/>
    <w:rsid w:val="00EA4D1B"/>
    <w:rsid w:val="00EA644D"/>
    <w:rsid w:val="00EB04D4"/>
    <w:rsid w:val="00EB088E"/>
    <w:rsid w:val="00EB08A9"/>
    <w:rsid w:val="00EB14E3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88"/>
    <w:rsid w:val="00EC2992"/>
    <w:rsid w:val="00EC2D41"/>
    <w:rsid w:val="00EC2EED"/>
    <w:rsid w:val="00EC31A0"/>
    <w:rsid w:val="00EC338B"/>
    <w:rsid w:val="00EC711F"/>
    <w:rsid w:val="00EC7970"/>
    <w:rsid w:val="00ED0A40"/>
    <w:rsid w:val="00ED10AA"/>
    <w:rsid w:val="00ED1D05"/>
    <w:rsid w:val="00ED249E"/>
    <w:rsid w:val="00ED3606"/>
    <w:rsid w:val="00ED3B93"/>
    <w:rsid w:val="00ED5826"/>
    <w:rsid w:val="00ED5C34"/>
    <w:rsid w:val="00EE01C2"/>
    <w:rsid w:val="00EE03C5"/>
    <w:rsid w:val="00EE1A33"/>
    <w:rsid w:val="00EE1AEF"/>
    <w:rsid w:val="00EE1F0B"/>
    <w:rsid w:val="00EE2244"/>
    <w:rsid w:val="00EE23D2"/>
    <w:rsid w:val="00EE2E70"/>
    <w:rsid w:val="00EE307D"/>
    <w:rsid w:val="00EE3253"/>
    <w:rsid w:val="00EE5E80"/>
    <w:rsid w:val="00EE6590"/>
    <w:rsid w:val="00EE6C57"/>
    <w:rsid w:val="00EE7584"/>
    <w:rsid w:val="00EF0B93"/>
    <w:rsid w:val="00EF1018"/>
    <w:rsid w:val="00EF142C"/>
    <w:rsid w:val="00EF16DB"/>
    <w:rsid w:val="00EF2150"/>
    <w:rsid w:val="00EF29F5"/>
    <w:rsid w:val="00EF4625"/>
    <w:rsid w:val="00EF6A1B"/>
    <w:rsid w:val="00EF6AAD"/>
    <w:rsid w:val="00EF7EC6"/>
    <w:rsid w:val="00F00C4D"/>
    <w:rsid w:val="00F00C7E"/>
    <w:rsid w:val="00F0103D"/>
    <w:rsid w:val="00F02D1A"/>
    <w:rsid w:val="00F0420F"/>
    <w:rsid w:val="00F0497B"/>
    <w:rsid w:val="00F05166"/>
    <w:rsid w:val="00F05C19"/>
    <w:rsid w:val="00F05E24"/>
    <w:rsid w:val="00F06041"/>
    <w:rsid w:val="00F06757"/>
    <w:rsid w:val="00F07F47"/>
    <w:rsid w:val="00F11F9F"/>
    <w:rsid w:val="00F1276F"/>
    <w:rsid w:val="00F1363D"/>
    <w:rsid w:val="00F1378E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170F"/>
    <w:rsid w:val="00F2233A"/>
    <w:rsid w:val="00F237C9"/>
    <w:rsid w:val="00F238C7"/>
    <w:rsid w:val="00F23E81"/>
    <w:rsid w:val="00F24086"/>
    <w:rsid w:val="00F24278"/>
    <w:rsid w:val="00F244AC"/>
    <w:rsid w:val="00F24638"/>
    <w:rsid w:val="00F249FE"/>
    <w:rsid w:val="00F24CEF"/>
    <w:rsid w:val="00F2519C"/>
    <w:rsid w:val="00F25F12"/>
    <w:rsid w:val="00F2644C"/>
    <w:rsid w:val="00F2706D"/>
    <w:rsid w:val="00F30A9B"/>
    <w:rsid w:val="00F30B25"/>
    <w:rsid w:val="00F30BC6"/>
    <w:rsid w:val="00F30E26"/>
    <w:rsid w:val="00F31308"/>
    <w:rsid w:val="00F31511"/>
    <w:rsid w:val="00F31D70"/>
    <w:rsid w:val="00F32BB6"/>
    <w:rsid w:val="00F33906"/>
    <w:rsid w:val="00F33EEC"/>
    <w:rsid w:val="00F34608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5CB6"/>
    <w:rsid w:val="00F470EE"/>
    <w:rsid w:val="00F47237"/>
    <w:rsid w:val="00F475D6"/>
    <w:rsid w:val="00F47647"/>
    <w:rsid w:val="00F47DD4"/>
    <w:rsid w:val="00F50DC7"/>
    <w:rsid w:val="00F52218"/>
    <w:rsid w:val="00F524A8"/>
    <w:rsid w:val="00F52906"/>
    <w:rsid w:val="00F52F1D"/>
    <w:rsid w:val="00F53F26"/>
    <w:rsid w:val="00F555E2"/>
    <w:rsid w:val="00F55F00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58"/>
    <w:rsid w:val="00F66AC5"/>
    <w:rsid w:val="00F6700A"/>
    <w:rsid w:val="00F6723E"/>
    <w:rsid w:val="00F6798E"/>
    <w:rsid w:val="00F67CC4"/>
    <w:rsid w:val="00F67FFA"/>
    <w:rsid w:val="00F71CFD"/>
    <w:rsid w:val="00F726B4"/>
    <w:rsid w:val="00F72B21"/>
    <w:rsid w:val="00F73BCD"/>
    <w:rsid w:val="00F742CE"/>
    <w:rsid w:val="00F746DF"/>
    <w:rsid w:val="00F7497F"/>
    <w:rsid w:val="00F75037"/>
    <w:rsid w:val="00F75165"/>
    <w:rsid w:val="00F75282"/>
    <w:rsid w:val="00F76701"/>
    <w:rsid w:val="00F76761"/>
    <w:rsid w:val="00F77297"/>
    <w:rsid w:val="00F801AB"/>
    <w:rsid w:val="00F80967"/>
    <w:rsid w:val="00F813A2"/>
    <w:rsid w:val="00F81879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0FC5"/>
    <w:rsid w:val="00F929C1"/>
    <w:rsid w:val="00F92E8A"/>
    <w:rsid w:val="00F92F65"/>
    <w:rsid w:val="00F92FF4"/>
    <w:rsid w:val="00F93B9C"/>
    <w:rsid w:val="00F93CB3"/>
    <w:rsid w:val="00F94DA1"/>
    <w:rsid w:val="00F97244"/>
    <w:rsid w:val="00F975CB"/>
    <w:rsid w:val="00FA2770"/>
    <w:rsid w:val="00FA2B23"/>
    <w:rsid w:val="00FA631C"/>
    <w:rsid w:val="00FA6653"/>
    <w:rsid w:val="00FA7A18"/>
    <w:rsid w:val="00FB05FE"/>
    <w:rsid w:val="00FB1005"/>
    <w:rsid w:val="00FB10AA"/>
    <w:rsid w:val="00FB2528"/>
    <w:rsid w:val="00FB25E3"/>
    <w:rsid w:val="00FB2A35"/>
    <w:rsid w:val="00FB2FB6"/>
    <w:rsid w:val="00FB2FF5"/>
    <w:rsid w:val="00FB373D"/>
    <w:rsid w:val="00FB4431"/>
    <w:rsid w:val="00FB4973"/>
    <w:rsid w:val="00FB5678"/>
    <w:rsid w:val="00FB572A"/>
    <w:rsid w:val="00FB71A1"/>
    <w:rsid w:val="00FB785E"/>
    <w:rsid w:val="00FB7B28"/>
    <w:rsid w:val="00FC0850"/>
    <w:rsid w:val="00FC0D5D"/>
    <w:rsid w:val="00FC1135"/>
    <w:rsid w:val="00FC1B96"/>
    <w:rsid w:val="00FC1C97"/>
    <w:rsid w:val="00FC22A1"/>
    <w:rsid w:val="00FC2AC5"/>
    <w:rsid w:val="00FC2D4E"/>
    <w:rsid w:val="00FC3129"/>
    <w:rsid w:val="00FC342C"/>
    <w:rsid w:val="00FC388E"/>
    <w:rsid w:val="00FC4545"/>
    <w:rsid w:val="00FC5241"/>
    <w:rsid w:val="00FC533A"/>
    <w:rsid w:val="00FC6932"/>
    <w:rsid w:val="00FC6D48"/>
    <w:rsid w:val="00FC7828"/>
    <w:rsid w:val="00FC7C29"/>
    <w:rsid w:val="00FD0EAD"/>
    <w:rsid w:val="00FD1280"/>
    <w:rsid w:val="00FD1E52"/>
    <w:rsid w:val="00FD2A29"/>
    <w:rsid w:val="00FD2A64"/>
    <w:rsid w:val="00FD3270"/>
    <w:rsid w:val="00FD404E"/>
    <w:rsid w:val="00FD5D9D"/>
    <w:rsid w:val="00FD627A"/>
    <w:rsid w:val="00FD7534"/>
    <w:rsid w:val="00FD7646"/>
    <w:rsid w:val="00FD77DB"/>
    <w:rsid w:val="00FD7883"/>
    <w:rsid w:val="00FD7951"/>
    <w:rsid w:val="00FD7A04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44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4AE9"/>
    <w:rsid w:val="00FF54E2"/>
    <w:rsid w:val="00FF571F"/>
    <w:rsid w:val="00FF693B"/>
    <w:rsid w:val="00FF6BF9"/>
    <w:rsid w:val="00FF6F87"/>
    <w:rsid w:val="00FF7434"/>
    <w:rsid w:val="00FF743C"/>
    <w:rsid w:val="00FF7883"/>
    <w:rsid w:val="00FF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AC0452"/>
    <w:pPr>
      <w:tabs>
        <w:tab w:val="left" w:pos="400"/>
        <w:tab w:val="right" w:leader="dot" w:pos="9350"/>
      </w:tabs>
      <w:spacing w:before="120" w:after="0"/>
      <w:pPrChange w:id="0" w:author="Bambi C" w:date="2022-08-31T23:20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31T23:20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6D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iCs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6D01"/>
    <w:rPr>
      <w:rFonts w:ascii="Courier New" w:eastAsia="Times New Roman" w:hAnsi="Courier New" w:cs="Courier New"/>
      <w:sz w:val="20"/>
      <w:szCs w:val="20"/>
    </w:rPr>
  </w:style>
  <w:style w:type="numbering" w:customStyle="1" w:styleId="CurrentList1">
    <w:name w:val="Current List1"/>
    <w:uiPriority w:val="99"/>
    <w:rsid w:val="007C4EC6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4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52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1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7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7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83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4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86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5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5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3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3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eps.python.org/pep-0008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jetbrains.com/help/pycharm/saving-and-reverting-changes.html" TargetMode="External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jetbrains.com/help/pycharm/tutorial-code-quality-assistance-tips-and-tricks.html" TargetMode="External"/><Relationship Id="rId56" Type="http://schemas.microsoft.com/office/2011/relationships/people" Target="people.xm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www.jetbrains.com/help/pycharm/tutorial-code-quality-assistance-tips-and-tricks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2030</TotalTime>
  <Pages>30</Pages>
  <Words>9719</Words>
  <Characters>55402</Characters>
  <Application>Microsoft Office Word</Application>
  <DocSecurity>0</DocSecurity>
  <Lines>461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64992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2126</cp:revision>
  <cp:lastPrinted>2022-07-13T02:44:00Z</cp:lastPrinted>
  <dcterms:created xsi:type="dcterms:W3CDTF">2022-08-02T20:52:00Z</dcterms:created>
  <dcterms:modified xsi:type="dcterms:W3CDTF">2022-09-01T06:27:00Z</dcterms:modified>
  <cp:category/>
</cp:coreProperties>
</file>