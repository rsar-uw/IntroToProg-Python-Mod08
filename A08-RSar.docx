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FF90FE7" w14:textId="7DCF007B" w:rsidR="00355224" w:rsidRPr="00355224" w:rsidRDefault="00A5378E" w:rsidP="00FD7883">
      <w:pPr>
        <w:rPr>
          <w:i/>
        </w:rPr>
      </w:pPr>
      <w:r>
        <w:t>Rex Sarabia</w:t>
      </w:r>
    </w:p>
    <w:p w14:paraId="6911AC85" w14:textId="3512335F" w:rsidR="00355224" w:rsidRPr="00355224" w:rsidRDefault="009429D5" w:rsidP="00FD7883">
      <w:pPr>
        <w:rPr>
          <w:i/>
        </w:rPr>
      </w:pPr>
      <w:r>
        <w:t>2</w:t>
      </w:r>
      <w:ins w:id="0" w:author="Bambi C" w:date="2022-08-28T11:31:00Z">
        <w:r w:rsidR="005B15F2">
          <w:t>8</w:t>
        </w:r>
      </w:ins>
      <w:del w:id="1" w:author="Bambi C" w:date="2022-08-28T11:31:00Z">
        <w:r w:rsidDel="005B15F2">
          <w:delText>3</w:delText>
        </w:r>
      </w:del>
      <w:r w:rsidR="0055556E">
        <w:t xml:space="preserve"> </w:t>
      </w:r>
      <w:r w:rsidR="00575EE2">
        <w:t>August</w:t>
      </w:r>
      <w:r w:rsidR="00A5378E">
        <w:t xml:space="preserve"> 2022</w:t>
      </w:r>
    </w:p>
    <w:p w14:paraId="789382F0" w14:textId="77777777" w:rsidR="00A5378E" w:rsidRDefault="00A5378E" w:rsidP="00FD7883">
      <w:r w:rsidRPr="00A5378E">
        <w:t>IT FDN 110 B</w:t>
      </w:r>
    </w:p>
    <w:p w14:paraId="7455037A" w14:textId="5074782E" w:rsidR="00355224" w:rsidRDefault="00A5378E" w:rsidP="00FD7883">
      <w:r>
        <w:t>Assignment</w:t>
      </w:r>
      <w:r w:rsidR="00B22B01">
        <w:t>0</w:t>
      </w:r>
      <w:ins w:id="2" w:author="Bambi C" w:date="2022-08-28T11:31:00Z">
        <w:r w:rsidR="005B15F2">
          <w:t>8</w:t>
        </w:r>
      </w:ins>
      <w:del w:id="3" w:author="Bambi C" w:date="2022-08-28T11:31:00Z">
        <w:r w:rsidR="009429D5" w:rsidDel="005B15F2">
          <w:delText>7</w:delText>
        </w:r>
      </w:del>
    </w:p>
    <w:p w14:paraId="45C90653" w14:textId="5A8A4145" w:rsidR="009F38FB" w:rsidRDefault="009F38FB" w:rsidP="00A80F9F">
      <w:pPr>
        <w:rPr>
          <w:iCs w:val="0"/>
        </w:rPr>
      </w:pPr>
      <w:r>
        <w:rPr>
          <w:iCs w:val="0"/>
        </w:rPr>
        <w:t xml:space="preserve">GitHub repo: </w:t>
      </w:r>
      <w:ins w:id="4" w:author="Bambi C" w:date="2022-08-31T15:54:00Z">
        <w:r w:rsidR="00A80F9F">
          <w:rPr>
            <w:iCs w:val="0"/>
          </w:rPr>
          <w:fldChar w:fldCharType="begin"/>
        </w:r>
        <w:r w:rsidR="00A80F9F">
          <w:rPr>
            <w:iCs w:val="0"/>
          </w:rPr>
          <w:instrText xml:space="preserve"> HYPERLINK "</w:instrText>
        </w:r>
        <w:r w:rsidR="00A80F9F" w:rsidRPr="00A80F9F">
          <w:rPr>
            <w:iCs w:val="0"/>
          </w:rPr>
          <w:instrText>https://github.com/rsar-uw/IntroToProg-Python-Mod08</w:instrText>
        </w:r>
        <w:r w:rsidR="00A80F9F">
          <w:rPr>
            <w:iCs w:val="0"/>
          </w:rPr>
          <w:instrText xml:space="preserve">" </w:instrText>
        </w:r>
        <w:r w:rsidR="00A80F9F">
          <w:rPr>
            <w:iCs w:val="0"/>
          </w:rPr>
          <w:fldChar w:fldCharType="separate"/>
        </w:r>
        <w:r w:rsidR="00A80F9F" w:rsidRPr="002135E8">
          <w:rPr>
            <w:rStyle w:val="Hyperlink"/>
            <w:iCs w:val="0"/>
          </w:rPr>
          <w:t>https://github.com/rsar-uw/IntroToProg-Python-Mod08</w:t>
        </w:r>
        <w:r w:rsidR="00A80F9F">
          <w:rPr>
            <w:iCs w:val="0"/>
          </w:rPr>
          <w:fldChar w:fldCharType="end"/>
        </w:r>
        <w:r w:rsidR="00A80F9F">
          <w:rPr>
            <w:iCs w:val="0"/>
          </w:rPr>
          <w:t xml:space="preserve"> </w:t>
        </w:r>
      </w:ins>
      <w:del w:id="5" w:author="Bambi C" w:date="2022-08-28T11:31:00Z">
        <w:r w:rsidDel="00944E18">
          <w:rPr>
            <w:iCs w:val="0"/>
          </w:rPr>
          <w:fldChar w:fldCharType="begin"/>
        </w:r>
        <w:r w:rsidDel="00944E18">
          <w:rPr>
            <w:iCs w:val="0"/>
          </w:rPr>
          <w:delInstrText xml:space="preserve"> HYPERLINK "</w:delInstrText>
        </w:r>
        <w:r w:rsidRPr="006100EF" w:rsidDel="00944E18">
          <w:rPr>
            <w:iCs w:val="0"/>
          </w:rPr>
          <w:delInstrText>https://github.com/rsar-uw/IntroToProg-Python-Mod07</w:delInstrText>
        </w:r>
        <w:r w:rsidDel="00944E18">
          <w:rPr>
            <w:iCs w:val="0"/>
          </w:rPr>
          <w:delInstrText xml:space="preserve">" </w:delInstrText>
        </w:r>
        <w:r w:rsidDel="00944E18">
          <w:rPr>
            <w:iCs w:val="0"/>
          </w:rPr>
          <w:fldChar w:fldCharType="separate"/>
        </w:r>
        <w:r w:rsidRPr="00E709EA" w:rsidDel="00944E18">
          <w:rPr>
            <w:rStyle w:val="Hyperlink"/>
            <w:iCs w:val="0"/>
          </w:rPr>
          <w:delText>https://github.com/rsar-uw/IntroToProg-Python-Mod07</w:delText>
        </w:r>
        <w:r w:rsidDel="00944E18">
          <w:rPr>
            <w:iCs w:val="0"/>
          </w:rPr>
          <w:fldChar w:fldCharType="end"/>
        </w:r>
        <w:r w:rsidDel="00944E18">
          <w:rPr>
            <w:iCs w:val="0"/>
          </w:rPr>
          <w:delText xml:space="preserve"> </w:delText>
        </w:r>
      </w:del>
      <w:r>
        <w:rPr>
          <w:iCs w:val="0"/>
        </w:rPr>
        <w:t>(External)</w:t>
      </w:r>
    </w:p>
    <w:p w14:paraId="4C048554" w14:textId="38FFDB80" w:rsidR="009F38FB" w:rsidRPr="00BA272F" w:rsidDel="00944E18" w:rsidRDefault="009F38FB" w:rsidP="009F38FB">
      <w:pPr>
        <w:rPr>
          <w:del w:id="6" w:author="Bambi C" w:date="2022-08-28T11:31:00Z"/>
          <w:iCs w:val="0"/>
        </w:rPr>
      </w:pPr>
      <w:del w:id="7" w:author="Bambi C" w:date="2022-08-28T11:31:00Z">
        <w:r w:rsidDel="00944E18">
          <w:rPr>
            <w:iCs w:val="0"/>
          </w:rPr>
          <w:delText xml:space="preserve">GitHub page: </w:delText>
        </w:r>
        <w:r w:rsidDel="00944E18">
          <w:rPr>
            <w:iCs w:val="0"/>
          </w:rPr>
          <w:fldChar w:fldCharType="begin"/>
        </w:r>
        <w:r w:rsidDel="00944E18">
          <w:rPr>
            <w:iCs w:val="0"/>
          </w:rPr>
          <w:delInstrText xml:space="preserve"> HYPERLINK "</w:delInstrText>
        </w:r>
        <w:r w:rsidRPr="003B0A4C" w:rsidDel="00944E18">
          <w:rPr>
            <w:iCs w:val="0"/>
          </w:rPr>
          <w:delInstrText>https://rsar-uw.github.io/IntroToProg-Python-Mod07/</w:delInstrText>
        </w:r>
        <w:r w:rsidDel="00944E18">
          <w:rPr>
            <w:iCs w:val="0"/>
          </w:rPr>
          <w:delInstrText xml:space="preserve">" </w:delInstrText>
        </w:r>
        <w:r w:rsidDel="00944E18">
          <w:rPr>
            <w:iCs w:val="0"/>
          </w:rPr>
          <w:fldChar w:fldCharType="separate"/>
        </w:r>
        <w:r w:rsidRPr="00D00259" w:rsidDel="00944E18">
          <w:rPr>
            <w:rStyle w:val="Hyperlink"/>
            <w:iCs w:val="0"/>
          </w:rPr>
          <w:delText>https://rsar-uw.github.io/IntroToProg-Python-Mod07/</w:delText>
        </w:r>
        <w:r w:rsidDel="00944E18">
          <w:rPr>
            <w:iCs w:val="0"/>
          </w:rPr>
          <w:fldChar w:fldCharType="end"/>
        </w:r>
        <w:r w:rsidDel="00944E18">
          <w:rPr>
            <w:iCs w:val="0"/>
          </w:rPr>
          <w:delText xml:space="preserve"> (External)</w:delText>
        </w:r>
      </w:del>
    </w:p>
    <w:p w14:paraId="7AB74DB0" w14:textId="56CCCA94" w:rsidR="00BD3599" w:rsidRPr="007A5C2C" w:rsidRDefault="00A21E28" w:rsidP="00BA272F">
      <w:pPr>
        <w:pStyle w:val="Title"/>
        <w:tabs>
          <w:tab w:val="center" w:pos="5266"/>
          <w:tab w:val="left" w:pos="8154"/>
        </w:tabs>
      </w:pPr>
      <w:r w:rsidRPr="007A5C2C">
        <w:t>Python Script:</w:t>
      </w:r>
      <w:r w:rsidR="005D3EAB" w:rsidRPr="007A5C2C">
        <w:t xml:space="preserve"> </w:t>
      </w:r>
      <w:del w:id="8" w:author="Bambi C" w:date="2022-08-28T11:31:00Z">
        <w:r w:rsidR="00DD4F4F" w:rsidRPr="007A5C2C" w:rsidDel="005B15F2">
          <w:delText>VIP Birthdays</w:delText>
        </w:r>
      </w:del>
      <w:ins w:id="9" w:author="Bambi C" w:date="2022-08-28T11:31:00Z">
        <w:r w:rsidR="005B15F2">
          <w:t xml:space="preserve"> </w:t>
        </w:r>
      </w:ins>
    </w:p>
    <w:bookmarkStart w:id="10" w:name="_Ref108280728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0"/>
          <w:szCs w:val="20"/>
        </w:rPr>
        <w:id w:val="157153932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35EBD61" w14:textId="7918287C" w:rsidR="00BD3599" w:rsidRPr="007A5C2C" w:rsidRDefault="00BD3599">
          <w:pPr>
            <w:pStyle w:val="TOCHeading"/>
          </w:pPr>
          <w:r w:rsidRPr="007A5C2C">
            <w:t>Table of Contents</w:t>
          </w:r>
          <w:bookmarkEnd w:id="10"/>
        </w:p>
        <w:p w14:paraId="30D76CAE" w14:textId="6187772D" w:rsidR="00FD627A" w:rsidRDefault="00C04333" w:rsidP="00FD627A">
          <w:pPr>
            <w:pStyle w:val="TOC1"/>
            <w:rPr>
              <w:ins w:id="11" w:author="Bambi C" w:date="2022-08-31T21:32:00Z"/>
              <w:rFonts w:cstheme="minorBidi"/>
              <w:noProof/>
            </w:rPr>
          </w:pPr>
          <w:r w:rsidRPr="00944E18">
            <w:rPr>
              <w:rFonts w:asciiTheme="majorHAnsi" w:eastAsiaTheme="majorEastAsia" w:hAnsiTheme="majorHAnsi" w:cstheme="majorBidi"/>
              <w:noProof/>
              <w:color w:val="363371" w:themeColor="accent2" w:themeShade="7F"/>
              <w:sz w:val="22"/>
              <w:szCs w:val="22"/>
            </w:rPr>
            <w:fldChar w:fldCharType="begin"/>
          </w:r>
          <w:r w:rsidRPr="00944E18">
            <w:rPr>
              <w:rFonts w:asciiTheme="majorHAnsi" w:eastAsiaTheme="majorEastAsia" w:hAnsiTheme="majorHAnsi" w:cstheme="majorBidi"/>
              <w:noProof/>
              <w:color w:val="363371" w:themeColor="accent2" w:themeShade="7F"/>
              <w:sz w:val="22"/>
              <w:szCs w:val="22"/>
            </w:rPr>
            <w:instrText xml:space="preserve"> TOC \o "1-4" \h \z \u </w:instrText>
          </w:r>
          <w:r w:rsidRPr="00944E18">
            <w:rPr>
              <w:rFonts w:asciiTheme="majorHAnsi" w:eastAsiaTheme="majorEastAsia" w:hAnsiTheme="majorHAnsi" w:cstheme="majorBidi"/>
              <w:noProof/>
              <w:color w:val="363371" w:themeColor="accent2" w:themeShade="7F"/>
              <w:sz w:val="22"/>
              <w:szCs w:val="22"/>
            </w:rPr>
            <w:fldChar w:fldCharType="separate"/>
          </w:r>
          <w:ins w:id="12" w:author="Bambi C" w:date="2022-08-31T21:32:00Z">
            <w:r w:rsidR="00FD627A" w:rsidRPr="00377776">
              <w:rPr>
                <w:rStyle w:val="Hyperlink"/>
                <w:noProof/>
              </w:rPr>
              <w:fldChar w:fldCharType="begin"/>
            </w:r>
            <w:r w:rsidR="00FD627A" w:rsidRPr="00377776">
              <w:rPr>
                <w:rStyle w:val="Hyperlink"/>
                <w:noProof/>
              </w:rPr>
              <w:instrText xml:space="preserve"> </w:instrText>
            </w:r>
            <w:r w:rsidR="00FD627A">
              <w:rPr>
                <w:noProof/>
              </w:rPr>
              <w:instrText>HYPERLINK \l "_Toc112873954"</w:instrText>
            </w:r>
            <w:r w:rsidR="00FD627A" w:rsidRPr="00377776">
              <w:rPr>
                <w:rStyle w:val="Hyperlink"/>
                <w:noProof/>
              </w:rPr>
              <w:instrText xml:space="preserve"> </w:instrText>
            </w:r>
            <w:r w:rsidR="00FD627A" w:rsidRPr="00377776">
              <w:rPr>
                <w:rStyle w:val="Hyperlink"/>
                <w:noProof/>
              </w:rPr>
            </w:r>
            <w:r w:rsidR="00FD627A" w:rsidRPr="00377776">
              <w:rPr>
                <w:rStyle w:val="Hyperlink"/>
                <w:noProof/>
              </w:rPr>
              <w:fldChar w:fldCharType="separate"/>
            </w:r>
            <w:r w:rsidR="00FD627A" w:rsidRPr="00377776">
              <w:rPr>
                <w:rStyle w:val="Hyperlink"/>
                <w:noProof/>
              </w:rPr>
              <w:t>2</w:t>
            </w:r>
            <w:r w:rsidR="00FD627A">
              <w:rPr>
                <w:rFonts w:cstheme="minorBidi"/>
                <w:noProof/>
              </w:rPr>
              <w:tab/>
            </w:r>
            <w:r w:rsidR="00FD627A" w:rsidRPr="00377776">
              <w:rPr>
                <w:rStyle w:val="Hyperlink"/>
                <w:noProof/>
              </w:rPr>
              <w:t>Introduction</w:t>
            </w:r>
            <w:r w:rsidR="00FD627A">
              <w:rPr>
                <w:noProof/>
                <w:webHidden/>
              </w:rPr>
              <w:tab/>
            </w:r>
            <w:r w:rsidR="00FD627A">
              <w:rPr>
                <w:noProof/>
                <w:webHidden/>
              </w:rPr>
              <w:fldChar w:fldCharType="begin"/>
            </w:r>
            <w:r w:rsidR="00FD627A">
              <w:rPr>
                <w:noProof/>
                <w:webHidden/>
              </w:rPr>
              <w:instrText xml:space="preserve"> PAGEREF _Toc112873954 \h </w:instrText>
            </w:r>
            <w:r w:rsidR="00FD627A">
              <w:rPr>
                <w:noProof/>
                <w:webHidden/>
              </w:rPr>
            </w:r>
          </w:ins>
          <w:r w:rsidR="00FD627A">
            <w:rPr>
              <w:noProof/>
              <w:webHidden/>
            </w:rPr>
            <w:fldChar w:fldCharType="separate"/>
          </w:r>
          <w:ins w:id="13" w:author="Bambi C" w:date="2022-08-31T21:32:00Z">
            <w:r w:rsidR="00FD627A">
              <w:rPr>
                <w:noProof/>
                <w:webHidden/>
              </w:rPr>
              <w:t>1</w:t>
            </w:r>
            <w:r w:rsidR="00FD627A">
              <w:rPr>
                <w:noProof/>
                <w:webHidden/>
              </w:rPr>
              <w:fldChar w:fldCharType="end"/>
            </w:r>
            <w:r w:rsidR="00FD627A" w:rsidRPr="00377776">
              <w:rPr>
                <w:rStyle w:val="Hyperlink"/>
                <w:noProof/>
              </w:rPr>
              <w:fldChar w:fldCharType="end"/>
            </w:r>
          </w:ins>
        </w:p>
        <w:p w14:paraId="53712035" w14:textId="608E631C" w:rsidR="00FD627A" w:rsidRDefault="00FD627A" w:rsidP="00FD627A">
          <w:pPr>
            <w:pStyle w:val="TOC1"/>
            <w:rPr>
              <w:ins w:id="14" w:author="Bambi C" w:date="2022-08-31T21:32:00Z"/>
              <w:rFonts w:cstheme="minorBidi"/>
              <w:noProof/>
            </w:rPr>
          </w:pPr>
          <w:ins w:id="15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"_Toc112873955"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3</w:t>
            </w:r>
            <w:r>
              <w:rPr>
                <w:rFonts w:cstheme="minorBidi"/>
                <w:noProof/>
              </w:rPr>
              <w:tab/>
            </w:r>
            <w:r w:rsidRPr="00377776">
              <w:rPr>
                <w:rStyle w:val="Hyperlink"/>
                <w:noProof/>
              </w:rPr>
              <w:t>My system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_Toc112873955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35ED78A8" w14:textId="57A647E6" w:rsidR="00FD627A" w:rsidRDefault="00FD627A">
          <w:pPr>
            <w:pStyle w:val="TOC2"/>
            <w:tabs>
              <w:tab w:val="left" w:pos="800"/>
              <w:tab w:val="right" w:leader="dot" w:pos="9350"/>
            </w:tabs>
            <w:rPr>
              <w:ins w:id="17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ins w:id="18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"_Toc112873956"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3.1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Operating system (OS)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_Toc112873956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9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723A91FB" w14:textId="14781515" w:rsidR="00FD627A" w:rsidRDefault="00FD627A">
          <w:pPr>
            <w:pStyle w:val="TOC2"/>
            <w:tabs>
              <w:tab w:val="left" w:pos="800"/>
              <w:tab w:val="right" w:leader="dot" w:pos="9350"/>
            </w:tabs>
            <w:rPr>
              <w:ins w:id="20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ins w:id="21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"_Toc112873957"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3.2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_Toc112873957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2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4BFF38ED" w14:textId="0B3F2CC2" w:rsidR="00FD627A" w:rsidRDefault="00FD627A">
          <w:pPr>
            <w:pStyle w:val="TOC2"/>
            <w:tabs>
              <w:tab w:val="left" w:pos="800"/>
              <w:tab w:val="right" w:leader="dot" w:pos="9350"/>
            </w:tabs>
            <w:rPr>
              <w:ins w:id="23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ins w:id="24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"_Toc112873958"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3.3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_Toc112873958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5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1937C7EC" w14:textId="378FF0D4" w:rsidR="00FD627A" w:rsidRDefault="00FD627A">
          <w:pPr>
            <w:pStyle w:val="TOC2"/>
            <w:tabs>
              <w:tab w:val="left" w:pos="800"/>
              <w:tab w:val="right" w:leader="dot" w:pos="9350"/>
            </w:tabs>
            <w:rPr>
              <w:ins w:id="26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ins w:id="27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"_Toc112873959"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3.4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_Toc112873959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8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0BFD6AD3" w14:textId="3A69E70A" w:rsidR="00FD627A" w:rsidRDefault="00FD627A">
          <w:pPr>
            <w:pStyle w:val="TOC2"/>
            <w:tabs>
              <w:tab w:val="left" w:pos="800"/>
              <w:tab w:val="right" w:leader="dot" w:pos="9350"/>
            </w:tabs>
            <w:rPr>
              <w:ins w:id="29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ins w:id="30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"_Toc112873960"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3.5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Integrated Development Environment (IDE)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_Toc112873960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1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13F7DC13" w14:textId="59F34583" w:rsidR="00FD627A" w:rsidRDefault="00FD627A">
          <w:pPr>
            <w:pStyle w:val="TOC2"/>
            <w:tabs>
              <w:tab w:val="left" w:pos="800"/>
              <w:tab w:val="right" w:leader="dot" w:pos="9350"/>
            </w:tabs>
            <w:rPr>
              <w:ins w:id="32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ins w:id="33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"_Toc112873961"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3.6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Directory / File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_Toc112873961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4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26C279F4" w14:textId="382D5BEA" w:rsidR="00FD627A" w:rsidRDefault="00FD627A" w:rsidP="00FD627A">
          <w:pPr>
            <w:pStyle w:val="TOC1"/>
            <w:rPr>
              <w:ins w:id="35" w:author="Bambi C" w:date="2022-08-31T21:32:00Z"/>
              <w:rFonts w:cstheme="minorBidi"/>
              <w:noProof/>
            </w:rPr>
          </w:pPr>
          <w:ins w:id="36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"_Toc112873962"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</w:t>
            </w:r>
            <w:r>
              <w:rPr>
                <w:rFonts w:cstheme="minorBidi"/>
                <w:noProof/>
              </w:rPr>
              <w:tab/>
            </w:r>
            <w:r w:rsidRPr="00377776">
              <w:rPr>
                <w:rStyle w:val="Hyperlink"/>
                <w:noProof/>
              </w:rPr>
              <w:t>Module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_Toc112873962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7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0DCD5033" w14:textId="2448ADD6" w:rsidR="00FD627A" w:rsidRDefault="00FD627A">
          <w:pPr>
            <w:pStyle w:val="TOC2"/>
            <w:tabs>
              <w:tab w:val="left" w:pos="800"/>
              <w:tab w:val="right" w:leader="dot" w:pos="9350"/>
            </w:tabs>
            <w:rPr>
              <w:ins w:id="38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ins w:id="39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"_Toc112873963"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4.1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_Toc112873963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0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188A5DBE" w14:textId="599150AD" w:rsidR="00FD627A" w:rsidRDefault="00FD627A">
          <w:pPr>
            <w:pStyle w:val="TOC3"/>
            <w:tabs>
              <w:tab w:val="left" w:pos="1200"/>
              <w:tab w:val="right" w:leader="dot" w:pos="9350"/>
            </w:tabs>
            <w:rPr>
              <w:ins w:id="41" w:author="Bambi C" w:date="2022-08-31T21:32:00Z"/>
              <w:rFonts w:cstheme="minorBidi"/>
              <w:noProof/>
              <w:sz w:val="24"/>
              <w:szCs w:val="24"/>
            </w:rPr>
          </w:pPr>
          <w:ins w:id="42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"_Toc112873964"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4.1.1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Out of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_Toc112873964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3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0F3AF1C2" w14:textId="2777B1E8" w:rsidR="00FD627A" w:rsidRDefault="00FD627A">
          <w:pPr>
            <w:pStyle w:val="TOC3"/>
            <w:tabs>
              <w:tab w:val="left" w:pos="1200"/>
              <w:tab w:val="right" w:leader="dot" w:pos="9350"/>
            </w:tabs>
            <w:rPr>
              <w:ins w:id="44" w:author="Bambi C" w:date="2022-08-31T21:32:00Z"/>
              <w:rFonts w:cstheme="minorBidi"/>
              <w:noProof/>
              <w:sz w:val="24"/>
              <w:szCs w:val="24"/>
            </w:rPr>
          </w:pPr>
          <w:ins w:id="45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"_Toc112873965"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4.1.2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Lessons learned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_Toc112873965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6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635947A3" w14:textId="13CF8EA6" w:rsidR="00FD627A" w:rsidRDefault="00FD627A">
          <w:pPr>
            <w:pStyle w:val="TOC2"/>
            <w:tabs>
              <w:tab w:val="left" w:pos="800"/>
              <w:tab w:val="right" w:leader="dot" w:pos="9350"/>
            </w:tabs>
            <w:rPr>
              <w:ins w:id="47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ins w:id="48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"_Toc112873966"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4.2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_Toc112873966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9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731E1FD6" w14:textId="3CD68E78" w:rsidR="00FD627A" w:rsidRDefault="00FD627A">
          <w:pPr>
            <w:pStyle w:val="TOC3"/>
            <w:tabs>
              <w:tab w:val="left" w:pos="1200"/>
              <w:tab w:val="right" w:leader="dot" w:pos="9350"/>
            </w:tabs>
            <w:rPr>
              <w:ins w:id="50" w:author="Bambi C" w:date="2022-08-31T21:32:00Z"/>
              <w:rFonts w:cstheme="minorBidi"/>
              <w:noProof/>
              <w:sz w:val="24"/>
              <w:szCs w:val="24"/>
            </w:rPr>
          </w:pPr>
          <w:ins w:id="51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"_Toc112873967"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4.2.1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Standard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_Toc112873967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2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65B85CF6" w14:textId="5507372B" w:rsidR="00FD627A" w:rsidRDefault="00FD627A">
          <w:pPr>
            <w:pStyle w:val="TOC4"/>
            <w:tabs>
              <w:tab w:val="left" w:pos="1400"/>
              <w:tab w:val="right" w:leader="dot" w:pos="9350"/>
            </w:tabs>
            <w:rPr>
              <w:ins w:id="53" w:author="Bambi C" w:date="2022-08-31T21:32:00Z"/>
              <w:rFonts w:cstheme="minorBidi"/>
              <w:noProof/>
              <w:sz w:val="24"/>
              <w:szCs w:val="24"/>
            </w:rPr>
          </w:pPr>
          <w:ins w:id="54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"_Toc112873968"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4.2.1.1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Code style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_Toc112873968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5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6CD32BE5" w14:textId="0CE47831" w:rsidR="00FD627A" w:rsidRDefault="00FD627A">
          <w:pPr>
            <w:pStyle w:val="TOC4"/>
            <w:tabs>
              <w:tab w:val="left" w:pos="1400"/>
              <w:tab w:val="right" w:leader="dot" w:pos="9350"/>
            </w:tabs>
            <w:rPr>
              <w:ins w:id="56" w:author="Bambi C" w:date="2022-08-31T21:32:00Z"/>
              <w:rFonts w:cstheme="minorBidi"/>
              <w:noProof/>
              <w:sz w:val="24"/>
              <w:szCs w:val="24"/>
            </w:rPr>
          </w:pPr>
          <w:ins w:id="57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"_Toc112873969"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4.2.1.2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Script 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_Toc112873969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8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7C47EAEC" w14:textId="5F124D90" w:rsidR="00FD627A" w:rsidRDefault="00FD627A">
          <w:pPr>
            <w:pStyle w:val="TOC4"/>
            <w:tabs>
              <w:tab w:val="left" w:pos="1400"/>
              <w:tab w:val="right" w:leader="dot" w:pos="9350"/>
            </w:tabs>
            <w:rPr>
              <w:ins w:id="59" w:author="Bambi C" w:date="2022-08-31T21:32:00Z"/>
              <w:rFonts w:cstheme="minorBidi"/>
              <w:noProof/>
              <w:sz w:val="24"/>
              <w:szCs w:val="24"/>
            </w:rPr>
          </w:pPr>
          <w:ins w:id="60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"_Toc112873970"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4.2.1.3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Saving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_Toc112873970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1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6E0C4DF4" w14:textId="776015E2" w:rsidR="00FD627A" w:rsidRDefault="00FD627A">
          <w:pPr>
            <w:pStyle w:val="TOC3"/>
            <w:tabs>
              <w:tab w:val="left" w:pos="1200"/>
              <w:tab w:val="right" w:leader="dot" w:pos="9350"/>
            </w:tabs>
            <w:rPr>
              <w:ins w:id="62" w:author="Bambi C" w:date="2022-08-31T21:32:00Z"/>
              <w:rFonts w:cstheme="minorBidi"/>
              <w:noProof/>
              <w:sz w:val="24"/>
              <w:szCs w:val="24"/>
            </w:rPr>
          </w:pPr>
          <w:ins w:id="63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"_Toc112873971"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4.2.2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Program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_Toc112873971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4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69176AF8" w14:textId="429A7B61" w:rsidR="00FD627A" w:rsidRDefault="00FD627A">
          <w:pPr>
            <w:pStyle w:val="TOC3"/>
            <w:tabs>
              <w:tab w:val="left" w:pos="1200"/>
              <w:tab w:val="right" w:leader="dot" w:pos="9350"/>
            </w:tabs>
            <w:rPr>
              <w:ins w:id="65" w:author="Bambi C" w:date="2022-08-31T21:32:00Z"/>
              <w:rFonts w:cstheme="minorBidi"/>
              <w:noProof/>
              <w:sz w:val="24"/>
              <w:szCs w:val="24"/>
            </w:rPr>
          </w:pPr>
          <w:ins w:id="66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"_Toc112873972"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4.2.3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Data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_Toc112873972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7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426FAA7F" w14:textId="42F2B2D8" w:rsidR="00FD627A" w:rsidRDefault="00FD627A">
          <w:pPr>
            <w:pStyle w:val="TOC3"/>
            <w:tabs>
              <w:tab w:val="left" w:pos="1200"/>
              <w:tab w:val="right" w:leader="dot" w:pos="9350"/>
            </w:tabs>
            <w:rPr>
              <w:ins w:id="68" w:author="Bambi C" w:date="2022-08-31T21:32:00Z"/>
              <w:rFonts w:cstheme="minorBidi"/>
              <w:noProof/>
              <w:sz w:val="24"/>
              <w:szCs w:val="24"/>
            </w:rPr>
          </w:pPr>
          <w:ins w:id="69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"_Toc112873973"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4.2.4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Program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_Toc112873973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0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50ECB462" w14:textId="0FCCD1AE" w:rsidR="00FD627A" w:rsidRDefault="00FD627A">
          <w:pPr>
            <w:pStyle w:val="TOC4"/>
            <w:tabs>
              <w:tab w:val="left" w:pos="1400"/>
              <w:tab w:val="right" w:leader="dot" w:pos="9350"/>
            </w:tabs>
            <w:rPr>
              <w:ins w:id="71" w:author="Bambi C" w:date="2022-08-31T21:32:00Z"/>
              <w:rFonts w:cstheme="minorBidi"/>
              <w:noProof/>
              <w:sz w:val="24"/>
              <w:szCs w:val="24"/>
            </w:rPr>
          </w:pPr>
          <w:ins w:id="72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"_Toc112873998"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4.2.4.1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Product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_Toc112873998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3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23D1032C" w14:textId="4C9BD1A2" w:rsidR="00FD627A" w:rsidRDefault="00FD627A">
          <w:pPr>
            <w:pStyle w:val="TOC4"/>
            <w:tabs>
              <w:tab w:val="left" w:pos="1400"/>
              <w:tab w:val="right" w:leader="dot" w:pos="9350"/>
            </w:tabs>
            <w:rPr>
              <w:ins w:id="74" w:author="Bambi C" w:date="2022-08-31T21:32:00Z"/>
              <w:rFonts w:cstheme="minorBidi"/>
              <w:noProof/>
              <w:sz w:val="24"/>
              <w:szCs w:val="24"/>
            </w:rPr>
          </w:pPr>
          <w:ins w:id="75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"_Toc112873999"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4.2.4.2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FileProcessor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_Toc112873999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6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24737438" w14:textId="0411E3B8" w:rsidR="00FD627A" w:rsidRDefault="00FD627A">
          <w:pPr>
            <w:pStyle w:val="TOC4"/>
            <w:tabs>
              <w:tab w:val="left" w:pos="1400"/>
              <w:tab w:val="right" w:leader="dot" w:pos="9350"/>
            </w:tabs>
            <w:rPr>
              <w:ins w:id="77" w:author="Bambi C" w:date="2022-08-31T21:32:00Z"/>
              <w:rFonts w:cstheme="minorBidi"/>
              <w:noProof/>
              <w:sz w:val="24"/>
              <w:szCs w:val="24"/>
            </w:rPr>
          </w:pPr>
          <w:ins w:id="78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"_Toc112874000"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4.2.4.3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IO cl</w:t>
            </w:r>
            <w:r w:rsidRPr="00377776">
              <w:rPr>
                <w:rStyle w:val="Hyperlink"/>
                <w:noProof/>
              </w:rPr>
              <w:t>a</w:t>
            </w:r>
            <w:r w:rsidRPr="00377776">
              <w:rPr>
                <w:rStyle w:val="Hyperlink"/>
                <w:noProof/>
              </w:rPr>
              <w:t>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_Toc112874000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9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7C3E5BE3" w14:textId="0288296D" w:rsidR="00FD627A" w:rsidRDefault="00FD627A">
          <w:pPr>
            <w:pStyle w:val="TOC4"/>
            <w:tabs>
              <w:tab w:val="left" w:pos="1000"/>
              <w:tab w:val="right" w:leader="dot" w:pos="9350"/>
            </w:tabs>
            <w:rPr>
              <w:ins w:id="80" w:author="Bambi C" w:date="2022-08-31T21:32:00Z"/>
              <w:rFonts w:cstheme="minorBidi"/>
              <w:noProof/>
              <w:sz w:val="24"/>
              <w:szCs w:val="24"/>
            </w:rPr>
          </w:pPr>
          <w:ins w:id="81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"_Toc112874072"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Main body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_Toc112874072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2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7F58019B" w14:textId="47396254" w:rsidR="00FD627A" w:rsidRDefault="00FD627A">
          <w:pPr>
            <w:pStyle w:val="TOC4"/>
            <w:tabs>
              <w:tab w:val="right" w:leader="dot" w:pos="9350"/>
            </w:tabs>
            <w:rPr>
              <w:ins w:id="83" w:author="Bambi C" w:date="2022-08-31T21:32:00Z"/>
              <w:rFonts w:cstheme="minorBidi"/>
              <w:noProof/>
              <w:sz w:val="24"/>
              <w:szCs w:val="24"/>
            </w:rPr>
          </w:pPr>
          <w:ins w:id="84" w:author="Bambi C" w:date="2022-08-31T21:32:00Z">
            <w:r w:rsidRPr="00377776">
              <w:rPr>
                <w:rStyle w:val="Hyperlink"/>
                <w:noProof/>
              </w:rPr>
              <w:lastRenderedPageBreak/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"_Toc112874073"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4.2.4.4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_Toc112874073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5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6E42981C" w14:textId="419223D1" w:rsidR="00FD627A" w:rsidRDefault="00FD627A">
          <w:pPr>
            <w:pStyle w:val="TOC3"/>
            <w:tabs>
              <w:tab w:val="left" w:pos="1200"/>
              <w:tab w:val="right" w:leader="dot" w:pos="9350"/>
            </w:tabs>
            <w:rPr>
              <w:ins w:id="86" w:author="Bambi C" w:date="2022-08-31T21:32:00Z"/>
              <w:rFonts w:cstheme="minorBidi"/>
              <w:noProof/>
              <w:sz w:val="24"/>
              <w:szCs w:val="24"/>
            </w:rPr>
          </w:pPr>
          <w:ins w:id="87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"_Toc112874074"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4.2.5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Proposed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_Toc112874074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8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0BD24D4E" w14:textId="79587915" w:rsidR="00FD627A" w:rsidRDefault="00FD627A">
          <w:pPr>
            <w:pStyle w:val="TOC2"/>
            <w:tabs>
              <w:tab w:val="left" w:pos="800"/>
              <w:tab w:val="right" w:leader="dot" w:pos="9350"/>
            </w:tabs>
            <w:rPr>
              <w:ins w:id="89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ins w:id="90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"_Toc112874075"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4.3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_Toc112874075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1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1DEC68CD" w14:textId="4C4A731F" w:rsidR="00FD627A" w:rsidRDefault="00FD627A">
          <w:pPr>
            <w:pStyle w:val="TOC3"/>
            <w:tabs>
              <w:tab w:val="left" w:pos="1200"/>
              <w:tab w:val="right" w:leader="dot" w:pos="9350"/>
            </w:tabs>
            <w:rPr>
              <w:ins w:id="92" w:author="Bambi C" w:date="2022-08-31T21:32:00Z"/>
              <w:rFonts w:cstheme="minorBidi"/>
              <w:noProof/>
              <w:sz w:val="24"/>
              <w:szCs w:val="24"/>
            </w:rPr>
          </w:pPr>
          <w:ins w:id="93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"_Toc112874076"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4.3.1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_Toc112874076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4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117D548C" w14:textId="490941B9" w:rsidR="00FD627A" w:rsidRDefault="00FD627A">
          <w:pPr>
            <w:pStyle w:val="TOC3"/>
            <w:tabs>
              <w:tab w:val="left" w:pos="1200"/>
              <w:tab w:val="right" w:leader="dot" w:pos="9350"/>
            </w:tabs>
            <w:rPr>
              <w:ins w:id="95" w:author="Bambi C" w:date="2022-08-31T21:32:00Z"/>
              <w:rFonts w:cstheme="minorBidi"/>
              <w:noProof/>
              <w:sz w:val="24"/>
              <w:szCs w:val="24"/>
            </w:rPr>
          </w:pPr>
          <w:ins w:id="96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"_Toc112874077"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4.3.2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_Toc112874077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7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10212AB2" w14:textId="219B36C1" w:rsidR="00FD627A" w:rsidRDefault="00FD627A">
          <w:pPr>
            <w:pStyle w:val="TOC2"/>
            <w:tabs>
              <w:tab w:val="left" w:pos="800"/>
              <w:tab w:val="right" w:leader="dot" w:pos="9350"/>
            </w:tabs>
            <w:rPr>
              <w:ins w:id="98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ins w:id="99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"_Toc112874078"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4.4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Execution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_Toc112874078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0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636FAC1A" w14:textId="4A75C277" w:rsidR="00FD627A" w:rsidRDefault="00FD627A">
          <w:pPr>
            <w:pStyle w:val="TOC3"/>
            <w:tabs>
              <w:tab w:val="left" w:pos="1200"/>
              <w:tab w:val="right" w:leader="dot" w:pos="9350"/>
            </w:tabs>
            <w:rPr>
              <w:ins w:id="101" w:author="Bambi C" w:date="2022-08-31T21:32:00Z"/>
              <w:rFonts w:cstheme="minorBidi"/>
              <w:noProof/>
              <w:sz w:val="24"/>
              <w:szCs w:val="24"/>
            </w:rPr>
          </w:pPr>
          <w:ins w:id="102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"_Toc112874079"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4.4.1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Terminal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_Toc112874079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3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4E2A5F8D" w14:textId="680C55D9" w:rsidR="00FD627A" w:rsidRDefault="00FD627A">
          <w:pPr>
            <w:pStyle w:val="TOC3"/>
            <w:tabs>
              <w:tab w:val="left" w:pos="1200"/>
              <w:tab w:val="right" w:leader="dot" w:pos="9350"/>
            </w:tabs>
            <w:rPr>
              <w:ins w:id="104" w:author="Bambi C" w:date="2022-08-31T21:32:00Z"/>
              <w:rFonts w:cstheme="minorBidi"/>
              <w:noProof/>
              <w:sz w:val="24"/>
              <w:szCs w:val="24"/>
            </w:rPr>
          </w:pPr>
          <w:ins w:id="105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"_Toc112874080"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4.4.2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_Toc112874080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6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4AA07299" w14:textId="691AB375" w:rsidR="00FD627A" w:rsidRDefault="00FD627A" w:rsidP="00FD627A">
          <w:pPr>
            <w:pStyle w:val="TOC1"/>
            <w:rPr>
              <w:ins w:id="107" w:author="Bambi C" w:date="2022-08-31T21:32:00Z"/>
              <w:rFonts w:cstheme="minorBidi"/>
              <w:noProof/>
            </w:rPr>
          </w:pPr>
          <w:ins w:id="108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"_Toc112874081"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5</w:t>
            </w:r>
            <w:r>
              <w:rPr>
                <w:rFonts w:cstheme="minorBidi"/>
                <w:noProof/>
              </w:rPr>
              <w:tab/>
            </w:r>
            <w:r w:rsidRPr="00377776">
              <w:rPr>
                <w:rStyle w:val="Hyperlink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_Toc112874081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9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08593146" w14:textId="75172DF0" w:rsidR="00FD627A" w:rsidRDefault="00FD627A" w:rsidP="00FD627A">
          <w:pPr>
            <w:pStyle w:val="TOC1"/>
            <w:rPr>
              <w:ins w:id="110" w:author="Bambi C" w:date="2022-08-31T21:32:00Z"/>
              <w:rFonts w:cstheme="minorBidi"/>
              <w:noProof/>
            </w:rPr>
          </w:pPr>
          <w:ins w:id="111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"_Toc112874082"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6</w:t>
            </w:r>
            <w:r>
              <w:rPr>
                <w:rFonts w:cstheme="minorBidi"/>
                <w:noProof/>
              </w:rPr>
              <w:tab/>
            </w:r>
            <w:r w:rsidRPr="00377776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_Toc112874082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2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60C40E2A" w14:textId="29E87028" w:rsidR="00FD627A" w:rsidRDefault="00FD627A">
          <w:pPr>
            <w:pStyle w:val="TOC2"/>
            <w:tabs>
              <w:tab w:val="left" w:pos="800"/>
              <w:tab w:val="right" w:leader="dot" w:pos="9350"/>
            </w:tabs>
            <w:rPr>
              <w:ins w:id="113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ins w:id="114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"_Toc112874083"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6.1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_Toc112874083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5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5C6042E3" w14:textId="781BF7F1" w:rsidR="00FD627A" w:rsidRDefault="00FD627A">
          <w:pPr>
            <w:pStyle w:val="TOC3"/>
            <w:tabs>
              <w:tab w:val="left" w:pos="1200"/>
              <w:tab w:val="right" w:leader="dot" w:pos="9350"/>
            </w:tabs>
            <w:rPr>
              <w:ins w:id="116" w:author="Bambi C" w:date="2022-08-31T21:32:00Z"/>
              <w:rFonts w:cstheme="minorBidi"/>
              <w:noProof/>
              <w:sz w:val="24"/>
              <w:szCs w:val="24"/>
            </w:rPr>
          </w:pPr>
          <w:ins w:id="117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"_Toc112874084"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6.1.1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_Toc112874084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8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73F2F24D" w14:textId="69B81E7B" w:rsidR="00FD627A" w:rsidRDefault="00FD627A">
          <w:pPr>
            <w:pStyle w:val="TOC3"/>
            <w:tabs>
              <w:tab w:val="left" w:pos="1200"/>
              <w:tab w:val="right" w:leader="dot" w:pos="9350"/>
            </w:tabs>
            <w:rPr>
              <w:ins w:id="119" w:author="Bambi C" w:date="2022-08-31T21:32:00Z"/>
              <w:rFonts w:cstheme="minorBidi"/>
              <w:noProof/>
              <w:sz w:val="24"/>
              <w:szCs w:val="24"/>
            </w:rPr>
          </w:pPr>
          <w:ins w:id="120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"_Toc112874085"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6.1.2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Websites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_Toc112874085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1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4A466D22" w14:textId="40624290" w:rsidR="00FD627A" w:rsidRDefault="00FD627A">
          <w:pPr>
            <w:pStyle w:val="TOC2"/>
            <w:tabs>
              <w:tab w:val="left" w:pos="800"/>
              <w:tab w:val="right" w:leader="dot" w:pos="9350"/>
            </w:tabs>
            <w:rPr>
              <w:ins w:id="122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ins w:id="123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"_Toc112874086"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6.2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_Toc112874086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4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0AD58041" w14:textId="0F57F25D" w:rsidR="00FD627A" w:rsidRDefault="00FD627A">
          <w:pPr>
            <w:pStyle w:val="TOC3"/>
            <w:tabs>
              <w:tab w:val="left" w:pos="1200"/>
              <w:tab w:val="right" w:leader="dot" w:pos="9350"/>
            </w:tabs>
            <w:rPr>
              <w:ins w:id="125" w:author="Bambi C" w:date="2022-08-31T21:32:00Z"/>
              <w:rFonts w:cstheme="minorBidi"/>
              <w:noProof/>
              <w:sz w:val="24"/>
              <w:szCs w:val="24"/>
            </w:rPr>
          </w:pPr>
          <w:ins w:id="126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"_Toc112874087"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6.2.1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Exception handling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_Toc112874087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7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3BA5FB5B" w14:textId="73519F20" w:rsidR="00FD627A" w:rsidRDefault="00FD627A">
          <w:pPr>
            <w:pStyle w:val="TOC3"/>
            <w:tabs>
              <w:tab w:val="left" w:pos="1200"/>
              <w:tab w:val="right" w:leader="dot" w:pos="9350"/>
            </w:tabs>
            <w:rPr>
              <w:ins w:id="128" w:author="Bambi C" w:date="2022-08-31T21:32:00Z"/>
              <w:rFonts w:cstheme="minorBidi"/>
              <w:noProof/>
              <w:sz w:val="24"/>
              <w:szCs w:val="24"/>
            </w:rPr>
          </w:pPr>
          <w:ins w:id="129" w:author="Bambi C" w:date="2022-08-31T21:32:00Z">
            <w:r w:rsidRPr="00377776">
              <w:rPr>
                <w:rStyle w:val="Hyperlink"/>
                <w:noProof/>
              </w:rPr>
              <w:fldChar w:fldCharType="begin"/>
            </w:r>
            <w:r w:rsidRPr="00377776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"_Toc112874088"</w:instrText>
            </w:r>
            <w:r w:rsidRPr="00377776">
              <w:rPr>
                <w:rStyle w:val="Hyperlink"/>
                <w:noProof/>
              </w:rPr>
              <w:instrText xml:space="preserve"> </w:instrText>
            </w:r>
            <w:r w:rsidRPr="00377776">
              <w:rPr>
                <w:rStyle w:val="Hyperlink"/>
                <w:noProof/>
              </w:rPr>
            </w:r>
            <w:r w:rsidRPr="00377776">
              <w:rPr>
                <w:rStyle w:val="Hyperlink"/>
                <w:noProof/>
              </w:rPr>
              <w:fldChar w:fldCharType="separate"/>
            </w:r>
            <w:r w:rsidRPr="00377776">
              <w:rPr>
                <w:rStyle w:val="Hyperlink"/>
                <w:noProof/>
              </w:rPr>
              <w:t>6.2.2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377776">
              <w:rPr>
                <w:rStyle w:val="Hyperlink"/>
                <w:noProof/>
              </w:rPr>
              <w:t>Pickling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_Toc112874088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0" w:author="Bambi C" w:date="2022-08-31T21:32:00Z"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  <w:r w:rsidRPr="00377776">
              <w:rPr>
                <w:rStyle w:val="Hyperlink"/>
                <w:noProof/>
              </w:rPr>
              <w:fldChar w:fldCharType="end"/>
            </w:r>
          </w:ins>
        </w:p>
        <w:p w14:paraId="2616FBB6" w14:textId="69A89F4F" w:rsidR="007A5C2C" w:rsidRPr="007A5C2C" w:rsidDel="00FD627A" w:rsidRDefault="007A5C2C">
          <w:pPr>
            <w:pStyle w:val="TOC1"/>
            <w:rPr>
              <w:del w:id="131" w:author="Bambi C" w:date="2022-08-31T21:32:00Z"/>
              <w:rFonts w:cstheme="minorBidi"/>
              <w:b w:val="0"/>
              <w:bCs w:val="0"/>
              <w:i w:val="0"/>
              <w:noProof/>
            </w:rPr>
          </w:pPr>
          <w:del w:id="132" w:author="Bambi C" w:date="2022-08-31T21:32:00Z">
            <w:r w:rsidRPr="00FD627A" w:rsidDel="00FD627A">
              <w:rPr>
                <w:rStyle w:val="Hyperlink"/>
                <w:i w:val="0"/>
                <w:noProof/>
              </w:rPr>
              <w:delText>2</w:delText>
            </w:r>
            <w:r w:rsidRPr="007A5C2C" w:rsidDel="00FD627A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FD627A" w:rsidDel="00FD627A">
              <w:rPr>
                <w:rStyle w:val="Hyperlink"/>
                <w:i w:val="0"/>
                <w:noProof/>
              </w:rPr>
              <w:delText>Introduction</w:delText>
            </w:r>
            <w:r w:rsidRPr="00944E18" w:rsidDel="00FD627A">
              <w:rPr>
                <w:i w:val="0"/>
                <w:noProof/>
                <w:webHidden/>
              </w:rPr>
              <w:tab/>
              <w:delText>2</w:delText>
            </w:r>
          </w:del>
        </w:p>
        <w:p w14:paraId="5AC345F7" w14:textId="784DEA72" w:rsidR="007A5C2C" w:rsidRPr="007A5C2C" w:rsidDel="00FD627A" w:rsidRDefault="007A5C2C">
          <w:pPr>
            <w:pStyle w:val="TOC1"/>
            <w:rPr>
              <w:del w:id="133" w:author="Bambi C" w:date="2022-08-31T21:32:00Z"/>
              <w:rFonts w:cstheme="minorBidi"/>
              <w:b w:val="0"/>
              <w:bCs w:val="0"/>
              <w:i w:val="0"/>
              <w:noProof/>
            </w:rPr>
          </w:pPr>
          <w:del w:id="134" w:author="Bambi C" w:date="2022-08-31T21:32:00Z">
            <w:r w:rsidRPr="00FD627A" w:rsidDel="00FD627A">
              <w:rPr>
                <w:rStyle w:val="Hyperlink"/>
                <w:i w:val="0"/>
                <w:noProof/>
              </w:rPr>
              <w:delText>3</w:delText>
            </w:r>
            <w:r w:rsidRPr="007A5C2C" w:rsidDel="00FD627A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FD627A" w:rsidDel="00FD627A">
              <w:rPr>
                <w:rStyle w:val="Hyperlink"/>
                <w:i w:val="0"/>
                <w:noProof/>
              </w:rPr>
              <w:delText>My system information</w:delText>
            </w:r>
            <w:r w:rsidRPr="00944E18" w:rsidDel="00FD627A">
              <w:rPr>
                <w:i w:val="0"/>
                <w:noProof/>
                <w:webHidden/>
              </w:rPr>
              <w:tab/>
              <w:delText>2</w:delText>
            </w:r>
          </w:del>
        </w:p>
        <w:p w14:paraId="105FEE33" w14:textId="02C693D9" w:rsidR="007A5C2C" w:rsidRPr="007A5C2C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135" w:author="Bambi C" w:date="2022-08-31T21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136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3.1</w:delText>
            </w:r>
            <w:r w:rsidRPr="007A5C2C" w:rsidDel="00FD627A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Operating system (OS)</w:delText>
            </w:r>
            <w:r w:rsidRPr="007A5C2C" w:rsidDel="00FD627A">
              <w:rPr>
                <w:iCs/>
                <w:noProof/>
                <w:webHidden/>
              </w:rPr>
              <w:tab/>
              <w:delText>3</w:delText>
            </w:r>
          </w:del>
        </w:p>
        <w:p w14:paraId="4B41C95B" w14:textId="7B3FC08A" w:rsidR="007A5C2C" w:rsidRPr="007A5C2C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137" w:author="Bambi C" w:date="2022-08-31T21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138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3.2</w:delText>
            </w:r>
            <w:r w:rsidRPr="007A5C2C" w:rsidDel="00FD627A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Console</w:delText>
            </w:r>
            <w:r w:rsidRPr="007A5C2C" w:rsidDel="00FD627A">
              <w:rPr>
                <w:iCs/>
                <w:noProof/>
                <w:webHidden/>
              </w:rPr>
              <w:tab/>
              <w:delText>3</w:delText>
            </w:r>
          </w:del>
        </w:p>
        <w:p w14:paraId="35D6960E" w14:textId="6500FB6C" w:rsidR="007A5C2C" w:rsidRPr="007A5C2C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139" w:author="Bambi C" w:date="2022-08-31T21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140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3.3</w:delText>
            </w:r>
            <w:r w:rsidRPr="007A5C2C" w:rsidDel="00FD627A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Shell</w:delText>
            </w:r>
            <w:r w:rsidRPr="007A5C2C" w:rsidDel="00FD627A">
              <w:rPr>
                <w:iCs/>
                <w:noProof/>
                <w:webHidden/>
              </w:rPr>
              <w:tab/>
              <w:delText>3</w:delText>
            </w:r>
          </w:del>
        </w:p>
        <w:p w14:paraId="04476371" w14:textId="2697F773" w:rsidR="007A5C2C" w:rsidRPr="007A5C2C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141" w:author="Bambi C" w:date="2022-08-31T21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142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3.4</w:delText>
            </w:r>
            <w:r w:rsidRPr="007A5C2C" w:rsidDel="00FD627A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Python</w:delText>
            </w:r>
            <w:r w:rsidRPr="007A5C2C" w:rsidDel="00FD627A">
              <w:rPr>
                <w:iCs/>
                <w:noProof/>
                <w:webHidden/>
              </w:rPr>
              <w:tab/>
              <w:delText>4</w:delText>
            </w:r>
          </w:del>
        </w:p>
        <w:p w14:paraId="41BE9D0C" w14:textId="7AC5A205" w:rsidR="007A5C2C" w:rsidRPr="007A5C2C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143" w:author="Bambi C" w:date="2022-08-31T21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144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3.5</w:delText>
            </w:r>
            <w:r w:rsidRPr="007A5C2C" w:rsidDel="00FD627A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Integrated Development Environment (IDE)</w:delText>
            </w:r>
            <w:r w:rsidRPr="007A5C2C" w:rsidDel="00FD627A">
              <w:rPr>
                <w:iCs/>
                <w:noProof/>
                <w:webHidden/>
              </w:rPr>
              <w:tab/>
              <w:delText>4</w:delText>
            </w:r>
          </w:del>
        </w:p>
        <w:p w14:paraId="489BBBA3" w14:textId="7C7589AB" w:rsidR="007A5C2C" w:rsidRPr="007A5C2C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145" w:author="Bambi C" w:date="2022-08-31T21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146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3.6</w:delText>
            </w:r>
            <w:r w:rsidRPr="007A5C2C" w:rsidDel="00FD627A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Directory / File path</w:delText>
            </w:r>
            <w:r w:rsidRPr="007A5C2C" w:rsidDel="00FD627A">
              <w:rPr>
                <w:iCs/>
                <w:noProof/>
                <w:webHidden/>
              </w:rPr>
              <w:tab/>
              <w:delText>4</w:delText>
            </w:r>
          </w:del>
        </w:p>
        <w:p w14:paraId="197A33BC" w14:textId="3475C886" w:rsidR="007A5C2C" w:rsidRPr="007A5C2C" w:rsidDel="00FD627A" w:rsidRDefault="007A5C2C">
          <w:pPr>
            <w:pStyle w:val="TOC1"/>
            <w:rPr>
              <w:del w:id="147" w:author="Bambi C" w:date="2022-08-31T21:32:00Z"/>
              <w:rFonts w:cstheme="minorBidi"/>
              <w:b w:val="0"/>
              <w:bCs w:val="0"/>
              <w:i w:val="0"/>
              <w:noProof/>
            </w:rPr>
          </w:pPr>
          <w:del w:id="148" w:author="Bambi C" w:date="2022-08-31T21:32:00Z">
            <w:r w:rsidRPr="00FD627A" w:rsidDel="00FD627A">
              <w:rPr>
                <w:rStyle w:val="Hyperlink"/>
                <w:i w:val="0"/>
                <w:noProof/>
              </w:rPr>
              <w:delText>4</w:delText>
            </w:r>
            <w:r w:rsidRPr="007A5C2C" w:rsidDel="00FD627A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FD627A" w:rsidDel="00FD627A">
              <w:rPr>
                <w:rStyle w:val="Hyperlink"/>
                <w:i w:val="0"/>
                <w:noProof/>
              </w:rPr>
              <w:delText>Module assignment</w:delText>
            </w:r>
            <w:r w:rsidRPr="00944E18" w:rsidDel="00FD627A">
              <w:rPr>
                <w:i w:val="0"/>
                <w:noProof/>
                <w:webHidden/>
              </w:rPr>
              <w:tab/>
              <w:delText>5</w:delText>
            </w:r>
          </w:del>
        </w:p>
        <w:p w14:paraId="001F6CC5" w14:textId="0CD87402" w:rsidR="007A5C2C" w:rsidRPr="007A5C2C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149" w:author="Bambi C" w:date="2022-08-31T21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150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4.1</w:delText>
            </w:r>
            <w:r w:rsidRPr="007A5C2C" w:rsidDel="00FD627A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Requirements</w:delText>
            </w:r>
            <w:r w:rsidRPr="007A5C2C" w:rsidDel="00FD627A">
              <w:rPr>
                <w:iCs/>
                <w:noProof/>
                <w:webHidden/>
              </w:rPr>
              <w:tab/>
              <w:delText>5</w:delText>
            </w:r>
          </w:del>
        </w:p>
        <w:p w14:paraId="509C8141" w14:textId="479803AE" w:rsidR="007A5C2C" w:rsidRPr="007A5C2C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151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152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4.1.1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Out of scope</w:delText>
            </w:r>
            <w:r w:rsidRPr="007A5C2C" w:rsidDel="00FD627A">
              <w:rPr>
                <w:iCs/>
                <w:noProof/>
                <w:webHidden/>
              </w:rPr>
              <w:tab/>
              <w:delText>5</w:delText>
            </w:r>
          </w:del>
        </w:p>
        <w:p w14:paraId="1F178397" w14:textId="6BF5A9CA" w:rsidR="007A5C2C" w:rsidRPr="007A5C2C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153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154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4.1.2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Lessons learned</w:delText>
            </w:r>
            <w:r w:rsidRPr="007A5C2C" w:rsidDel="00FD627A">
              <w:rPr>
                <w:iCs/>
                <w:noProof/>
                <w:webHidden/>
              </w:rPr>
              <w:tab/>
              <w:delText>5</w:delText>
            </w:r>
          </w:del>
        </w:p>
        <w:p w14:paraId="64200C13" w14:textId="7473231A" w:rsidR="007A5C2C" w:rsidRPr="007A5C2C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155" w:author="Bambi C" w:date="2022-08-31T21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156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4.2</w:delText>
            </w:r>
            <w:r w:rsidRPr="007A5C2C" w:rsidDel="00FD627A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Design</w:delText>
            </w:r>
            <w:r w:rsidRPr="007A5C2C" w:rsidDel="00FD627A">
              <w:rPr>
                <w:iCs/>
                <w:noProof/>
                <w:webHidden/>
              </w:rPr>
              <w:tab/>
              <w:delText>6</w:delText>
            </w:r>
          </w:del>
        </w:p>
        <w:p w14:paraId="3C7C1509" w14:textId="7AE861BE" w:rsidR="007A5C2C" w:rsidRPr="007A5C2C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157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158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4.2.1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Standard elements</w:delText>
            </w:r>
            <w:r w:rsidRPr="007A5C2C" w:rsidDel="00FD627A">
              <w:rPr>
                <w:iCs/>
                <w:noProof/>
                <w:webHidden/>
              </w:rPr>
              <w:tab/>
              <w:delText>6</w:delText>
            </w:r>
          </w:del>
        </w:p>
        <w:p w14:paraId="7F3FD5D4" w14:textId="2F4BBE2C" w:rsidR="007A5C2C" w:rsidRPr="007A5C2C" w:rsidDel="00FD627A" w:rsidRDefault="007A5C2C">
          <w:pPr>
            <w:pStyle w:val="TOC4"/>
            <w:tabs>
              <w:tab w:val="left" w:pos="1400"/>
              <w:tab w:val="right" w:leader="dot" w:pos="9350"/>
            </w:tabs>
            <w:rPr>
              <w:del w:id="159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160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4.2.1.1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Code style</w:delText>
            </w:r>
            <w:r w:rsidRPr="007A5C2C" w:rsidDel="00FD627A">
              <w:rPr>
                <w:iCs/>
                <w:noProof/>
                <w:webHidden/>
              </w:rPr>
              <w:tab/>
              <w:delText>6</w:delText>
            </w:r>
          </w:del>
        </w:p>
        <w:p w14:paraId="4EFB24DE" w14:textId="42FFBE2B" w:rsidR="007A5C2C" w:rsidRPr="007A5C2C" w:rsidDel="00FD627A" w:rsidRDefault="007A5C2C">
          <w:pPr>
            <w:pStyle w:val="TOC4"/>
            <w:tabs>
              <w:tab w:val="left" w:pos="1400"/>
              <w:tab w:val="right" w:leader="dot" w:pos="9350"/>
            </w:tabs>
            <w:rPr>
              <w:del w:id="161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162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4.2.1.2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Script header</w:delText>
            </w:r>
            <w:r w:rsidRPr="007A5C2C" w:rsidDel="00FD627A">
              <w:rPr>
                <w:iCs/>
                <w:noProof/>
                <w:webHidden/>
              </w:rPr>
              <w:tab/>
              <w:delText>6</w:delText>
            </w:r>
          </w:del>
        </w:p>
        <w:p w14:paraId="13C2466C" w14:textId="68A6D5F8" w:rsidR="007A5C2C" w:rsidRPr="007A5C2C" w:rsidDel="00FD627A" w:rsidRDefault="007A5C2C">
          <w:pPr>
            <w:pStyle w:val="TOC4"/>
            <w:tabs>
              <w:tab w:val="left" w:pos="1400"/>
              <w:tab w:val="right" w:leader="dot" w:pos="9350"/>
            </w:tabs>
            <w:rPr>
              <w:del w:id="163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164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4.2.1.3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Saving files</w:delText>
            </w:r>
            <w:r w:rsidRPr="007A5C2C" w:rsidDel="00FD627A">
              <w:rPr>
                <w:iCs/>
                <w:noProof/>
                <w:webHidden/>
              </w:rPr>
              <w:tab/>
              <w:delText>7</w:delText>
            </w:r>
          </w:del>
        </w:p>
        <w:p w14:paraId="1F1454AF" w14:textId="611858BC" w:rsidR="007A5C2C" w:rsidRPr="007A5C2C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165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166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4.2.2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Program description</w:delText>
            </w:r>
            <w:r w:rsidRPr="007A5C2C" w:rsidDel="00FD627A">
              <w:rPr>
                <w:iCs/>
                <w:noProof/>
                <w:webHidden/>
              </w:rPr>
              <w:tab/>
              <w:delText>7</w:delText>
            </w:r>
          </w:del>
        </w:p>
        <w:p w14:paraId="6A0180EF" w14:textId="1620D4BB" w:rsidR="007A5C2C" w:rsidRPr="007A5C2C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167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168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4.2.3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Data structure</w:delText>
            </w:r>
            <w:r w:rsidRPr="007A5C2C" w:rsidDel="00FD627A">
              <w:rPr>
                <w:iCs/>
                <w:noProof/>
                <w:webHidden/>
              </w:rPr>
              <w:tab/>
              <w:delText>7</w:delText>
            </w:r>
          </w:del>
        </w:p>
        <w:p w14:paraId="56BC35FA" w14:textId="312C0389" w:rsidR="007A5C2C" w:rsidRPr="007A5C2C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169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170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4.2.4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Program architecture</w:delText>
            </w:r>
            <w:r w:rsidRPr="007A5C2C" w:rsidDel="00FD627A">
              <w:rPr>
                <w:iCs/>
                <w:noProof/>
                <w:webHidden/>
              </w:rPr>
              <w:tab/>
              <w:delText>8</w:delText>
            </w:r>
          </w:del>
        </w:p>
        <w:p w14:paraId="0D6F99E8" w14:textId="455C0ADE" w:rsidR="007A5C2C" w:rsidRPr="007A5C2C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171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172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4.2.5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User journey flows</w:delText>
            </w:r>
            <w:r w:rsidRPr="007A5C2C" w:rsidDel="00FD627A">
              <w:rPr>
                <w:iCs/>
                <w:noProof/>
                <w:webHidden/>
              </w:rPr>
              <w:tab/>
              <w:delText>9</w:delText>
            </w:r>
          </w:del>
        </w:p>
        <w:p w14:paraId="0D7003D8" w14:textId="2E55473F" w:rsidR="007A5C2C" w:rsidRPr="007A5C2C" w:rsidDel="00FD627A" w:rsidRDefault="007A5C2C">
          <w:pPr>
            <w:pStyle w:val="TOC4"/>
            <w:tabs>
              <w:tab w:val="left" w:pos="1400"/>
              <w:tab w:val="right" w:leader="dot" w:pos="9350"/>
            </w:tabs>
            <w:rPr>
              <w:del w:id="173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174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4.2.5.1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Open file, Display data</w:delText>
            </w:r>
            <w:r w:rsidRPr="007A5C2C" w:rsidDel="00FD627A">
              <w:rPr>
                <w:iCs/>
                <w:noProof/>
                <w:webHidden/>
              </w:rPr>
              <w:tab/>
              <w:delText>9</w:delText>
            </w:r>
          </w:del>
        </w:p>
        <w:p w14:paraId="1D502F8A" w14:textId="5DDC2731" w:rsidR="007A5C2C" w:rsidRPr="007A5C2C" w:rsidDel="00FD627A" w:rsidRDefault="007A5C2C">
          <w:pPr>
            <w:pStyle w:val="TOC4"/>
            <w:tabs>
              <w:tab w:val="left" w:pos="1400"/>
              <w:tab w:val="right" w:leader="dot" w:pos="9350"/>
            </w:tabs>
            <w:rPr>
              <w:del w:id="175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176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4.2.5.2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Menu</w:delText>
            </w:r>
            <w:r w:rsidRPr="007A5C2C" w:rsidDel="00FD627A">
              <w:rPr>
                <w:iCs/>
                <w:noProof/>
                <w:webHidden/>
              </w:rPr>
              <w:tab/>
              <w:delText>12</w:delText>
            </w:r>
          </w:del>
        </w:p>
        <w:p w14:paraId="283C9235" w14:textId="13393F67" w:rsidR="007A5C2C" w:rsidRPr="007A5C2C" w:rsidDel="00FD627A" w:rsidRDefault="007A5C2C">
          <w:pPr>
            <w:pStyle w:val="TOC4"/>
            <w:tabs>
              <w:tab w:val="left" w:pos="1400"/>
              <w:tab w:val="right" w:leader="dot" w:pos="9350"/>
            </w:tabs>
            <w:rPr>
              <w:del w:id="177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178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4.2.5.3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Add data</w:delText>
            </w:r>
            <w:r w:rsidRPr="007A5C2C" w:rsidDel="00FD627A">
              <w:rPr>
                <w:iCs/>
                <w:noProof/>
                <w:webHidden/>
              </w:rPr>
              <w:tab/>
              <w:delText>13</w:delText>
            </w:r>
          </w:del>
        </w:p>
        <w:p w14:paraId="36C1C343" w14:textId="0A509FEA" w:rsidR="007A5C2C" w:rsidRPr="007A5C2C" w:rsidDel="00FD627A" w:rsidRDefault="007A5C2C">
          <w:pPr>
            <w:pStyle w:val="TOC4"/>
            <w:tabs>
              <w:tab w:val="left" w:pos="1400"/>
              <w:tab w:val="right" w:leader="dot" w:pos="9350"/>
            </w:tabs>
            <w:rPr>
              <w:del w:id="179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180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4.2.5.4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Save data</w:delText>
            </w:r>
            <w:r w:rsidRPr="007A5C2C" w:rsidDel="00FD627A">
              <w:rPr>
                <w:iCs/>
                <w:noProof/>
                <w:webHidden/>
              </w:rPr>
              <w:tab/>
              <w:delText>17</w:delText>
            </w:r>
          </w:del>
        </w:p>
        <w:p w14:paraId="426CAA2C" w14:textId="4D7946E7" w:rsidR="007A5C2C" w:rsidRPr="007A5C2C" w:rsidDel="00FD627A" w:rsidRDefault="007A5C2C">
          <w:pPr>
            <w:pStyle w:val="TOC4"/>
            <w:tabs>
              <w:tab w:val="left" w:pos="1400"/>
              <w:tab w:val="right" w:leader="dot" w:pos="9350"/>
            </w:tabs>
            <w:rPr>
              <w:del w:id="181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182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4.2.5.5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Quit program</w:delText>
            </w:r>
            <w:r w:rsidRPr="007A5C2C" w:rsidDel="00FD627A">
              <w:rPr>
                <w:iCs/>
                <w:noProof/>
                <w:webHidden/>
              </w:rPr>
              <w:tab/>
              <w:delText>18</w:delText>
            </w:r>
          </w:del>
        </w:p>
        <w:p w14:paraId="5DC922BD" w14:textId="06506930" w:rsidR="007A5C2C" w:rsidRPr="007A5C2C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183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184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4.2.6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Proposed solution</w:delText>
            </w:r>
            <w:r w:rsidRPr="007A5C2C" w:rsidDel="00FD627A">
              <w:rPr>
                <w:iCs/>
                <w:noProof/>
                <w:webHidden/>
              </w:rPr>
              <w:tab/>
              <w:delText>20</w:delText>
            </w:r>
          </w:del>
        </w:p>
        <w:p w14:paraId="084694D0" w14:textId="560C502E" w:rsidR="007A5C2C" w:rsidRPr="007A5C2C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185" w:author="Bambi C" w:date="2022-08-31T21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186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4.3</w:delText>
            </w:r>
            <w:r w:rsidRPr="007A5C2C" w:rsidDel="00FD627A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Test</w:delText>
            </w:r>
            <w:r w:rsidRPr="007A5C2C" w:rsidDel="00FD627A">
              <w:rPr>
                <w:iCs/>
                <w:noProof/>
                <w:webHidden/>
              </w:rPr>
              <w:tab/>
              <w:delText>24</w:delText>
            </w:r>
          </w:del>
        </w:p>
        <w:p w14:paraId="16C7B579" w14:textId="0F96D7F5" w:rsidR="007A5C2C" w:rsidRPr="007A5C2C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187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188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4.3.1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Procedure</w:delText>
            </w:r>
            <w:r w:rsidRPr="007A5C2C" w:rsidDel="00FD627A">
              <w:rPr>
                <w:iCs/>
                <w:noProof/>
                <w:webHidden/>
              </w:rPr>
              <w:tab/>
              <w:delText>24</w:delText>
            </w:r>
          </w:del>
        </w:p>
        <w:p w14:paraId="0689A87F" w14:textId="76F00EC6" w:rsidR="007A5C2C" w:rsidRPr="007A5C2C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189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190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4.3.2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Results</w:delText>
            </w:r>
            <w:r w:rsidRPr="007A5C2C" w:rsidDel="00FD627A">
              <w:rPr>
                <w:iCs/>
                <w:noProof/>
                <w:webHidden/>
              </w:rPr>
              <w:tab/>
              <w:delText>30</w:delText>
            </w:r>
          </w:del>
        </w:p>
        <w:p w14:paraId="6A11B2D4" w14:textId="2F6B0CB8" w:rsidR="007A5C2C" w:rsidRPr="007A5C2C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191" w:author="Bambi C" w:date="2022-08-31T21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192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4.4</w:delText>
            </w:r>
            <w:r w:rsidRPr="007A5C2C" w:rsidDel="00FD627A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Execution</w:delText>
            </w:r>
            <w:r w:rsidRPr="007A5C2C" w:rsidDel="00FD627A">
              <w:rPr>
                <w:iCs/>
                <w:noProof/>
                <w:webHidden/>
              </w:rPr>
              <w:tab/>
              <w:delText>30</w:delText>
            </w:r>
          </w:del>
        </w:p>
        <w:p w14:paraId="44064CAD" w14:textId="5BA7FE32" w:rsidR="007A5C2C" w:rsidRPr="007A5C2C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193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194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4.4.1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Terminal</w:delText>
            </w:r>
            <w:r w:rsidRPr="007A5C2C" w:rsidDel="00FD627A">
              <w:rPr>
                <w:iCs/>
                <w:noProof/>
                <w:webHidden/>
              </w:rPr>
              <w:tab/>
              <w:delText>31</w:delText>
            </w:r>
          </w:del>
        </w:p>
        <w:p w14:paraId="40B864A3" w14:textId="2BC60EFF" w:rsidR="007A5C2C" w:rsidRPr="007A5C2C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195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196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4.4.2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Results</w:delText>
            </w:r>
            <w:r w:rsidRPr="007A5C2C" w:rsidDel="00FD627A">
              <w:rPr>
                <w:iCs/>
                <w:noProof/>
                <w:webHidden/>
              </w:rPr>
              <w:tab/>
              <w:delText>36</w:delText>
            </w:r>
          </w:del>
        </w:p>
        <w:p w14:paraId="7CF9883E" w14:textId="523D1C99" w:rsidR="007A5C2C" w:rsidRPr="007A5C2C" w:rsidDel="00FD627A" w:rsidRDefault="007A5C2C">
          <w:pPr>
            <w:pStyle w:val="TOC1"/>
            <w:rPr>
              <w:del w:id="197" w:author="Bambi C" w:date="2022-08-31T21:32:00Z"/>
              <w:rFonts w:cstheme="minorBidi"/>
              <w:b w:val="0"/>
              <w:bCs w:val="0"/>
              <w:i w:val="0"/>
              <w:noProof/>
            </w:rPr>
          </w:pPr>
          <w:del w:id="198" w:author="Bambi C" w:date="2022-08-31T21:32:00Z">
            <w:r w:rsidRPr="00FD627A" w:rsidDel="00FD627A">
              <w:rPr>
                <w:rStyle w:val="Hyperlink"/>
                <w:i w:val="0"/>
                <w:noProof/>
              </w:rPr>
              <w:delText>5</w:delText>
            </w:r>
            <w:r w:rsidRPr="007A5C2C" w:rsidDel="00FD627A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FD627A" w:rsidDel="00FD627A">
              <w:rPr>
                <w:rStyle w:val="Hyperlink"/>
                <w:i w:val="0"/>
                <w:noProof/>
              </w:rPr>
              <w:delText>Summary</w:delText>
            </w:r>
            <w:r w:rsidRPr="00944E18" w:rsidDel="00FD627A">
              <w:rPr>
                <w:i w:val="0"/>
                <w:noProof/>
                <w:webHidden/>
              </w:rPr>
              <w:tab/>
              <w:delText>37</w:delText>
            </w:r>
          </w:del>
        </w:p>
        <w:p w14:paraId="0BECBA39" w14:textId="1AB08C07" w:rsidR="007A5C2C" w:rsidRPr="007A5C2C" w:rsidDel="00FD627A" w:rsidRDefault="007A5C2C">
          <w:pPr>
            <w:pStyle w:val="TOC1"/>
            <w:rPr>
              <w:del w:id="199" w:author="Bambi C" w:date="2022-08-31T21:32:00Z"/>
              <w:rFonts w:cstheme="minorBidi"/>
              <w:b w:val="0"/>
              <w:bCs w:val="0"/>
              <w:i w:val="0"/>
              <w:noProof/>
            </w:rPr>
          </w:pPr>
          <w:del w:id="200" w:author="Bambi C" w:date="2022-08-31T21:32:00Z">
            <w:r w:rsidRPr="00FD627A" w:rsidDel="00FD627A">
              <w:rPr>
                <w:rStyle w:val="Hyperlink"/>
                <w:i w:val="0"/>
                <w:noProof/>
              </w:rPr>
              <w:delText>6</w:delText>
            </w:r>
            <w:r w:rsidRPr="007A5C2C" w:rsidDel="00FD627A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FD627A" w:rsidDel="00FD627A">
              <w:rPr>
                <w:rStyle w:val="Hyperlink"/>
                <w:i w:val="0"/>
                <w:noProof/>
              </w:rPr>
              <w:delText>References</w:delText>
            </w:r>
            <w:r w:rsidRPr="00944E18" w:rsidDel="00FD627A">
              <w:rPr>
                <w:i w:val="0"/>
                <w:noProof/>
                <w:webHidden/>
              </w:rPr>
              <w:tab/>
              <w:delText>37</w:delText>
            </w:r>
          </w:del>
        </w:p>
        <w:p w14:paraId="13B0CE63" w14:textId="689BE430" w:rsidR="007A5C2C" w:rsidRPr="007A5C2C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201" w:author="Bambi C" w:date="2022-08-31T21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02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6.1</w:delText>
            </w:r>
            <w:r w:rsidRPr="007A5C2C" w:rsidDel="00FD627A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Schema</w:delText>
            </w:r>
            <w:r w:rsidRPr="007A5C2C" w:rsidDel="00FD627A">
              <w:rPr>
                <w:iCs/>
                <w:noProof/>
                <w:webHidden/>
              </w:rPr>
              <w:tab/>
              <w:delText>37</w:delText>
            </w:r>
          </w:del>
        </w:p>
        <w:p w14:paraId="00EA6FDB" w14:textId="1292CABB" w:rsidR="007A5C2C" w:rsidRPr="007A5C2C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203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204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6.1.1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Books</w:delText>
            </w:r>
            <w:r w:rsidRPr="007A5C2C" w:rsidDel="00FD627A">
              <w:rPr>
                <w:iCs/>
                <w:noProof/>
                <w:webHidden/>
              </w:rPr>
              <w:tab/>
              <w:delText>37</w:delText>
            </w:r>
          </w:del>
        </w:p>
        <w:p w14:paraId="3CD1C767" w14:textId="2D096A9A" w:rsidR="007A5C2C" w:rsidRPr="007A5C2C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205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206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6.1.2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Websites</w:delText>
            </w:r>
            <w:r w:rsidRPr="007A5C2C" w:rsidDel="00FD627A">
              <w:rPr>
                <w:iCs/>
                <w:noProof/>
                <w:webHidden/>
              </w:rPr>
              <w:tab/>
              <w:delText>37</w:delText>
            </w:r>
          </w:del>
        </w:p>
        <w:p w14:paraId="56DB7FA7" w14:textId="5AB5D2E3" w:rsidR="007A5C2C" w:rsidRPr="007A5C2C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207" w:author="Bambi C" w:date="2022-08-31T21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08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6.2</w:delText>
            </w:r>
            <w:r w:rsidRPr="007A5C2C" w:rsidDel="00FD627A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Sources</w:delText>
            </w:r>
            <w:r w:rsidRPr="007A5C2C" w:rsidDel="00FD627A">
              <w:rPr>
                <w:iCs/>
                <w:noProof/>
                <w:webHidden/>
              </w:rPr>
              <w:tab/>
              <w:delText>37</w:delText>
            </w:r>
          </w:del>
        </w:p>
        <w:p w14:paraId="3DBD08AD" w14:textId="1E78DCCF" w:rsidR="007A5C2C" w:rsidRPr="007A5C2C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209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210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6.2.1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Exception handling</w:delText>
            </w:r>
            <w:r w:rsidRPr="007A5C2C" w:rsidDel="00FD627A">
              <w:rPr>
                <w:iCs/>
                <w:noProof/>
                <w:webHidden/>
              </w:rPr>
              <w:tab/>
              <w:delText>38</w:delText>
            </w:r>
          </w:del>
        </w:p>
        <w:p w14:paraId="1802BAFA" w14:textId="28668A61" w:rsidR="007A5C2C" w:rsidRPr="007A5C2C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211" w:author="Bambi C" w:date="2022-08-31T21:32:00Z"/>
              <w:rFonts w:cstheme="minorBidi"/>
              <w:iCs/>
              <w:noProof/>
              <w:sz w:val="24"/>
              <w:szCs w:val="24"/>
            </w:rPr>
          </w:pPr>
          <w:del w:id="212" w:author="Bambi C" w:date="2022-08-31T21:32:00Z">
            <w:r w:rsidRPr="00FD627A" w:rsidDel="00FD627A">
              <w:rPr>
                <w:rStyle w:val="Hyperlink"/>
                <w:iCs/>
                <w:noProof/>
              </w:rPr>
              <w:delText>6.2.2</w:delText>
            </w:r>
            <w:r w:rsidRPr="007A5C2C" w:rsidDel="00FD627A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FD627A" w:rsidDel="00FD627A">
              <w:rPr>
                <w:rStyle w:val="Hyperlink"/>
                <w:iCs/>
                <w:noProof/>
              </w:rPr>
              <w:delText>Pickling</w:delText>
            </w:r>
            <w:r w:rsidRPr="007A5C2C" w:rsidDel="00FD627A">
              <w:rPr>
                <w:iCs/>
                <w:noProof/>
                <w:webHidden/>
              </w:rPr>
              <w:tab/>
              <w:delText>38</w:delText>
            </w:r>
          </w:del>
        </w:p>
        <w:p w14:paraId="3983AF35" w14:textId="59D5C692" w:rsidR="002C103A" w:rsidRPr="007A5C2C" w:rsidRDefault="00C04333" w:rsidP="000663EC">
          <w:r w:rsidRPr="007A5C2C">
            <w:rPr>
              <w:rFonts w:asciiTheme="majorHAnsi" w:eastAsiaTheme="majorEastAsia" w:hAnsiTheme="majorHAnsi" w:cstheme="majorBidi"/>
              <w:noProof/>
              <w:color w:val="363371" w:themeColor="accent2" w:themeShade="7F"/>
              <w:sz w:val="22"/>
              <w:szCs w:val="22"/>
            </w:rPr>
            <w:fldChar w:fldCharType="end"/>
          </w:r>
        </w:p>
      </w:sdtContent>
    </w:sdt>
    <w:p w14:paraId="262B1082" w14:textId="6B575114" w:rsidR="00AC6C3C" w:rsidRPr="00DE6474" w:rsidRDefault="00AC6C3C" w:rsidP="00AC6C3C">
      <w:pPr>
        <w:pStyle w:val="Heading1"/>
      </w:pPr>
      <w:bookmarkStart w:id="213" w:name="_Ref111394956"/>
      <w:bookmarkStart w:id="214" w:name="_Toc112873954"/>
      <w:r w:rsidRPr="00DE6474">
        <w:t>Introduction</w:t>
      </w:r>
      <w:bookmarkEnd w:id="213"/>
      <w:bookmarkEnd w:id="214"/>
    </w:p>
    <w:p w14:paraId="70178423" w14:textId="2774C93B" w:rsidR="002330CD" w:rsidRPr="002330CD" w:rsidDel="005B15F2" w:rsidRDefault="00536806" w:rsidP="005B15F2">
      <w:pPr>
        <w:shd w:val="clear" w:color="auto" w:fill="FFFF00"/>
        <w:tabs>
          <w:tab w:val="left" w:pos="893"/>
        </w:tabs>
        <w:rPr>
          <w:del w:id="215" w:author="Bambi C" w:date="2022-08-28T11:31:00Z"/>
        </w:rPr>
        <w:pPrChange w:id="216" w:author="Bambi C" w:date="2022-08-28T11:32:00Z">
          <w:pPr>
            <w:tabs>
              <w:tab w:val="left" w:pos="893"/>
            </w:tabs>
          </w:pPr>
        </w:pPrChange>
      </w:pPr>
      <w:del w:id="217" w:author="Bambi C" w:date="2022-08-28T11:32:00Z">
        <w:r w:rsidRPr="002330CD" w:rsidDel="005B15F2">
          <w:delText>I ha</w:delText>
        </w:r>
      </w:del>
      <w:del w:id="218" w:author="Bambi C" w:date="2022-08-28T11:31:00Z">
        <w:r w:rsidRPr="002330CD" w:rsidDel="005B15F2">
          <w:delText xml:space="preserve">ve concerns about the time requirements for this week’s assignment. In addition to the ‘normal’ assignment requirements, there is also an additional aspect of self-learning that will be needed. </w:delText>
        </w:r>
        <w:r w:rsidR="002B0A5A" w:rsidRPr="002330CD" w:rsidDel="005B15F2">
          <w:delText>I think that one value I have found from t</w:delText>
        </w:r>
        <w:r w:rsidRPr="002330CD" w:rsidDel="005B15F2">
          <w:delText xml:space="preserve">he references provided to us so far </w:delText>
        </w:r>
        <w:r w:rsidR="002B0A5A" w:rsidRPr="002330CD" w:rsidDel="005B15F2">
          <w:delText xml:space="preserve">is the “short cut” in time needed to </w:delText>
        </w:r>
        <w:r w:rsidR="00215565" w:rsidRPr="002330CD" w:rsidDel="005B15F2">
          <w:delText xml:space="preserve">“wade through” the vast amount of information available. There is </w:delText>
        </w:r>
        <w:r w:rsidR="002111E2" w:rsidRPr="002330CD" w:rsidDel="005B15F2">
          <w:delText xml:space="preserve">a great quantity and </w:delText>
        </w:r>
        <w:r w:rsidR="00BA065E" w:rsidRPr="002330CD" w:rsidDel="005B15F2">
          <w:delText>wide spectrum</w:delText>
        </w:r>
        <w:r w:rsidR="002111E2" w:rsidRPr="002330CD" w:rsidDel="005B15F2">
          <w:delText xml:space="preserve"> </w:delText>
        </w:r>
        <w:r w:rsidR="00082565" w:rsidRPr="002330CD" w:rsidDel="005B15F2">
          <w:delText xml:space="preserve">in quality of content “in the wild” after </w:delText>
        </w:r>
        <w:r w:rsidR="00BA065E" w:rsidRPr="002330CD" w:rsidDel="005B15F2">
          <w:delText>all</w:delText>
        </w:r>
        <w:r w:rsidR="00BA065E" w:rsidDel="005B15F2">
          <w:delText>:</w:delText>
        </w:r>
        <w:r w:rsidR="00BA065E" w:rsidRPr="002330CD" w:rsidDel="005B15F2">
          <w:delText xml:space="preserve"> </w:delText>
        </w:r>
        <w:r w:rsidR="00BA065E" w:rsidRPr="00944E18" w:rsidDel="005B15F2">
          <w:rPr>
            <w:i/>
            <w:iCs w:val="0"/>
          </w:rPr>
          <w:delText>The</w:delText>
        </w:r>
        <w:r w:rsidR="002111E2" w:rsidRPr="002330CD" w:rsidDel="005B15F2">
          <w:rPr>
            <w:i/>
            <w:iCs w:val="0"/>
          </w:rPr>
          <w:delText xml:space="preserve"> net is vast and infinite.</w:delText>
        </w:r>
        <w:r w:rsidR="00215565" w:rsidRPr="002330CD" w:rsidDel="005B15F2">
          <w:delText xml:space="preserve"> </w:delText>
        </w:r>
      </w:del>
    </w:p>
    <w:p w14:paraId="70F80846" w14:textId="138122F2" w:rsidR="00DC1C3A" w:rsidDel="005B15F2" w:rsidRDefault="007025D3" w:rsidP="005B15F2">
      <w:pPr>
        <w:shd w:val="clear" w:color="auto" w:fill="FFFF00"/>
        <w:tabs>
          <w:tab w:val="left" w:pos="893"/>
        </w:tabs>
        <w:rPr>
          <w:del w:id="219" w:author="Bambi C" w:date="2022-08-28T11:31:00Z"/>
        </w:rPr>
        <w:pPrChange w:id="220" w:author="Bambi C" w:date="2022-08-28T11:32:00Z">
          <w:pPr>
            <w:tabs>
              <w:tab w:val="left" w:pos="893"/>
            </w:tabs>
          </w:pPr>
        </w:pPrChange>
      </w:pPr>
      <w:del w:id="221" w:author="Bambi C" w:date="2022-08-28T11:31:00Z">
        <w:r w:rsidRPr="002330CD" w:rsidDel="005B15F2">
          <w:delText>Additionally, there have been unforeseen competing priorities that may manifest this weekend</w:delText>
        </w:r>
        <w:r w:rsidR="00103971" w:rsidDel="005B15F2">
          <w:delText>.</w:delText>
        </w:r>
        <w:r w:rsidRPr="002330CD" w:rsidDel="005B15F2">
          <w:delText xml:space="preserve"> </w:delText>
        </w:r>
        <w:r w:rsidR="00103971" w:rsidDel="005B15F2">
          <w:delText>S</w:delText>
        </w:r>
        <w:r w:rsidRPr="002330CD" w:rsidDel="005B15F2">
          <w:delText>o</w:delText>
        </w:r>
        <w:r w:rsidR="00103971" w:rsidDel="005B15F2">
          <w:delText>,</w:delText>
        </w:r>
        <w:r w:rsidRPr="002330CD" w:rsidDel="005B15F2">
          <w:delText xml:space="preserve"> to crash my own schedule</w:delText>
        </w:r>
        <w:r w:rsidR="00D773C4" w:rsidDel="005B15F2">
          <w:delText xml:space="preserve"> </w:delText>
        </w:r>
        <w:r w:rsidR="000D073B" w:rsidDel="005B15F2">
          <w:delText>(</w:delText>
        </w:r>
        <w:r w:rsidR="00D773C4" w:rsidDel="005B15F2">
          <w:delText>which</w:delText>
        </w:r>
        <w:r w:rsidR="000D073B" w:rsidDel="005B15F2">
          <w:delText>, admittedly</w:delText>
        </w:r>
        <w:r w:rsidR="00D773C4" w:rsidDel="005B15F2">
          <w:delText xml:space="preserve"> </w:delText>
        </w:r>
        <w:r w:rsidR="000D073B" w:rsidDel="005B15F2">
          <w:delText>is less than ideal),</w:delText>
        </w:r>
        <w:r w:rsidRPr="002330CD" w:rsidDel="005B15F2">
          <w:delText xml:space="preserve"> my approach will be to learn th</w:delText>
        </w:r>
        <w:r w:rsidR="00D41C13" w:rsidRPr="002330CD" w:rsidDel="005B15F2">
          <w:delText>is module’s lessons</w:delText>
        </w:r>
        <w:r w:rsidR="00513782" w:rsidDel="005B15F2">
          <w:delText xml:space="preserve"> by </w:delText>
        </w:r>
        <w:r w:rsidR="00513782" w:rsidRPr="002330CD" w:rsidDel="005B15F2">
          <w:delText>start</w:delText>
        </w:r>
        <w:r w:rsidR="00513782" w:rsidDel="005B15F2">
          <w:delText>ing</w:delText>
        </w:r>
        <w:r w:rsidR="00513782" w:rsidRPr="002330CD" w:rsidDel="005B15F2">
          <w:delText xml:space="preserve"> with the assignment</w:delText>
        </w:r>
        <w:r w:rsidR="00D41C13" w:rsidRPr="002330CD" w:rsidDel="005B15F2">
          <w:delText xml:space="preserve">. Although I acknowledge that there </w:delText>
        </w:r>
        <w:r w:rsidR="002A6D40" w:rsidRPr="002330CD" w:rsidDel="005B15F2">
          <w:delText xml:space="preserve">are simpler (and still effective) ways to demonstrate </w:delText>
        </w:r>
        <w:r w:rsidR="00103971" w:rsidDel="005B15F2">
          <w:delText xml:space="preserve">one’s </w:delText>
        </w:r>
        <w:r w:rsidR="002A6D40" w:rsidRPr="002330CD" w:rsidDel="005B15F2">
          <w:delText xml:space="preserve">knowledge </w:delText>
        </w:r>
        <w:r w:rsidR="0058241C" w:rsidRPr="002330CD" w:rsidDel="005B15F2">
          <w:delText xml:space="preserve">of this week’s content, I would like to </w:delText>
        </w:r>
        <w:r w:rsidR="002330CD" w:rsidRPr="002330CD" w:rsidDel="005B15F2">
          <w:delText>try</w:delText>
        </w:r>
        <w:r w:rsidR="00DC1C3A" w:rsidDel="005B15F2">
          <w:delText xml:space="preserve"> where practice</w:delText>
        </w:r>
        <w:r w:rsidR="002330CD" w:rsidRPr="002330CD" w:rsidDel="005B15F2">
          <w:delText>,</w:delText>
        </w:r>
        <w:r w:rsidR="0058241C" w:rsidRPr="002330CD" w:rsidDel="005B15F2">
          <w:delText xml:space="preserve"> </w:delText>
        </w:r>
        <w:r w:rsidR="00DC1C3A" w:rsidDel="005B15F2">
          <w:delText>to</w:delText>
        </w:r>
        <w:r w:rsidR="0058241C" w:rsidRPr="002330CD" w:rsidDel="005B15F2">
          <w:delText xml:space="preserve"> both</w:delText>
        </w:r>
        <w:r w:rsidR="00DC1C3A" w:rsidDel="005B15F2">
          <w:delText>:</w:delText>
        </w:r>
        <w:r w:rsidR="0058241C" w:rsidRPr="002330CD" w:rsidDel="005B15F2">
          <w:delText xml:space="preserve"> simulate real-world time pressures / workloads </w:delText>
        </w:r>
        <w:r w:rsidR="00DC1C3A" w:rsidDel="005B15F2">
          <w:delText>and</w:delText>
        </w:r>
        <w:r w:rsidR="00DA1EEE" w:rsidRPr="002330CD" w:rsidDel="005B15F2">
          <w:delText xml:space="preserve"> build upon the </w:delText>
        </w:r>
        <w:r w:rsidR="002330CD" w:rsidRPr="002330CD" w:rsidDel="005B15F2">
          <w:delText>preceding</w:delText>
        </w:r>
        <w:r w:rsidR="00DA1EEE" w:rsidRPr="002330CD" w:rsidDel="005B15F2">
          <w:delText xml:space="preserve"> week</w:delText>
        </w:r>
        <w:r w:rsidR="002330CD" w:rsidRPr="002330CD" w:rsidDel="005B15F2">
          <w:delText>s’ lessons.</w:delText>
        </w:r>
        <w:r w:rsidR="00AB1BC4" w:rsidDel="005B15F2">
          <w:delText xml:space="preserve"> </w:delText>
        </w:r>
      </w:del>
    </w:p>
    <w:p w14:paraId="4EDBDD25" w14:textId="6C68A3D9" w:rsidR="003B183A" w:rsidRDefault="00AB1BC4" w:rsidP="005B15F2">
      <w:pPr>
        <w:shd w:val="clear" w:color="auto" w:fill="FFFF00"/>
        <w:tabs>
          <w:tab w:val="left" w:pos="893"/>
        </w:tabs>
        <w:pPrChange w:id="222" w:author="Bambi C" w:date="2022-08-28T11:32:00Z">
          <w:pPr>
            <w:tabs>
              <w:tab w:val="left" w:pos="893"/>
            </w:tabs>
          </w:pPr>
        </w:pPrChange>
      </w:pPr>
      <w:del w:id="223" w:author="Bambi C" w:date="2022-08-28T11:31:00Z">
        <w:r w:rsidDel="005B15F2">
          <w:delText xml:space="preserve">So far, </w:delText>
        </w:r>
        <w:r w:rsidR="00BA065E" w:rsidDel="005B15F2">
          <w:delText xml:space="preserve">it’s </w:delText>
        </w:r>
        <w:r w:rsidDel="005B15F2">
          <w:delText xml:space="preserve">still </w:delText>
        </w:r>
        <w:r w:rsidR="00BA065E" w:rsidDel="005B15F2">
          <w:delText xml:space="preserve">been </w:delText>
        </w:r>
        <w:r w:rsidDel="005B15F2">
          <w:delText>fun though.</w:delText>
        </w:r>
      </w:del>
    </w:p>
    <w:p w14:paraId="6AE080BA" w14:textId="2E020BD4" w:rsidR="00216DE9" w:rsidRPr="00216DE9" w:rsidRDefault="00216DE9" w:rsidP="00BA272F">
      <w:pPr>
        <w:jc w:val="right"/>
      </w:pPr>
      <w:r w:rsidRPr="00216DE9">
        <w:t>[</w:t>
      </w:r>
      <w:r w:rsidRPr="000663EC">
        <w:fldChar w:fldCharType="begin"/>
      </w:r>
      <w:r w:rsidRPr="000663EC">
        <w:instrText xml:space="preserve"> REF _Ref108280728 \h  \* MERGEFORMAT </w:instrText>
      </w:r>
      <w:r w:rsidRPr="000663EC">
        <w:fldChar w:fldCharType="separate"/>
      </w:r>
      <w:r w:rsidR="00941E87" w:rsidRPr="002C103A">
        <w:t>Table of Contents</w:t>
      </w:r>
      <w:r w:rsidRPr="000663EC">
        <w:fldChar w:fldCharType="end"/>
      </w:r>
      <w:r w:rsidRPr="000663EC">
        <w:t>]</w:t>
      </w:r>
    </w:p>
    <w:p w14:paraId="11409E85" w14:textId="116CC794" w:rsidR="00C268DE" w:rsidRDefault="003401C0" w:rsidP="00B22B01">
      <w:pPr>
        <w:pStyle w:val="Heading1"/>
      </w:pPr>
      <w:bookmarkStart w:id="224" w:name="_Toc112873955"/>
      <w:r>
        <w:t>My s</w:t>
      </w:r>
      <w:r w:rsidR="00057C0A">
        <w:t>ystem information</w:t>
      </w:r>
      <w:bookmarkEnd w:id="224"/>
    </w:p>
    <w:p w14:paraId="5BCDCC66" w14:textId="77777777" w:rsidR="00CC74EC" w:rsidRDefault="00254FB7" w:rsidP="00254FB7">
      <w:r>
        <w:t xml:space="preserve">I do not </w:t>
      </w:r>
      <w:r w:rsidR="006642BF">
        <w:t xml:space="preserve">expect </w:t>
      </w:r>
      <w:r>
        <w:t xml:space="preserve">to include this information in every assignment. The purpose of including this information is to serve as a reference documentation for future needs (e.g., troubleshooting). </w:t>
      </w:r>
    </w:p>
    <w:p w14:paraId="6A2E29EF" w14:textId="10031462" w:rsidR="00254FB7" w:rsidRDefault="00254FB7" w:rsidP="00254FB7">
      <w:r>
        <w:t>Where applicable, the information below will be updated after significant system component version updates, and the addition of new or replacement of existing system components</w:t>
      </w:r>
      <w:r w:rsidR="00C056A1">
        <w:t xml:space="preserve"> (i.e., deltas from this information will be recorded)</w:t>
      </w:r>
      <w:r>
        <w:t>.</w:t>
      </w:r>
    </w:p>
    <w:p w14:paraId="6131ABCC" w14:textId="3205AC7E" w:rsidR="00B572AC" w:rsidRPr="00254FB7" w:rsidRDefault="00B572AC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44A2B1A" w14:textId="43154BAE" w:rsidR="0041059E" w:rsidRDefault="00057C0A" w:rsidP="000663EC">
      <w:pPr>
        <w:pStyle w:val="Heading2"/>
      </w:pPr>
      <w:bookmarkStart w:id="225" w:name="_Toc108273499"/>
      <w:bookmarkStart w:id="226" w:name="_Toc108274758"/>
      <w:bookmarkStart w:id="227" w:name="_Toc108277463"/>
      <w:bookmarkStart w:id="228" w:name="_Toc108277505"/>
      <w:bookmarkStart w:id="229" w:name="_Toc108277558"/>
      <w:bookmarkStart w:id="230" w:name="_Toc108277622"/>
      <w:bookmarkStart w:id="231" w:name="_Toc108277656"/>
      <w:bookmarkStart w:id="232" w:name="_Toc108277691"/>
      <w:bookmarkStart w:id="233" w:name="_Toc108277794"/>
      <w:bookmarkStart w:id="234" w:name="_Toc108278125"/>
      <w:bookmarkStart w:id="235" w:name="_Toc108281122"/>
      <w:bookmarkStart w:id="236" w:name="_Toc108284779"/>
      <w:bookmarkStart w:id="237" w:name="_Toc108540065"/>
      <w:bookmarkStart w:id="238" w:name="_Toc108540104"/>
      <w:bookmarkStart w:id="239" w:name="_Toc112873956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r>
        <w:t>Operating system (OS)</w:t>
      </w:r>
      <w:bookmarkEnd w:id="239"/>
    </w:p>
    <w:p w14:paraId="3208EE73" w14:textId="10891508" w:rsidR="00336C29" w:rsidDel="00465879" w:rsidRDefault="00336C29" w:rsidP="00336C29">
      <w:pPr>
        <w:rPr>
          <w:del w:id="240" w:author="Bambi C" w:date="2022-08-28T11:35:00Z"/>
        </w:rPr>
      </w:pPr>
      <w:del w:id="241" w:author="Bambi C" w:date="2022-08-28T11:35:00Z">
        <w:r w:rsidDel="00465879">
          <w:delText>From the</w:delText>
        </w:r>
        <w:r w:rsidRPr="00E0241F" w:rsidDel="00465879">
          <w:delText xml:space="preserve"> Apple menu</w:delText>
        </w:r>
        <w:r w:rsidDel="00465879">
          <w:delText xml:space="preserve">, top left corner of </w:delText>
        </w:r>
        <w:r w:rsidRPr="00E0241F" w:rsidDel="00465879">
          <w:delText>screen</w:delText>
        </w:r>
        <w:r w:rsidDel="00465879">
          <w:delText xml:space="preserve">: </w:delText>
        </w:r>
      </w:del>
    </w:p>
    <w:p w14:paraId="1BB079C9" w14:textId="4D70150D" w:rsidR="00336C29" w:rsidDel="00465879" w:rsidRDefault="00336C29" w:rsidP="00336C29">
      <w:pPr>
        <w:rPr>
          <w:del w:id="242" w:author="Bambi C" w:date="2022-08-28T11:35:00Z"/>
        </w:rPr>
      </w:pPr>
      <w:del w:id="243" w:author="Bambi C" w:date="2022-08-28T11:35:00Z">
        <w:r w:rsidRPr="00E0241F" w:rsidDel="00465879">
          <w:rPr>
            <w:rFonts w:ascii="Helvetica Neue" w:eastAsia="Times New Roman" w:hAnsi="Helvetica Neue" w:cs="Times New Roman"/>
            <w:iCs w:val="0"/>
            <w:color w:val="333333"/>
            <w:spacing w:val="-5"/>
            <w:shd w:val="clear" w:color="auto" w:fill="FFFFFF"/>
          </w:rPr>
          <w:delText xml:space="preserve"> </w:delText>
        </w:r>
        <w:r w:rsidRPr="00E0241F" w:rsidDel="00465879">
          <w:delText>&gt; About This Mac</w:delText>
        </w:r>
      </w:del>
    </w:p>
    <w:p w14:paraId="328C251C" w14:textId="4E45E6FC" w:rsidR="001B519B" w:rsidRDefault="001B519B" w:rsidP="001B519B">
      <w:pPr>
        <w:rPr>
          <w:ins w:id="244" w:author="Bambi C" w:date="2022-08-28T11:35:00Z"/>
        </w:rPr>
      </w:pPr>
      <w:r w:rsidRPr="00E0241F">
        <w:rPr>
          <w:b/>
          <w:bCs/>
        </w:rPr>
        <w:t>macOS Monterey version 12.</w:t>
      </w:r>
      <w:r w:rsidR="00F76701">
        <w:rPr>
          <w:b/>
          <w:bCs/>
        </w:rPr>
        <w:t>5.1</w:t>
      </w:r>
      <w:del w:id="245" w:author="Bambi C" w:date="2022-08-28T11:35:00Z">
        <w:r w:rsidR="003E2EEA" w:rsidDel="00465879">
          <w:delText xml:space="preserve"> (Figure 1)</w:delText>
        </w:r>
      </w:del>
    </w:p>
    <w:p w14:paraId="0E535B82" w14:textId="6BC4F9C9" w:rsidR="00465879" w:rsidRPr="00465879" w:rsidDel="00465879" w:rsidRDefault="00465879" w:rsidP="00465879">
      <w:pPr>
        <w:keepNext/>
        <w:rPr>
          <w:del w:id="246" w:author="Bambi C" w:date="2022-08-28T11:35:00Z"/>
          <w:i/>
          <w:iCs w:val="0"/>
          <w:rPrChange w:id="247" w:author="Bambi C" w:date="2022-08-28T11:35:00Z">
            <w:rPr>
              <w:del w:id="248" w:author="Bambi C" w:date="2022-08-28T11:35:00Z"/>
            </w:rPr>
          </w:rPrChange>
        </w:rPr>
        <w:pPrChange w:id="249" w:author="Bambi C" w:date="2022-08-28T11:35:00Z">
          <w:pPr/>
        </w:pPrChange>
      </w:pPr>
      <w:ins w:id="250" w:author="Bambi C" w:date="2022-08-28T11:35:00Z">
        <w:r w:rsidRPr="00687DC6">
          <w:rPr>
            <w:i/>
            <w:iCs w:val="0"/>
          </w:rPr>
          <w:t>For more information, refer to A0</w:t>
        </w:r>
        <w:r>
          <w:rPr>
            <w:i/>
            <w:iCs w:val="0"/>
          </w:rPr>
          <w:t>7</w:t>
        </w:r>
        <w:r w:rsidRPr="00687DC6">
          <w:rPr>
            <w:i/>
            <w:iCs w:val="0"/>
          </w:rPr>
          <w:t>-RSar.docx – Section 3.</w:t>
        </w:r>
        <w:r>
          <w:rPr>
            <w:i/>
            <w:iCs w:val="0"/>
          </w:rPr>
          <w:t>1</w:t>
        </w:r>
        <w:r>
          <w:rPr>
            <w:i/>
            <w:iCs w:val="0"/>
          </w:rPr>
          <w:t>.</w:t>
        </w:r>
      </w:ins>
    </w:p>
    <w:p w14:paraId="2DB96E60" w14:textId="0D51E8BD" w:rsidR="003361AC" w:rsidDel="00465879" w:rsidRDefault="00100547" w:rsidP="00465879">
      <w:pPr>
        <w:keepNext/>
        <w:rPr>
          <w:del w:id="251" w:author="Bambi C" w:date="2022-08-28T11:35:00Z"/>
        </w:rPr>
        <w:pPrChange w:id="252" w:author="Bambi C" w:date="2022-08-28T11:35:00Z">
          <w:pPr>
            <w:keepNext/>
          </w:pPr>
        </w:pPrChange>
      </w:pPr>
      <w:del w:id="253" w:author="Bambi C" w:date="2022-08-28T11:35:00Z">
        <w:r w:rsidRPr="00100547" w:rsidDel="00465879">
          <w:rPr>
            <w:noProof/>
          </w:rPr>
          <w:drawing>
            <wp:inline distT="0" distB="0" distL="0" distR="0" wp14:anchorId="693CE950" wp14:editId="5CA6F7BE">
              <wp:extent cx="5486400" cy="3337560"/>
              <wp:effectExtent l="0" t="0" r="0" b="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3375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383F75C" w14:textId="7121D703" w:rsidR="00B43797" w:rsidRDefault="003361AC" w:rsidP="00465879">
      <w:pPr>
        <w:keepNext/>
        <w:pPrChange w:id="254" w:author="Bambi C" w:date="2022-08-28T11:35:00Z">
          <w:pPr>
            <w:pStyle w:val="Caption"/>
          </w:pPr>
        </w:pPrChange>
      </w:pPr>
      <w:del w:id="255" w:author="Bambi C" w:date="2022-08-28T11:35:00Z">
        <w:r w:rsidDel="00465879">
          <w:delText xml:space="preserve">Figure </w:delText>
        </w:r>
        <w:r w:rsidDel="00465879">
          <w:fldChar w:fldCharType="begin"/>
        </w:r>
        <w:r w:rsidDel="00465879">
          <w:delInstrText xml:space="preserve"> SEQ Figure \* ARABIC </w:delInstrText>
        </w:r>
        <w:r w:rsidDel="00465879">
          <w:fldChar w:fldCharType="separate"/>
        </w:r>
        <w:r w:rsidR="00F1378E" w:rsidDel="00465879">
          <w:rPr>
            <w:noProof/>
          </w:rPr>
          <w:delText>1</w:delText>
        </w:r>
        <w:r w:rsidDel="00465879">
          <w:fldChar w:fldCharType="end"/>
        </w:r>
        <w:r w:rsidDel="00465879">
          <w:delText xml:space="preserve">. </w:delText>
        </w:r>
        <w:r w:rsidRPr="007B5189" w:rsidDel="00465879">
          <w:delText>Screen capture of macOS version</w:delText>
        </w:r>
      </w:del>
    </w:p>
    <w:p w14:paraId="77E203C8" w14:textId="3A23D591" w:rsidR="00B572AC" w:rsidRPr="00B572AC" w:rsidRDefault="00B572AC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719990B" w14:textId="53ABF44E" w:rsidR="0041059E" w:rsidRDefault="005B60D1" w:rsidP="000663EC">
      <w:pPr>
        <w:pStyle w:val="Heading2"/>
      </w:pPr>
      <w:bookmarkStart w:id="256" w:name="_Toc112873957"/>
      <w:r>
        <w:lastRenderedPageBreak/>
        <w:t>Console</w:t>
      </w:r>
      <w:bookmarkEnd w:id="256"/>
    </w:p>
    <w:p w14:paraId="5FBEB6AE" w14:textId="54EADA24" w:rsidR="004D0014" w:rsidRPr="000663EC" w:rsidRDefault="004D0014" w:rsidP="0041059E">
      <w:pPr>
        <w:rPr>
          <w:b/>
          <w:bCs/>
        </w:rPr>
      </w:pPr>
      <w:r w:rsidRPr="000663EC">
        <w:rPr>
          <w:b/>
          <w:bCs/>
        </w:rPr>
        <w:t>Terminal version 2.12.7 (445)</w:t>
      </w:r>
    </w:p>
    <w:p w14:paraId="4320D0B8" w14:textId="5022DA4F" w:rsidR="00303FFD" w:rsidRPr="00687DC6" w:rsidRDefault="00687DC6" w:rsidP="000663EC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A01-RSar.docx – Section 3.</w:t>
      </w:r>
      <w:r>
        <w:rPr>
          <w:i/>
          <w:iCs w:val="0"/>
        </w:rPr>
        <w:t>2</w:t>
      </w:r>
      <w:r w:rsidR="00575EE2">
        <w:rPr>
          <w:i/>
          <w:iCs w:val="0"/>
        </w:rPr>
        <w:t>.</w:t>
      </w:r>
    </w:p>
    <w:p w14:paraId="5AF0ACEA" w14:textId="78A189AC" w:rsidR="00DF37E3" w:rsidRDefault="00DF37E3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57327022" w14:textId="77777777" w:rsidR="002F392E" w:rsidRPr="00DF37E3" w:rsidRDefault="002F392E" w:rsidP="000663EC">
      <w:pPr>
        <w:jc w:val="right"/>
      </w:pPr>
    </w:p>
    <w:p w14:paraId="6ED38D6D" w14:textId="573F13FF" w:rsidR="00494783" w:rsidRDefault="00057C0A" w:rsidP="00494783">
      <w:pPr>
        <w:pStyle w:val="Heading2"/>
      </w:pPr>
      <w:bookmarkStart w:id="257" w:name="_Toc112873958"/>
      <w:r>
        <w:t>Shell</w:t>
      </w:r>
      <w:bookmarkEnd w:id="257"/>
    </w:p>
    <w:p w14:paraId="547608D4" w14:textId="631EDE00" w:rsidR="006500AD" w:rsidRPr="000663EC" w:rsidRDefault="006500AD" w:rsidP="006500AD">
      <w:pPr>
        <w:rPr>
          <w:b/>
          <w:bCs/>
        </w:rPr>
      </w:pPr>
      <w:proofErr w:type="spellStart"/>
      <w:r w:rsidRPr="000663EC">
        <w:rPr>
          <w:b/>
          <w:bCs/>
        </w:rPr>
        <w:t>zsh</w:t>
      </w:r>
      <w:proofErr w:type="spellEnd"/>
      <w:r w:rsidR="00A5031A" w:rsidRPr="000663EC">
        <w:rPr>
          <w:b/>
          <w:bCs/>
        </w:rPr>
        <w:t xml:space="preserve"> version 5.9</w:t>
      </w:r>
    </w:p>
    <w:p w14:paraId="5B47F781" w14:textId="314BE3C4" w:rsidR="00644905" w:rsidRPr="00687DC6" w:rsidRDefault="00687DC6" w:rsidP="000663EC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A01-RSar.docx – Section 3.</w:t>
      </w:r>
      <w:r>
        <w:rPr>
          <w:i/>
          <w:iCs w:val="0"/>
        </w:rPr>
        <w:t>3</w:t>
      </w:r>
      <w:r w:rsidR="00575EE2">
        <w:rPr>
          <w:i/>
          <w:iCs w:val="0"/>
        </w:rPr>
        <w:t>.</w:t>
      </w:r>
    </w:p>
    <w:p w14:paraId="5C15A4CC" w14:textId="6C802456" w:rsidR="00DF37E3" w:rsidRPr="00DF37E3" w:rsidRDefault="00DF37E3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2053FDE3" w14:textId="0F371D70" w:rsidR="00057C0A" w:rsidRDefault="00057C0A" w:rsidP="000663EC">
      <w:pPr>
        <w:pStyle w:val="Heading2"/>
      </w:pPr>
      <w:bookmarkStart w:id="258" w:name="_Toc112873959"/>
      <w:r>
        <w:t>Python</w:t>
      </w:r>
      <w:bookmarkEnd w:id="258"/>
    </w:p>
    <w:p w14:paraId="1B952D36" w14:textId="73E00450" w:rsidR="00494783" w:rsidRDefault="00B030EE" w:rsidP="00494783">
      <w:r>
        <w:rPr>
          <w:b/>
          <w:bCs/>
        </w:rPr>
        <w:t>P</w:t>
      </w:r>
      <w:r w:rsidR="00494783" w:rsidRPr="00EB462D">
        <w:rPr>
          <w:b/>
          <w:bCs/>
        </w:rPr>
        <w:t>ython version 3.10.5</w:t>
      </w:r>
    </w:p>
    <w:p w14:paraId="478D3D04" w14:textId="02EA5206" w:rsidR="0094020B" w:rsidRPr="007723CA" w:rsidRDefault="007723CA" w:rsidP="000663EC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A01-RSar.docx – Section 3.</w:t>
      </w:r>
      <w:r>
        <w:rPr>
          <w:i/>
          <w:iCs w:val="0"/>
        </w:rPr>
        <w:t>4</w:t>
      </w:r>
      <w:r w:rsidR="00575EE2">
        <w:rPr>
          <w:i/>
          <w:iCs w:val="0"/>
        </w:rPr>
        <w:t>.</w:t>
      </w:r>
    </w:p>
    <w:p w14:paraId="3B96C9C4" w14:textId="7785DCC3" w:rsidR="00B73CD3" w:rsidRDefault="00DF37E3" w:rsidP="00653624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2FFE1A0" w14:textId="06FE102E" w:rsidR="00057C0A" w:rsidRDefault="00057C0A" w:rsidP="00057C0A">
      <w:pPr>
        <w:pStyle w:val="Heading2"/>
      </w:pPr>
      <w:bookmarkStart w:id="259" w:name="_Toc112873960"/>
      <w:r>
        <w:t>Integrated Development Environment (IDE)</w:t>
      </w:r>
      <w:bookmarkEnd w:id="259"/>
    </w:p>
    <w:p w14:paraId="6E4BF8BF" w14:textId="7843D8A2" w:rsidR="00505F50" w:rsidRDefault="00505F50" w:rsidP="00505F50">
      <w:r>
        <w:t xml:space="preserve">Per instruction of Randal Root, using PyCharm </w:t>
      </w:r>
      <w:r w:rsidRPr="00965237">
        <w:t xml:space="preserve">Community Edition </w:t>
      </w:r>
      <w:r>
        <w:t>(CE) as default IDE for Module03. “Step 5.2 Create a new Project n PyCharm” (</w:t>
      </w:r>
      <w:r w:rsidRPr="000712D9">
        <w:t>Randall, R. _</w:t>
      </w:r>
      <w:r w:rsidRPr="00F24278">
        <w:t xml:space="preserve"> Assignment03_instructions</w:t>
      </w:r>
      <w:r w:rsidRPr="000712D9">
        <w:t>.docx, Self-published</w:t>
      </w:r>
      <w:r>
        <w:t>,</w:t>
      </w:r>
      <w:r w:rsidRPr="000712D9">
        <w:t xml:space="preserve"> 2019</w:t>
      </w:r>
      <w:r>
        <w:t>).</w:t>
      </w:r>
    </w:p>
    <w:p w14:paraId="63FB2344" w14:textId="4B1D0F3E" w:rsidR="003C1C56" w:rsidRDefault="003C1C56" w:rsidP="003C1C56">
      <w:pPr>
        <w:rPr>
          <w:b/>
          <w:bCs/>
        </w:rPr>
      </w:pPr>
      <w:r>
        <w:rPr>
          <w:b/>
          <w:bCs/>
        </w:rPr>
        <w:t>PyCharm</w:t>
      </w:r>
      <w:r w:rsidRPr="003A238F">
        <w:rPr>
          <w:b/>
          <w:bCs/>
        </w:rPr>
        <w:t xml:space="preserve"> version </w:t>
      </w:r>
      <w:r>
        <w:rPr>
          <w:b/>
          <w:bCs/>
        </w:rPr>
        <w:t>2022.1.4 (Community Edition)</w:t>
      </w:r>
    </w:p>
    <w:p w14:paraId="63B25B85" w14:textId="6254792D" w:rsidR="001F7505" w:rsidRPr="00944E18" w:rsidRDefault="001F7505" w:rsidP="00944E18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</w:t>
      </w:r>
      <w:r>
        <w:rPr>
          <w:i/>
          <w:iCs w:val="0"/>
        </w:rPr>
        <w:t>6</w:t>
      </w:r>
      <w:r w:rsidRPr="00687DC6">
        <w:rPr>
          <w:i/>
          <w:iCs w:val="0"/>
        </w:rPr>
        <w:t>-RSar.docx – Section 3.</w:t>
      </w:r>
      <w:r>
        <w:rPr>
          <w:i/>
          <w:iCs w:val="0"/>
        </w:rPr>
        <w:t>5.</w:t>
      </w:r>
    </w:p>
    <w:p w14:paraId="2D97393D" w14:textId="29B9555E" w:rsidR="00B73CD3" w:rsidRPr="00B73CD3" w:rsidRDefault="00B73CD3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006A2E24" w14:textId="0B706FA3" w:rsidR="00B66B2A" w:rsidRDefault="00B66B2A" w:rsidP="000663EC">
      <w:pPr>
        <w:pStyle w:val="Heading2"/>
      </w:pPr>
      <w:bookmarkStart w:id="260" w:name="_Ref108280691"/>
      <w:bookmarkStart w:id="261" w:name="_Ref108280814"/>
      <w:bookmarkStart w:id="262" w:name="_Ref108280823"/>
      <w:bookmarkStart w:id="263" w:name="_Toc112873961"/>
      <w:r>
        <w:t>Directory / File path</w:t>
      </w:r>
      <w:bookmarkEnd w:id="260"/>
      <w:bookmarkEnd w:id="261"/>
      <w:bookmarkEnd w:id="262"/>
      <w:bookmarkEnd w:id="263"/>
    </w:p>
    <w:p w14:paraId="73D5BE4D" w14:textId="7BDA3F7A" w:rsidR="00B66B2A" w:rsidRPr="009E33F3" w:rsidRDefault="00E63666" w:rsidP="00B66B2A">
      <w:r w:rsidRPr="009E33F3">
        <w:t>Open Terminal</w:t>
      </w:r>
    </w:p>
    <w:p w14:paraId="7E7ADE0E" w14:textId="4EDDF2E5" w:rsidR="00036A0D" w:rsidRPr="009E33F3" w:rsidRDefault="009F232D" w:rsidP="00B66B2A">
      <w:r w:rsidRPr="009E33F3">
        <w:t xml:space="preserve">Navigate to </w:t>
      </w:r>
      <w:r w:rsidR="005F4879" w:rsidRPr="009E33F3">
        <w:t>Assignment0</w:t>
      </w:r>
      <w:ins w:id="264" w:author="Bambi C" w:date="2022-08-28T11:36:00Z">
        <w:r w:rsidR="00465879">
          <w:t>8</w:t>
        </w:r>
      </w:ins>
      <w:del w:id="265" w:author="Bambi C" w:date="2022-08-28T11:36:00Z">
        <w:r w:rsidR="0086240E" w:rsidDel="00465879">
          <w:delText>7</w:delText>
        </w:r>
      </w:del>
      <w:r w:rsidR="005F4879" w:rsidRPr="009E33F3">
        <w:t xml:space="preserve"> working folder.</w:t>
      </w:r>
    </w:p>
    <w:p w14:paraId="0436D776" w14:textId="1FE1633E" w:rsidR="00036A0D" w:rsidRPr="009A09FD" w:rsidRDefault="00036A0D" w:rsidP="00036A0D">
      <w:r w:rsidRPr="009E33F3">
        <w:t>Enter the following command</w:t>
      </w:r>
      <w:r w:rsidR="005E4C70">
        <w:t xml:space="preserve"> (</w:t>
      </w:r>
      <w:r w:rsidR="00EE2244">
        <w:t xml:space="preserve">see </w:t>
      </w:r>
      <w:r w:rsidR="001C0786" w:rsidRPr="00F52218">
        <w:fldChar w:fldCharType="begin"/>
      </w:r>
      <w:r w:rsidR="001C0786" w:rsidRPr="00F52218">
        <w:instrText xml:space="preserve"> REF _Ref109673086 \h </w:instrText>
      </w:r>
      <w:r w:rsidR="00362B3E" w:rsidRPr="009E33F3">
        <w:instrText xml:space="preserve"> \* MERGEFORMAT </w:instrText>
      </w:r>
      <w:r w:rsidR="001C0786" w:rsidRPr="00F52218">
        <w:fldChar w:fldCharType="separate"/>
      </w:r>
      <w:ins w:id="266" w:author="Bambi C" w:date="2022-08-28T11:38:00Z">
        <w:r w:rsidR="00BF517F" w:rsidRPr="009A09FD">
          <w:t xml:space="preserve">Figure </w:t>
        </w:r>
        <w:r w:rsidR="00BF517F">
          <w:rPr>
            <w:noProof/>
          </w:rPr>
          <w:t>1</w:t>
        </w:r>
      </w:ins>
      <w:del w:id="267" w:author="Bambi C" w:date="2022-08-28T11:38:00Z">
        <w:r w:rsidR="003A267E" w:rsidRPr="009A09FD" w:rsidDel="00BF517F">
          <w:delText xml:space="preserve">Figure </w:delText>
        </w:r>
        <w:r w:rsidR="003A267E" w:rsidDel="00BF517F">
          <w:rPr>
            <w:noProof/>
          </w:rPr>
          <w:delText>2</w:delText>
        </w:r>
      </w:del>
      <w:r w:rsidR="001C0786" w:rsidRPr="00F52218">
        <w:fldChar w:fldCharType="end"/>
      </w:r>
      <w:r w:rsidR="005E4C70" w:rsidRPr="00F52218">
        <w:t>)</w:t>
      </w:r>
      <w:r w:rsidRPr="009E33F3">
        <w:t>: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640"/>
      </w:tblGrid>
      <w:tr w:rsidR="00036A0D" w:rsidRPr="009A09FD" w14:paraId="42D2D9DD" w14:textId="77777777" w:rsidTr="00EB08A9">
        <w:tc>
          <w:tcPr>
            <w:tcW w:w="8928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B35322D" w14:textId="00E59EA5" w:rsidR="00036A0D" w:rsidRPr="009E33F3" w:rsidRDefault="00EB08A9" w:rsidP="000663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cd </w:t>
            </w:r>
            <w:ins w:id="268" w:author="Bambi C" w:date="2022-08-31T15:59:00Z">
              <w:r w:rsidRPr="00EB08A9">
                <w:rPr>
                  <w:rFonts w:ascii="Consolas" w:hAnsi="Consolas" w:cs="Consolas"/>
                  <w:iCs w:val="0"/>
                  <w:color w:val="000000" w:themeColor="text1"/>
                </w:rPr>
                <w:t>documents/_pythonclass/module08/a08rsarabia/introtoprog-python-mod08</w:t>
              </w:r>
            </w:ins>
            <w:del w:id="269" w:author="Bambi C" w:date="2022-08-31T15:59:00Z">
              <w:r w:rsidR="00DD7D7F" w:rsidRPr="009E33F3" w:rsidDel="00EB08A9">
                <w:rPr>
                  <w:rFonts w:ascii="Consolas" w:hAnsi="Consolas" w:cs="Consolas"/>
                  <w:iCs w:val="0"/>
                  <w:color w:val="000000" w:themeColor="text1"/>
                </w:rPr>
                <w:delText>documents/_pythonclass/</w:delText>
              </w:r>
              <w:r w:rsidR="00053F74" w:rsidRPr="009E33F3" w:rsidDel="00EB08A9">
                <w:rPr>
                  <w:rFonts w:ascii="Consolas" w:hAnsi="Consolas" w:cs="Consolas"/>
                  <w:iCs w:val="0"/>
                  <w:color w:val="000000" w:themeColor="text1"/>
                </w:rPr>
                <w:delText>module0</w:delText>
              </w:r>
            </w:del>
            <w:del w:id="270" w:author="Bambi C" w:date="2022-08-31T15:58:00Z">
              <w:r w:rsidR="003A267E" w:rsidDel="00473A59">
                <w:rPr>
                  <w:rFonts w:ascii="Consolas" w:hAnsi="Consolas" w:cs="Consolas"/>
                  <w:iCs w:val="0"/>
                  <w:color w:val="000000" w:themeColor="text1"/>
                </w:rPr>
                <w:delText>7</w:delText>
              </w:r>
            </w:del>
            <w:del w:id="271" w:author="Bambi C" w:date="2022-08-31T15:59:00Z">
              <w:r w:rsidR="00DD7D7F" w:rsidRPr="009E33F3" w:rsidDel="00EB08A9">
                <w:rPr>
                  <w:rFonts w:ascii="Consolas" w:hAnsi="Consolas" w:cs="Consolas"/>
                  <w:iCs w:val="0"/>
                  <w:color w:val="000000" w:themeColor="text1"/>
                </w:rPr>
                <w:delText>/</w:delText>
              </w:r>
              <w:r w:rsidR="00053F74" w:rsidRPr="009E33F3" w:rsidDel="00EB08A9">
                <w:rPr>
                  <w:rFonts w:ascii="Consolas" w:hAnsi="Consolas" w:cs="Consolas"/>
                  <w:iCs w:val="0"/>
                  <w:color w:val="000000" w:themeColor="text1"/>
                </w:rPr>
                <w:delText>a0</w:delText>
              </w:r>
            </w:del>
            <w:del w:id="272" w:author="Bambi C" w:date="2022-08-28T11:38:00Z">
              <w:r w:rsidR="00BE4CF6" w:rsidDel="00BF517F">
                <w:rPr>
                  <w:rFonts w:ascii="Consolas" w:hAnsi="Consolas" w:cs="Consolas"/>
                  <w:iCs w:val="0"/>
                  <w:color w:val="000000" w:themeColor="text1"/>
                </w:rPr>
                <w:delText>7</w:delText>
              </w:r>
            </w:del>
            <w:del w:id="273" w:author="Bambi C" w:date="2022-08-31T15:59:00Z">
              <w:r w:rsidR="00053F74" w:rsidRPr="009E33F3" w:rsidDel="00EB08A9">
                <w:rPr>
                  <w:rFonts w:ascii="Consolas" w:hAnsi="Consolas" w:cs="Consolas"/>
                  <w:iCs w:val="0"/>
                  <w:color w:val="000000" w:themeColor="text1"/>
                </w:rPr>
                <w:delText>rsarabia</w:delText>
              </w:r>
            </w:del>
          </w:p>
        </w:tc>
      </w:tr>
    </w:tbl>
    <w:p w14:paraId="3D19BEA4" w14:textId="2AE10375" w:rsidR="00760DD7" w:rsidRPr="009A09FD" w:rsidRDefault="00DD7D7F" w:rsidP="000663EC">
      <w:pPr>
        <w:pStyle w:val="Caption"/>
      </w:pPr>
      <w:bookmarkStart w:id="274" w:name="_Ref109673086"/>
      <w:r w:rsidRPr="009A09FD">
        <w:t xml:space="preserve">Figure </w:t>
      </w:r>
      <w:r w:rsidR="005F0D47">
        <w:fldChar w:fldCharType="begin"/>
      </w:r>
      <w:r w:rsidR="005F0D47">
        <w:instrText xml:space="preserve"> SEQ Figure \* ARABIC </w:instrText>
      </w:r>
      <w:r w:rsidR="005F0D47">
        <w:fldChar w:fldCharType="separate"/>
      </w:r>
      <w:ins w:id="275" w:author="Bambi C" w:date="2022-08-28T11:38:00Z">
        <w:r w:rsidR="00BF517F">
          <w:rPr>
            <w:noProof/>
          </w:rPr>
          <w:t>1</w:t>
        </w:r>
      </w:ins>
      <w:del w:id="276" w:author="Bambi C" w:date="2022-08-28T11:38:00Z">
        <w:r w:rsidR="003361AC" w:rsidDel="00BF517F">
          <w:rPr>
            <w:noProof/>
          </w:rPr>
          <w:delText>2</w:delText>
        </w:r>
      </w:del>
      <w:r w:rsidR="005F0D47">
        <w:rPr>
          <w:noProof/>
        </w:rPr>
        <w:fldChar w:fldCharType="end"/>
      </w:r>
      <w:bookmarkEnd w:id="274"/>
      <w:r w:rsidR="004B79D9">
        <w:t xml:space="preserve">. </w:t>
      </w:r>
      <w:r w:rsidRPr="009A09FD">
        <w:t xml:space="preserve">Command in Terminal for navigating to </w:t>
      </w:r>
      <w:r w:rsidR="00CC74EC" w:rsidRPr="009A09FD">
        <w:t>assignment</w:t>
      </w:r>
      <w:r w:rsidRPr="009A09FD">
        <w:t xml:space="preserve"> directory</w:t>
      </w:r>
    </w:p>
    <w:p w14:paraId="7EC22872" w14:textId="5BB6DB99" w:rsidR="00170FF0" w:rsidRPr="009E33F3" w:rsidRDefault="005F4879" w:rsidP="00B66B2A">
      <w:r w:rsidRPr="009E33F3">
        <w:t xml:space="preserve">This folder </w:t>
      </w:r>
      <w:r w:rsidR="003B24EB">
        <w:t xml:space="preserve">and its contents </w:t>
      </w:r>
      <w:r w:rsidR="00C510B0" w:rsidRPr="009E33F3">
        <w:t xml:space="preserve">will be compressed into .zip file and submitted </w:t>
      </w:r>
      <w:r w:rsidR="00053F74">
        <w:t>for</w:t>
      </w:r>
      <w:r w:rsidR="00053F74" w:rsidRPr="009E33F3">
        <w:t xml:space="preserve"> </w:t>
      </w:r>
      <w:r w:rsidR="00C510B0" w:rsidRPr="009E33F3">
        <w:t>Assignment0</w:t>
      </w:r>
      <w:r w:rsidR="00053F74">
        <w:t>6</w:t>
      </w:r>
      <w:r w:rsidR="00C510B0" w:rsidRPr="009E33F3">
        <w:t>.</w:t>
      </w:r>
    </w:p>
    <w:p w14:paraId="0A76D119" w14:textId="5812F77A" w:rsidR="00E63666" w:rsidRPr="009E33F3" w:rsidRDefault="00E63666" w:rsidP="00E63666">
      <w:r w:rsidRPr="009E33F3">
        <w:t>Enter the following command</w:t>
      </w:r>
      <w:r w:rsidR="002462EA">
        <w:t xml:space="preserve"> in Terminal to return the directory path</w:t>
      </w:r>
      <w:r w:rsidR="00EE2244">
        <w:t xml:space="preserve"> </w:t>
      </w:r>
      <w:r w:rsidR="00EE2244" w:rsidRPr="00F52218">
        <w:t>(</w:t>
      </w:r>
      <w:r w:rsidR="00D40210" w:rsidRPr="00F52218">
        <w:fldChar w:fldCharType="begin"/>
      </w:r>
      <w:r w:rsidR="00D40210" w:rsidRPr="00F52218">
        <w:instrText xml:space="preserve"> REF _Ref109673235 \h </w:instrText>
      </w:r>
      <w:r w:rsidR="00362B3E" w:rsidRPr="009E33F3">
        <w:instrText xml:space="preserve"> \* MERGEFORMAT </w:instrText>
      </w:r>
      <w:r w:rsidR="00D40210" w:rsidRPr="00F52218">
        <w:fldChar w:fldCharType="separate"/>
      </w:r>
      <w:ins w:id="277" w:author="Bambi C" w:date="2022-08-28T11:40:00Z">
        <w:r w:rsidR="00415A27" w:rsidRPr="009A09FD">
          <w:t>Fi</w:t>
        </w:r>
        <w:r w:rsidR="00415A27" w:rsidRPr="009A09FD">
          <w:t>g</w:t>
        </w:r>
        <w:r w:rsidR="00415A27" w:rsidRPr="009A09FD">
          <w:t xml:space="preserve">ure </w:t>
        </w:r>
        <w:r w:rsidR="00415A27">
          <w:rPr>
            <w:noProof/>
          </w:rPr>
          <w:t>2</w:t>
        </w:r>
      </w:ins>
      <w:del w:id="278" w:author="Bambi C" w:date="2022-08-28T11:40:00Z">
        <w:r w:rsidR="007A6180" w:rsidRPr="009A09FD" w:rsidDel="00415A27">
          <w:delText xml:space="preserve">Figure </w:delText>
        </w:r>
        <w:r w:rsidR="007A6180" w:rsidDel="00415A27">
          <w:rPr>
            <w:noProof/>
          </w:rPr>
          <w:delText>3</w:delText>
        </w:r>
      </w:del>
      <w:r w:rsidR="00D40210" w:rsidRPr="00F52218">
        <w:fldChar w:fldCharType="end"/>
      </w:r>
      <w:r w:rsidR="00EE2244" w:rsidRPr="00F52218">
        <w:t>)</w:t>
      </w:r>
      <w:r w:rsidRPr="009E33F3">
        <w:t>: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640"/>
      </w:tblGrid>
      <w:tr w:rsidR="009A09FD" w:rsidRPr="009A09FD" w14:paraId="40904342" w14:textId="77777777" w:rsidTr="00944E18">
        <w:tc>
          <w:tcPr>
            <w:tcW w:w="8928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0B4065DB" w14:textId="77CEA18C" w:rsidR="00E63666" w:rsidRPr="009E33F3" w:rsidRDefault="00170FF0" w:rsidP="00EB462D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lastRenderedPageBreak/>
              <w:t>pwd</w:t>
            </w:r>
            <w:proofErr w:type="spellEnd"/>
          </w:p>
        </w:tc>
      </w:tr>
    </w:tbl>
    <w:p w14:paraId="7971221D" w14:textId="59BDAB3F" w:rsidR="00E63666" w:rsidRDefault="00E63666" w:rsidP="00E63666">
      <w:pPr>
        <w:pStyle w:val="Caption"/>
      </w:pPr>
      <w:bookmarkStart w:id="279" w:name="_Ref109673235"/>
      <w:r w:rsidRPr="009A09FD">
        <w:t xml:space="preserve">Figure </w:t>
      </w:r>
      <w:r w:rsidR="005F0D47">
        <w:fldChar w:fldCharType="begin"/>
      </w:r>
      <w:r w:rsidR="005F0D47">
        <w:instrText xml:space="preserve"> SEQ Figure \* ARABIC </w:instrText>
      </w:r>
      <w:r w:rsidR="005F0D47">
        <w:fldChar w:fldCharType="separate"/>
      </w:r>
      <w:ins w:id="280" w:author="Bambi C" w:date="2022-08-28T11:40:00Z">
        <w:r w:rsidR="00415A27">
          <w:rPr>
            <w:noProof/>
          </w:rPr>
          <w:t>2</w:t>
        </w:r>
      </w:ins>
      <w:del w:id="281" w:author="Bambi C" w:date="2022-08-28T11:40:00Z">
        <w:r w:rsidR="007A6180" w:rsidDel="00415A27">
          <w:rPr>
            <w:noProof/>
          </w:rPr>
          <w:delText>3</w:delText>
        </w:r>
      </w:del>
      <w:r w:rsidR="005F0D47">
        <w:rPr>
          <w:noProof/>
        </w:rPr>
        <w:fldChar w:fldCharType="end"/>
      </w:r>
      <w:bookmarkEnd w:id="279"/>
      <w:r w:rsidRPr="009A09FD">
        <w:t>. Command in Terminal</w:t>
      </w:r>
      <w:r w:rsidR="00F00C4D">
        <w:t xml:space="preserve"> </w:t>
      </w:r>
      <w:r w:rsidR="00296FEB">
        <w:t>to return</w:t>
      </w:r>
      <w:r w:rsidR="00F00C4D">
        <w:t xml:space="preserve"> d</w:t>
      </w:r>
      <w:r w:rsidR="00633E47">
        <w:t>irectory path</w:t>
      </w:r>
    </w:p>
    <w:p w14:paraId="54D93726" w14:textId="3E7BC42A" w:rsidR="002462EA" w:rsidRPr="002462EA" w:rsidRDefault="002462EA" w:rsidP="009E33F3">
      <w:r w:rsidRPr="00BB3E5B">
        <w:t>Enter the following command</w:t>
      </w:r>
      <w:r>
        <w:t xml:space="preserve"> in Terminal to return the directory content </w:t>
      </w:r>
      <w:r w:rsidRPr="00F52218">
        <w:t>(see</w:t>
      </w:r>
      <w:r>
        <w:t xml:space="preserve"> </w:t>
      </w:r>
      <w:r>
        <w:fldChar w:fldCharType="begin"/>
      </w:r>
      <w:r>
        <w:instrText xml:space="preserve"> REF _Ref110347902 \h </w:instrText>
      </w:r>
      <w:r>
        <w:fldChar w:fldCharType="separate"/>
      </w:r>
      <w:ins w:id="282" w:author="Bambi C" w:date="2022-08-28T11:40:00Z">
        <w:r w:rsidR="00777DAF" w:rsidRPr="009A09FD">
          <w:t xml:space="preserve">Figure </w:t>
        </w:r>
        <w:r w:rsidR="00777DAF">
          <w:rPr>
            <w:noProof/>
          </w:rPr>
          <w:t>3</w:t>
        </w:r>
      </w:ins>
      <w:del w:id="283" w:author="Bambi C" w:date="2022-08-28T11:40:00Z">
        <w:r w:rsidR="007A6180" w:rsidRPr="009A09FD" w:rsidDel="00777DAF">
          <w:delText xml:space="preserve">Figure </w:delText>
        </w:r>
        <w:r w:rsidR="007A6180" w:rsidDel="00777DAF">
          <w:rPr>
            <w:noProof/>
          </w:rPr>
          <w:delText>4</w:delText>
        </w:r>
      </w:del>
      <w:r>
        <w:fldChar w:fldCharType="end"/>
      </w:r>
      <w:r w:rsidRPr="00F52218">
        <w:t>)</w:t>
      </w:r>
      <w:r w:rsidRPr="00BB3E5B">
        <w:t>: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640"/>
      </w:tblGrid>
      <w:tr w:rsidR="002510F1" w:rsidRPr="009A09FD" w14:paraId="47EBA60F" w14:textId="77777777" w:rsidTr="00944E18">
        <w:tc>
          <w:tcPr>
            <w:tcW w:w="8928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FB899A8" w14:textId="6336E23E" w:rsidR="002510F1" w:rsidRPr="00BB3E5B" w:rsidRDefault="003B24EB" w:rsidP="00BB3E5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>
              <w:rPr>
                <w:rFonts w:ascii="Consolas" w:hAnsi="Consolas" w:cs="Consolas"/>
                <w:iCs w:val="0"/>
                <w:color w:val="000000" w:themeColor="text1"/>
              </w:rPr>
              <w:t>l</w:t>
            </w:r>
            <w:r w:rsidR="00541CA0">
              <w:rPr>
                <w:rFonts w:ascii="Consolas" w:hAnsi="Consolas" w:cs="Consolas"/>
                <w:iCs w:val="0"/>
                <w:color w:val="000000" w:themeColor="text1"/>
              </w:rPr>
              <w:t>s -la</w:t>
            </w:r>
          </w:p>
        </w:tc>
      </w:tr>
    </w:tbl>
    <w:p w14:paraId="401C8E6D" w14:textId="10A63A04" w:rsidR="002510F1" w:rsidRPr="002510F1" w:rsidRDefault="002510F1" w:rsidP="002510F1">
      <w:pPr>
        <w:pStyle w:val="Caption"/>
      </w:pPr>
      <w:bookmarkStart w:id="284" w:name="_Ref110347902"/>
      <w:r w:rsidRPr="009A09FD">
        <w:t xml:space="preserve">Figure </w:t>
      </w:r>
      <w:r w:rsidR="005F0D47">
        <w:fldChar w:fldCharType="begin"/>
      </w:r>
      <w:r w:rsidR="005F0D47">
        <w:instrText xml:space="preserve"> SEQ Figure \* ARABIC </w:instrText>
      </w:r>
      <w:r w:rsidR="005F0D47">
        <w:fldChar w:fldCharType="separate"/>
      </w:r>
      <w:ins w:id="285" w:author="Bambi C" w:date="2022-08-28T11:40:00Z">
        <w:r w:rsidR="00415A27">
          <w:rPr>
            <w:noProof/>
          </w:rPr>
          <w:t>3</w:t>
        </w:r>
      </w:ins>
      <w:del w:id="286" w:author="Bambi C" w:date="2022-08-28T11:40:00Z">
        <w:r w:rsidR="007A6180" w:rsidDel="00415A27">
          <w:rPr>
            <w:noProof/>
          </w:rPr>
          <w:delText>4</w:delText>
        </w:r>
      </w:del>
      <w:r w:rsidR="005F0D47">
        <w:rPr>
          <w:noProof/>
        </w:rPr>
        <w:fldChar w:fldCharType="end"/>
      </w:r>
      <w:bookmarkEnd w:id="284"/>
      <w:r w:rsidRPr="009A09FD">
        <w:t>. Command in Terminal</w:t>
      </w:r>
      <w:r>
        <w:t xml:space="preserve"> to return </w:t>
      </w:r>
      <w:r w:rsidR="002462EA">
        <w:t>directory</w:t>
      </w:r>
      <w:r w:rsidR="00541CA0">
        <w:t xml:space="preserve"> contents (visible and invisible files)</w:t>
      </w:r>
    </w:p>
    <w:p w14:paraId="43DF79D1" w14:textId="13BEDC6D" w:rsidR="00A435E6" w:rsidRPr="00A435E6" w:rsidRDefault="00D72390" w:rsidP="00542C11">
      <w:ins w:id="287" w:author="Bambi C" w:date="2022-08-31T16:00:00Z">
        <w:r w:rsidRPr="00D72390">
          <w:rPr>
            <w:b/>
            <w:bCs/>
          </w:rPr>
          <w:t>/Users/rex/documents/_PythonClass/module08/A08-RSarabia/IntroToProg-Python-Mod08</w:t>
        </w:r>
        <w:r>
          <w:rPr>
            <w:b/>
            <w:bCs/>
          </w:rPr>
          <w:t xml:space="preserve"> </w:t>
        </w:r>
      </w:ins>
      <w:del w:id="288" w:author="Bambi C" w:date="2022-08-31T16:00:00Z">
        <w:r w:rsidR="00A435E6" w:rsidRPr="00EA30A9" w:rsidDel="00D72390">
          <w:rPr>
            <w:b/>
            <w:bCs/>
          </w:rPr>
          <w:delText>/Users/rex/</w:delText>
        </w:r>
        <w:r w:rsidR="00A435E6" w:rsidDel="00D72390">
          <w:rPr>
            <w:b/>
            <w:bCs/>
          </w:rPr>
          <w:delText>D</w:delText>
        </w:r>
        <w:r w:rsidR="00A435E6" w:rsidRPr="00EA30A9" w:rsidDel="00D72390">
          <w:rPr>
            <w:b/>
            <w:bCs/>
          </w:rPr>
          <w:delText>ocuments/_</w:delText>
        </w:r>
        <w:r w:rsidR="00A435E6" w:rsidDel="00D72390">
          <w:rPr>
            <w:b/>
            <w:bCs/>
          </w:rPr>
          <w:delText>P</w:delText>
        </w:r>
        <w:r w:rsidR="00A435E6" w:rsidRPr="00EA30A9" w:rsidDel="00D72390">
          <w:rPr>
            <w:b/>
            <w:bCs/>
          </w:rPr>
          <w:delText>ython</w:delText>
        </w:r>
        <w:r w:rsidR="00A435E6" w:rsidDel="00D72390">
          <w:rPr>
            <w:b/>
            <w:bCs/>
          </w:rPr>
          <w:delText>C</w:delText>
        </w:r>
        <w:r w:rsidR="00A435E6" w:rsidRPr="00EA30A9" w:rsidDel="00D72390">
          <w:rPr>
            <w:b/>
            <w:bCs/>
          </w:rPr>
          <w:delText>lass/</w:delText>
        </w:r>
        <w:r w:rsidR="004D02FC" w:rsidDel="00D72390">
          <w:rPr>
            <w:b/>
            <w:bCs/>
          </w:rPr>
          <w:delText>M</w:delText>
        </w:r>
        <w:r w:rsidR="00A435E6" w:rsidRPr="00EA30A9" w:rsidDel="00D72390">
          <w:rPr>
            <w:b/>
            <w:bCs/>
          </w:rPr>
          <w:delText>odule0</w:delText>
        </w:r>
      </w:del>
      <w:del w:id="289" w:author="Bambi C" w:date="2022-08-28T11:41:00Z">
        <w:r w:rsidR="001A3924" w:rsidDel="008B67CB">
          <w:rPr>
            <w:b/>
            <w:bCs/>
          </w:rPr>
          <w:delText>7</w:delText>
        </w:r>
      </w:del>
      <w:del w:id="290" w:author="Bambi C" w:date="2022-08-31T16:00:00Z">
        <w:r w:rsidR="00A435E6" w:rsidRPr="00EA30A9" w:rsidDel="00D72390">
          <w:rPr>
            <w:b/>
            <w:bCs/>
          </w:rPr>
          <w:delText>/</w:delText>
        </w:r>
        <w:r w:rsidR="00A435E6" w:rsidDel="00D72390">
          <w:rPr>
            <w:b/>
            <w:bCs/>
          </w:rPr>
          <w:delText>A</w:delText>
        </w:r>
        <w:r w:rsidR="00A435E6" w:rsidRPr="00EA30A9" w:rsidDel="00D72390">
          <w:rPr>
            <w:b/>
            <w:bCs/>
          </w:rPr>
          <w:delText>0</w:delText>
        </w:r>
      </w:del>
      <w:del w:id="291" w:author="Bambi C" w:date="2022-08-28T11:41:00Z">
        <w:r w:rsidR="00A60CEE" w:rsidDel="008B67CB">
          <w:rPr>
            <w:b/>
            <w:bCs/>
          </w:rPr>
          <w:delText>7</w:delText>
        </w:r>
      </w:del>
      <w:del w:id="292" w:author="Bambi C" w:date="2022-08-31T16:00:00Z">
        <w:r w:rsidR="00A435E6" w:rsidDel="00D72390">
          <w:rPr>
            <w:b/>
            <w:bCs/>
          </w:rPr>
          <w:delText>R</w:delText>
        </w:r>
        <w:r w:rsidR="00322880" w:rsidDel="00D72390">
          <w:rPr>
            <w:b/>
            <w:bCs/>
          </w:rPr>
          <w:delText>S</w:delText>
        </w:r>
        <w:r w:rsidR="00A435E6" w:rsidRPr="00EA30A9" w:rsidDel="00D72390">
          <w:rPr>
            <w:b/>
            <w:bCs/>
          </w:rPr>
          <w:delText>arabia</w:delText>
        </w:r>
        <w:r w:rsidR="006E7BEB" w:rsidDel="00D72390">
          <w:rPr>
            <w:b/>
            <w:bCs/>
          </w:rPr>
          <w:delText xml:space="preserve"> </w:delText>
        </w:r>
      </w:del>
      <w:r w:rsidR="006E7BEB" w:rsidRPr="006E7BEB">
        <w:t>(</w:t>
      </w:r>
      <w:r w:rsidR="00D35E9F">
        <w:fldChar w:fldCharType="begin"/>
      </w:r>
      <w:r w:rsidR="00D35E9F">
        <w:instrText xml:space="preserve"> REF _Ref110342562 \h </w:instrText>
      </w:r>
      <w:r w:rsidR="00D35E9F">
        <w:fldChar w:fldCharType="separate"/>
      </w:r>
      <w:ins w:id="293" w:author="Bambi C" w:date="2022-08-28T11:41:00Z">
        <w:r w:rsidR="008B67CB" w:rsidRPr="00542C11">
          <w:t xml:space="preserve">Figure </w:t>
        </w:r>
        <w:r w:rsidR="008B67CB">
          <w:rPr>
            <w:noProof/>
          </w:rPr>
          <w:t>4</w:t>
        </w:r>
      </w:ins>
      <w:del w:id="294" w:author="Bambi C" w:date="2022-08-28T11:41:00Z">
        <w:r w:rsidR="007D6985" w:rsidRPr="00542C11" w:rsidDel="008B67CB">
          <w:delText xml:space="preserve">Figure </w:delText>
        </w:r>
        <w:r w:rsidR="007D6985" w:rsidDel="008B67CB">
          <w:rPr>
            <w:noProof/>
          </w:rPr>
          <w:delText>5</w:delText>
        </w:r>
      </w:del>
      <w:r w:rsidR="00D35E9F">
        <w:fldChar w:fldCharType="end"/>
      </w:r>
      <w:r w:rsidR="006E7BEB" w:rsidRPr="00F52218">
        <w:t>)</w:t>
      </w:r>
    </w:p>
    <w:p w14:paraId="4A3721A7" w14:textId="01EEE132" w:rsidR="00396058" w:rsidRPr="00542C11" w:rsidRDefault="00584A66" w:rsidP="00584A66">
      <w:ins w:id="295" w:author="Bambi C" w:date="2022-08-31T16:01:00Z">
        <w:r w:rsidRPr="00584A66">
          <w:drawing>
            <wp:inline distT="0" distB="0" distL="0" distR="0" wp14:anchorId="4441D9F6" wp14:editId="094C6FF4">
              <wp:extent cx="5486400" cy="2724912"/>
              <wp:effectExtent l="0" t="0" r="0" b="0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272491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296" w:author="Bambi C" w:date="2022-08-28T11:41:00Z">
        <w:r w:rsidR="00542C11" w:rsidRPr="00542C11" w:rsidDel="00777DAF">
          <w:rPr>
            <w:noProof/>
          </w:rPr>
          <w:drawing>
            <wp:inline distT="0" distB="0" distL="0" distR="0" wp14:anchorId="7A5CB4EE" wp14:editId="041CC7A5">
              <wp:extent cx="5486400" cy="2615184"/>
              <wp:effectExtent l="0" t="0" r="0" b="0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261518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3AA04C3" w14:textId="70C5E4FF" w:rsidR="00FB2A35" w:rsidRDefault="00FB2A35" w:rsidP="00542C11">
      <w:pPr>
        <w:pStyle w:val="Caption"/>
        <w:rPr>
          <w:ins w:id="297" w:author="Bambi C" w:date="2022-08-31T16:01:00Z"/>
        </w:rPr>
      </w:pPr>
      <w:bookmarkStart w:id="298" w:name="_Ref110342562"/>
      <w:bookmarkStart w:id="299" w:name="_Ref110346026"/>
      <w:r w:rsidRPr="00542C11">
        <w:t xml:space="preserve">Figure </w:t>
      </w:r>
      <w:r w:rsidR="005F0D47">
        <w:fldChar w:fldCharType="begin"/>
      </w:r>
      <w:r w:rsidR="005F0D47">
        <w:instrText xml:space="preserve"> SEQ Figure \* ARABIC </w:instrText>
      </w:r>
      <w:r w:rsidR="005F0D47">
        <w:fldChar w:fldCharType="separate"/>
      </w:r>
      <w:ins w:id="300" w:author="Bambi C" w:date="2022-08-28T11:41:00Z">
        <w:r w:rsidR="00777DAF">
          <w:rPr>
            <w:noProof/>
          </w:rPr>
          <w:t>4</w:t>
        </w:r>
      </w:ins>
      <w:del w:id="301" w:author="Bambi C" w:date="2022-08-28T11:41:00Z">
        <w:r w:rsidR="00FD1280" w:rsidDel="00777DAF">
          <w:rPr>
            <w:noProof/>
          </w:rPr>
          <w:delText>5</w:delText>
        </w:r>
      </w:del>
      <w:r w:rsidR="005F0D47">
        <w:rPr>
          <w:noProof/>
        </w:rPr>
        <w:fldChar w:fldCharType="end"/>
      </w:r>
      <w:bookmarkEnd w:id="298"/>
      <w:r w:rsidRPr="00542C11">
        <w:t xml:space="preserve">. </w:t>
      </w:r>
      <w:r w:rsidR="00633E47" w:rsidRPr="00542C11">
        <w:t xml:space="preserve">Screen capture of assignment directory and </w:t>
      </w:r>
      <w:bookmarkEnd w:id="299"/>
      <w:r w:rsidR="002510F1" w:rsidRPr="00542C11">
        <w:t>contents</w:t>
      </w:r>
    </w:p>
    <w:p w14:paraId="7ABFA749" w14:textId="66AFC0CD" w:rsidR="00584A66" w:rsidRDefault="00584A66" w:rsidP="00584A66">
      <w:pPr>
        <w:rPr>
          <w:ins w:id="302" w:author="Bambi C" w:date="2022-08-31T16:33:00Z"/>
        </w:rPr>
      </w:pPr>
      <w:ins w:id="303" w:author="Bambi C" w:date="2022-08-31T16:01:00Z">
        <w:r>
          <w:t xml:space="preserve">Note: Since this </w:t>
        </w:r>
      </w:ins>
      <w:ins w:id="304" w:author="Bambi C" w:date="2022-08-31T16:31:00Z">
        <w:r w:rsidR="007138CF">
          <w:t xml:space="preserve">assignment had specifically instructed us to use GitHub Desktop, the </w:t>
        </w:r>
        <w:r w:rsidR="00290D20">
          <w:t xml:space="preserve">directory / folder above is the offline sync folder for this assignment’s </w:t>
        </w:r>
      </w:ins>
      <w:ins w:id="305" w:author="Bambi C" w:date="2022-08-31T16:32:00Z">
        <w:r w:rsidR="00290D20">
          <w:t>GitHub repository.</w:t>
        </w:r>
        <w:r w:rsidR="009F1D2C">
          <w:t xml:space="preserve"> Hence, why the </w:t>
        </w:r>
        <w:r w:rsidR="009F1D2C" w:rsidRPr="00F47DD4">
          <w:rPr>
            <w:rFonts w:ascii="Consolas" w:hAnsi="Consolas" w:cs="Consolas"/>
            <w:rPrChange w:id="306" w:author="Bambi C" w:date="2022-08-31T16:32:00Z">
              <w:rPr/>
            </w:rPrChange>
          </w:rPr>
          <w:t>git:(main)</w:t>
        </w:r>
        <w:r w:rsidR="009F1D2C">
          <w:t xml:space="preserve"> </w:t>
        </w:r>
        <w:r w:rsidR="00F47DD4">
          <w:t>appearing. Ru</w:t>
        </w:r>
      </w:ins>
      <w:ins w:id="307" w:author="Bambi C" w:date="2022-08-31T16:33:00Z">
        <w:r w:rsidR="00F47DD4">
          <w:t>nning the following command in Terminal informs us of the status of the repository (</w:t>
        </w:r>
      </w:ins>
      <w:ins w:id="308" w:author="Bambi C" w:date="2022-08-31T16:35:00Z">
        <w:r w:rsidR="006B64C1">
          <w:fldChar w:fldCharType="begin"/>
        </w:r>
        <w:r w:rsidR="006B64C1">
          <w:instrText xml:space="preserve"> REF _Ref112856119 \h </w:instrText>
        </w:r>
      </w:ins>
      <w:r w:rsidR="006B64C1">
        <w:fldChar w:fldCharType="separate"/>
      </w:r>
      <w:ins w:id="309" w:author="Bambi C" w:date="2022-08-31T16:35:00Z">
        <w:r w:rsidR="006B64C1">
          <w:t xml:space="preserve">Figure </w:t>
        </w:r>
        <w:r w:rsidR="006B64C1">
          <w:rPr>
            <w:noProof/>
          </w:rPr>
          <w:t>5</w:t>
        </w:r>
        <w:r w:rsidR="006B64C1">
          <w:fldChar w:fldCharType="end"/>
        </w:r>
      </w:ins>
      <w:ins w:id="310" w:author="Bambi C" w:date="2022-08-31T16:33:00Z">
        <w:r w:rsidR="00F47DD4">
          <w:t>).</w:t>
        </w:r>
      </w:ins>
    </w:p>
    <w:p w14:paraId="73E83E63" w14:textId="77777777" w:rsidR="00F31D70" w:rsidRDefault="00E14E9A" w:rsidP="00F31D70">
      <w:pPr>
        <w:keepNext/>
        <w:rPr>
          <w:ins w:id="311" w:author="Bambi C" w:date="2022-08-31T16:34:00Z"/>
        </w:rPr>
        <w:pPrChange w:id="312" w:author="Bambi C" w:date="2022-08-31T16:34:00Z">
          <w:pPr/>
        </w:pPrChange>
      </w:pPr>
      <w:ins w:id="313" w:author="Bambi C" w:date="2022-08-31T16:33:00Z">
        <w:r w:rsidRPr="00E14E9A">
          <w:rPr>
            <w:rFonts w:ascii="Cambria" w:hAnsi="Cambria"/>
          </w:rPr>
          <w:lastRenderedPageBreak/>
          <w:drawing>
            <wp:inline distT="0" distB="0" distL="0" distR="0" wp14:anchorId="5857090B" wp14:editId="229DD5BF">
              <wp:extent cx="5486400" cy="2496312"/>
              <wp:effectExtent l="0" t="0" r="0" b="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249631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C77F8B5" w14:textId="4685AD7A" w:rsidR="00F47DD4" w:rsidRPr="009F1D2C" w:rsidRDefault="00F31D70" w:rsidP="00F31D70">
      <w:pPr>
        <w:pStyle w:val="Caption"/>
        <w:rPr>
          <w:rFonts w:ascii="Cambria" w:hAnsi="Cambria"/>
          <w:rPrChange w:id="314" w:author="Bambi C" w:date="2022-08-31T16:32:00Z">
            <w:rPr/>
          </w:rPrChange>
        </w:rPr>
      </w:pPr>
      <w:bookmarkStart w:id="315" w:name="_Ref112856119"/>
      <w:ins w:id="316" w:author="Bambi C" w:date="2022-08-31T16:34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317" w:author="Bambi C" w:date="2022-08-31T16:34:00Z">
        <w:r>
          <w:rPr>
            <w:noProof/>
          </w:rPr>
          <w:t>5</w:t>
        </w:r>
        <w:r>
          <w:fldChar w:fldCharType="end"/>
        </w:r>
        <w:bookmarkEnd w:id="315"/>
        <w:r>
          <w:t>. Screen capture of git status</w:t>
        </w:r>
      </w:ins>
    </w:p>
    <w:p w14:paraId="4619D815" w14:textId="53992360" w:rsidR="00FB2A35" w:rsidRDefault="00FB2A35" w:rsidP="00FB2A35">
      <w:pPr>
        <w:jc w:val="right"/>
      </w:pPr>
      <w:bookmarkStart w:id="318" w:name="_Ref109672845"/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179E0FBC" w14:textId="61D9AE71" w:rsidR="0041059E" w:rsidRPr="0041059E" w:rsidRDefault="00F35D17" w:rsidP="000663EC">
      <w:pPr>
        <w:pStyle w:val="Heading1"/>
      </w:pPr>
      <w:bookmarkStart w:id="319" w:name="_Toc110340953"/>
      <w:bookmarkStart w:id="320" w:name="_Toc110341102"/>
      <w:bookmarkStart w:id="321" w:name="_Toc110341171"/>
      <w:bookmarkStart w:id="322" w:name="_Toc110341241"/>
      <w:bookmarkStart w:id="323" w:name="_Toc110349522"/>
      <w:bookmarkStart w:id="324" w:name="_Toc110349609"/>
      <w:bookmarkStart w:id="325" w:name="_Toc110350296"/>
      <w:bookmarkStart w:id="326" w:name="_Toc110380170"/>
      <w:bookmarkStart w:id="327" w:name="_Toc110340954"/>
      <w:bookmarkStart w:id="328" w:name="_Toc110341103"/>
      <w:bookmarkStart w:id="329" w:name="_Toc110341172"/>
      <w:bookmarkStart w:id="330" w:name="_Toc110341242"/>
      <w:bookmarkStart w:id="331" w:name="_Toc110349523"/>
      <w:bookmarkStart w:id="332" w:name="_Toc110349610"/>
      <w:bookmarkStart w:id="333" w:name="_Toc110350297"/>
      <w:bookmarkStart w:id="334" w:name="_Toc110380171"/>
      <w:bookmarkStart w:id="335" w:name="_Toc110340955"/>
      <w:bookmarkStart w:id="336" w:name="_Toc110341104"/>
      <w:bookmarkStart w:id="337" w:name="_Toc110341173"/>
      <w:bookmarkStart w:id="338" w:name="_Toc110341243"/>
      <w:bookmarkStart w:id="339" w:name="_Toc110349524"/>
      <w:bookmarkStart w:id="340" w:name="_Toc110349611"/>
      <w:bookmarkStart w:id="341" w:name="_Toc110350298"/>
      <w:bookmarkStart w:id="342" w:name="_Toc110380172"/>
      <w:bookmarkStart w:id="343" w:name="_Toc110340956"/>
      <w:bookmarkStart w:id="344" w:name="_Toc110341105"/>
      <w:bookmarkStart w:id="345" w:name="_Toc110341174"/>
      <w:bookmarkStart w:id="346" w:name="_Toc110341244"/>
      <w:bookmarkStart w:id="347" w:name="_Toc110349525"/>
      <w:bookmarkStart w:id="348" w:name="_Toc110349612"/>
      <w:bookmarkStart w:id="349" w:name="_Toc110350299"/>
      <w:bookmarkStart w:id="350" w:name="_Toc110380173"/>
      <w:bookmarkStart w:id="351" w:name="_Toc110340957"/>
      <w:bookmarkStart w:id="352" w:name="_Toc110341106"/>
      <w:bookmarkStart w:id="353" w:name="_Toc110341175"/>
      <w:bookmarkStart w:id="354" w:name="_Toc110341245"/>
      <w:bookmarkStart w:id="355" w:name="_Toc110349526"/>
      <w:bookmarkStart w:id="356" w:name="_Toc110349613"/>
      <w:bookmarkStart w:id="357" w:name="_Toc110350300"/>
      <w:bookmarkStart w:id="358" w:name="_Toc110380174"/>
      <w:bookmarkStart w:id="359" w:name="_Toc112873962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r>
        <w:t>Module assignment</w:t>
      </w:r>
      <w:bookmarkEnd w:id="359"/>
    </w:p>
    <w:p w14:paraId="4BDF332D" w14:textId="1EB20065" w:rsidR="00B22B01" w:rsidRDefault="00B22B01" w:rsidP="00B22B01">
      <w:pPr>
        <w:pStyle w:val="Heading2"/>
      </w:pPr>
      <w:bookmarkStart w:id="360" w:name="_Ref109746391"/>
      <w:bookmarkStart w:id="361" w:name="_Ref109746398"/>
      <w:bookmarkStart w:id="362" w:name="_Toc112873963"/>
      <w:r>
        <w:t>Requirements</w:t>
      </w:r>
      <w:bookmarkEnd w:id="360"/>
      <w:bookmarkEnd w:id="361"/>
      <w:bookmarkEnd w:id="362"/>
    </w:p>
    <w:p w14:paraId="7E6EBEAE" w14:textId="5F51B109" w:rsidR="00A52516" w:rsidRDefault="00B51B4C" w:rsidP="00A52516">
      <w:pPr>
        <w:rPr>
          <w:ins w:id="363" w:author="Bambi C" w:date="2022-08-31T16:36:00Z"/>
        </w:rPr>
        <w:pPrChange w:id="364" w:author="Bambi C" w:date="2022-08-31T16:37:00Z">
          <w:pPr>
            <w:shd w:val="clear" w:color="auto" w:fill="FFFF00"/>
          </w:pPr>
        </w:pPrChange>
      </w:pPr>
      <w:r>
        <w:t>“</w:t>
      </w:r>
      <w:ins w:id="365" w:author="Bambi C" w:date="2022-08-31T16:36:00Z">
        <w:r w:rsidR="001D7590" w:rsidRPr="001D7590">
          <w:t xml:space="preserve">I have </w:t>
        </w:r>
        <w:r w:rsidR="001D7590" w:rsidRPr="001D7590">
          <w:rPr>
            <w:b/>
            <w:bCs/>
          </w:rPr>
          <w:t>provided starter</w:t>
        </w:r>
        <w:r w:rsidR="001D7590" w:rsidRPr="001D7590">
          <w:t xml:space="preserve"> code in the file called, </w:t>
        </w:r>
        <w:r w:rsidR="001D7590" w:rsidRPr="001D7590">
          <w:rPr>
            <w:b/>
            <w:bCs/>
          </w:rPr>
          <w:t>"Assigment08-Starter.py"</w:t>
        </w:r>
        <w:r w:rsidR="001D7590" w:rsidRPr="001D7590">
          <w:t xml:space="preserve">. Currently, the code does nothing, but it does include pseudo-code. </w:t>
        </w:r>
      </w:ins>
    </w:p>
    <w:p w14:paraId="6816C239" w14:textId="77777777" w:rsidR="00A52516" w:rsidRDefault="00A52516" w:rsidP="00A52516">
      <w:pPr>
        <w:rPr>
          <w:ins w:id="366" w:author="Bambi C" w:date="2022-08-31T16:36:00Z"/>
        </w:rPr>
        <w:pPrChange w:id="367" w:author="Bambi C" w:date="2022-08-31T16:37:00Z">
          <w:pPr>
            <w:shd w:val="clear" w:color="auto" w:fill="FFFF00"/>
          </w:pPr>
        </w:pPrChange>
      </w:pPr>
      <w:ins w:id="368" w:author="Bambi C" w:date="2022-08-31T16:36:00Z">
        <w:r w:rsidRPr="00A52516">
          <w:rPr>
            <w:b/>
            <w:bCs/>
            <w:rPrChange w:id="369" w:author="Bambi C" w:date="2022-08-31T16:36:00Z">
              <w:rPr/>
            </w:rPrChange>
          </w:rPr>
          <w:t>R</w:t>
        </w:r>
        <w:r w:rsidR="001D7590" w:rsidRPr="001D7590">
          <w:rPr>
            <w:b/>
            <w:bCs/>
          </w:rPr>
          <w:t>ead and understand the pseudo-code, then add code to make the application work</w:t>
        </w:r>
        <w:r w:rsidR="001D7590" w:rsidRPr="001D7590">
          <w:t xml:space="preserve">. </w:t>
        </w:r>
      </w:ins>
    </w:p>
    <w:p w14:paraId="09803CF9" w14:textId="5E1F0BDB" w:rsidR="001D7590" w:rsidRPr="001D7590" w:rsidRDefault="001D7590" w:rsidP="00A52516">
      <w:pPr>
        <w:rPr>
          <w:ins w:id="370" w:author="Bambi C" w:date="2022-08-31T16:36:00Z"/>
        </w:rPr>
        <w:pPrChange w:id="371" w:author="Bambi C" w:date="2022-08-31T16:37:00Z">
          <w:pPr>
            <w:shd w:val="clear" w:color="auto" w:fill="FFFF00"/>
          </w:pPr>
        </w:pPrChange>
      </w:pPr>
      <w:ins w:id="372" w:author="Bambi C" w:date="2022-08-31T16:36:00Z">
        <w:r w:rsidRPr="001D7590">
          <w:t xml:space="preserve">Make sure to </w:t>
        </w:r>
        <w:r w:rsidRPr="001D7590">
          <w:rPr>
            <w:b/>
            <w:bCs/>
          </w:rPr>
          <w:t>include error handling!</w:t>
        </w:r>
      </w:ins>
    </w:p>
    <w:p w14:paraId="3732A210" w14:textId="3C3961CA" w:rsidR="008B67CB" w:rsidRDefault="00A52516" w:rsidP="00A52516">
      <w:pPr>
        <w:rPr>
          <w:ins w:id="373" w:author="Bambi C" w:date="2022-08-28T11:41:00Z"/>
        </w:rPr>
      </w:pPr>
      <w:ins w:id="374" w:author="Bambi C" w:date="2022-08-31T16:36:00Z">
        <w:r>
          <w:t>R</w:t>
        </w:r>
        <w:r>
          <w:t xml:space="preserve">un the script in </w:t>
        </w:r>
        <w:r>
          <w:rPr>
            <w:b/>
          </w:rPr>
          <w:t>BOTH</w:t>
        </w:r>
        <w:r>
          <w:t xml:space="preserve"> PyCharm and an OS command/shell window and capture images of it working on your computer. </w:t>
        </w:r>
      </w:ins>
      <w:del w:id="375" w:author="Bambi C" w:date="2022-08-28T11:41:00Z">
        <w:r w:rsidR="004C0578" w:rsidDel="008B67CB">
          <w:delText xml:space="preserve">Pickling + </w:delText>
        </w:r>
        <w:r w:rsidR="005C7C89" w:rsidDel="008B67CB">
          <w:delText>Exception handling</w:delText>
        </w:r>
      </w:del>
    </w:p>
    <w:p w14:paraId="78AEEEF5" w14:textId="3E8FDEE5" w:rsidR="005C7C89" w:rsidRDefault="00B51B4C" w:rsidP="00A52516">
      <w:r>
        <w:t xml:space="preserve">" </w:t>
      </w:r>
      <w:r w:rsidR="005C7C89" w:rsidRPr="00FA631C">
        <w:t>(Randall R., Assignment0</w:t>
      </w:r>
      <w:ins w:id="376" w:author="Bambi C" w:date="2022-08-31T16:37:00Z">
        <w:r w:rsidR="00A52516">
          <w:t>8</w:t>
        </w:r>
      </w:ins>
      <w:del w:id="377" w:author="Bambi C" w:date="2022-08-31T16:37:00Z">
        <w:r w:rsidR="005C7C89" w:rsidDel="00A52516">
          <w:delText>7</w:delText>
        </w:r>
      </w:del>
      <w:r w:rsidR="005C7C89" w:rsidRPr="00F35D17">
        <w:t>_instructions.docx, Self-published, 2022).</w:t>
      </w:r>
    </w:p>
    <w:p w14:paraId="0B4C16D0" w14:textId="23204BC2" w:rsidR="0044176C" w:rsidDel="008B67CB" w:rsidRDefault="00E132B3" w:rsidP="0044176C">
      <w:pPr>
        <w:rPr>
          <w:del w:id="378" w:author="Bambi C" w:date="2022-08-28T11:41:00Z"/>
        </w:rPr>
      </w:pPr>
      <w:del w:id="379" w:author="Bambi C" w:date="2022-08-28T11:41:00Z">
        <w:r w:rsidDel="008B67CB">
          <w:delText>Use case demos:</w:delText>
        </w:r>
      </w:del>
    </w:p>
    <w:p w14:paraId="0539F16B" w14:textId="0557E241" w:rsidR="00B51B4C" w:rsidDel="008B67CB" w:rsidRDefault="0044176C" w:rsidP="004F61D5">
      <w:pPr>
        <w:pStyle w:val="ListParagraph"/>
        <w:numPr>
          <w:ilvl w:val="0"/>
          <w:numId w:val="36"/>
        </w:numPr>
        <w:rPr>
          <w:del w:id="380" w:author="Bambi C" w:date="2022-08-28T11:41:00Z"/>
        </w:rPr>
      </w:pPr>
      <w:del w:id="381" w:author="Bambi C" w:date="2022-08-28T11:41:00Z">
        <w:r w:rsidDel="008B67CB">
          <w:delText>Open</w:delText>
        </w:r>
        <w:r w:rsidR="00A851EA" w:rsidDel="008B67CB">
          <w:delText xml:space="preserve"> file</w:delText>
        </w:r>
        <w:r w:rsidR="00EE6C57" w:rsidDel="008B67CB">
          <w:delText xml:space="preserve"> (</w:delText>
        </w:r>
        <w:r w:rsidR="003F479B" w:rsidDel="008B67CB">
          <w:delText>file extension: .dat (binary)</w:delText>
        </w:r>
        <w:r w:rsidR="00B51B4C" w:rsidDel="008B67CB">
          <w:delText>)</w:delText>
        </w:r>
      </w:del>
    </w:p>
    <w:p w14:paraId="551A2C07" w14:textId="37F8F02D" w:rsidR="00EE6C57" w:rsidDel="008B67CB" w:rsidRDefault="00B51B4C" w:rsidP="00944E18">
      <w:pPr>
        <w:pStyle w:val="ListParagraph"/>
        <w:numPr>
          <w:ilvl w:val="0"/>
          <w:numId w:val="36"/>
        </w:numPr>
        <w:rPr>
          <w:del w:id="382" w:author="Bambi C" w:date="2022-08-28T11:41:00Z"/>
        </w:rPr>
      </w:pPr>
      <w:del w:id="383" w:author="Bambi C" w:date="2022-08-28T11:41:00Z">
        <w:r w:rsidDel="008B67CB">
          <w:delText>Add data</w:delText>
        </w:r>
      </w:del>
    </w:p>
    <w:p w14:paraId="13B304F1" w14:textId="0933EC62" w:rsidR="00556ED7" w:rsidDel="008B67CB" w:rsidRDefault="00BF2812" w:rsidP="00556ED7">
      <w:pPr>
        <w:pStyle w:val="ListParagraph"/>
        <w:numPr>
          <w:ilvl w:val="0"/>
          <w:numId w:val="36"/>
        </w:numPr>
        <w:rPr>
          <w:del w:id="384" w:author="Bambi C" w:date="2022-08-28T11:41:00Z"/>
        </w:rPr>
      </w:pPr>
      <w:del w:id="385" w:author="Bambi C" w:date="2022-08-28T11:41:00Z">
        <w:r w:rsidDel="008B67CB">
          <w:delText>Save</w:delText>
        </w:r>
        <w:r w:rsidR="00556ED7" w:rsidDel="008B67CB">
          <w:delText xml:space="preserve"> </w:delText>
        </w:r>
        <w:r w:rsidR="00177145" w:rsidDel="008B67CB">
          <w:delText xml:space="preserve">(write data to </w:delText>
        </w:r>
        <w:r w:rsidR="0083007E" w:rsidDel="008B67CB">
          <w:delText xml:space="preserve">binary </w:delText>
        </w:r>
        <w:r w:rsidR="00177145" w:rsidDel="008B67CB">
          <w:delText>file)</w:delText>
        </w:r>
      </w:del>
    </w:p>
    <w:p w14:paraId="023E0E82" w14:textId="25F4A81D" w:rsidR="005C7C89" w:rsidDel="008B67CB" w:rsidRDefault="009D306D" w:rsidP="00693BE0">
      <w:pPr>
        <w:pStyle w:val="ListParagraph"/>
        <w:numPr>
          <w:ilvl w:val="0"/>
          <w:numId w:val="36"/>
        </w:numPr>
        <w:rPr>
          <w:del w:id="386" w:author="Bambi C" w:date="2022-08-28T11:41:00Z"/>
        </w:rPr>
      </w:pPr>
      <w:del w:id="387" w:author="Bambi C" w:date="2022-08-28T11:41:00Z">
        <w:r w:rsidDel="008B67CB">
          <w:delText>Quit</w:delText>
        </w:r>
      </w:del>
    </w:p>
    <w:p w14:paraId="5222EAC5" w14:textId="7C3C1C40" w:rsidR="008A1EBC" w:rsidRDefault="00C123B0" w:rsidP="000663EC">
      <w:pPr>
        <w:jc w:val="right"/>
      </w:pPr>
      <w:r w:rsidRPr="00216DE9">
        <w:t>[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begin"/>
      </w:r>
      <w:r w:rsidRPr="00EB462D">
        <w:instrText xml:space="preserve"> REF _Ref108280728 \h  \* MERGEFORMAT </w:instrTex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separate"/>
      </w:r>
      <w:r w:rsidR="00941E87" w:rsidRPr="002C103A">
        <w:t>Table of Contents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end"/>
      </w:r>
      <w:r w:rsidRPr="00EB462D">
        <w:t>]</w:t>
      </w:r>
    </w:p>
    <w:p w14:paraId="62249EE9" w14:textId="385EFC1A" w:rsidR="000B09E2" w:rsidRDefault="00CC5FDB" w:rsidP="00BA272F">
      <w:pPr>
        <w:pStyle w:val="Heading3"/>
      </w:pPr>
      <w:bookmarkStart w:id="388" w:name="_Toc112873964"/>
      <w:r>
        <w:t>Out of scope</w:t>
      </w:r>
      <w:bookmarkEnd w:id="388"/>
    </w:p>
    <w:p w14:paraId="1CCCAD64" w14:textId="4A116843" w:rsidR="00CC5FDB" w:rsidRDefault="00CC5FDB" w:rsidP="000B09E2">
      <w:r>
        <w:t>For the purpose</w:t>
      </w:r>
      <w:r w:rsidR="00A26E0A">
        <w:t>s</w:t>
      </w:r>
      <w:r>
        <w:t xml:space="preserve"> of this </w:t>
      </w:r>
      <w:r w:rsidR="00124ED6">
        <w:t xml:space="preserve">document, documentation is limited to “Apply your knowledge” (Step </w:t>
      </w:r>
      <w:ins w:id="389" w:author="Bambi C" w:date="2022-08-28T11:42:00Z">
        <w:r w:rsidR="00B73BE9">
          <w:t>4</w:t>
        </w:r>
      </w:ins>
      <w:del w:id="390" w:author="Bambi C" w:date="2022-08-28T11:42:00Z">
        <w:r w:rsidR="00124ED6" w:rsidDel="00B73BE9">
          <w:delText>5</w:delText>
        </w:r>
      </w:del>
      <w:r w:rsidR="00124ED6">
        <w:t xml:space="preserve">) and “Document your knowledge” (Step </w:t>
      </w:r>
      <w:ins w:id="391" w:author="Bambi C" w:date="2022-08-28T11:42:00Z">
        <w:r w:rsidR="00B73BE9">
          <w:t>5</w:t>
        </w:r>
      </w:ins>
      <w:del w:id="392" w:author="Bambi C" w:date="2022-08-28T11:42:00Z">
        <w:r w:rsidR="00124ED6" w:rsidDel="00B73BE9">
          <w:delText>6</w:delText>
        </w:r>
      </w:del>
      <w:r w:rsidR="00124ED6">
        <w:t>) of the assignment. A</w:t>
      </w:r>
      <w:r w:rsidR="00696B0E">
        <w:t>dditional assignment tasks related to “</w:t>
      </w:r>
      <w:del w:id="393" w:author="Bambi C" w:date="2022-08-28T11:42:00Z">
        <w:r w:rsidR="00696B0E" w:rsidDel="00DF0E4F">
          <w:delText>Post your Files to GitHub</w:delText>
        </w:r>
      </w:del>
      <w:ins w:id="394" w:author="Bambi C" w:date="2022-08-28T11:42:00Z">
        <w:r w:rsidR="00DF0E4F">
          <w:t>Wa</w:t>
        </w:r>
      </w:ins>
      <w:ins w:id="395" w:author="Bambi C" w:date="2022-08-28T11:43:00Z">
        <w:r w:rsidR="00DF0E4F">
          <w:t>tch some videos on GitHub</w:t>
        </w:r>
      </w:ins>
      <w:r w:rsidR="00696B0E">
        <w:t xml:space="preserve">” </w:t>
      </w:r>
      <w:r w:rsidR="00183CDB">
        <w:t xml:space="preserve">(Step </w:t>
      </w:r>
      <w:ins w:id="396" w:author="Bambi C" w:date="2022-08-28T11:42:00Z">
        <w:r w:rsidR="00DF0E4F">
          <w:t>6</w:t>
        </w:r>
      </w:ins>
      <w:del w:id="397" w:author="Bambi C" w:date="2022-08-28T11:42:00Z">
        <w:r w:rsidR="00183CDB" w:rsidDel="00DF0E4F">
          <w:delText>7</w:delText>
        </w:r>
      </w:del>
      <w:r w:rsidR="00183CDB">
        <w:t xml:space="preserve">) </w:t>
      </w:r>
      <w:r w:rsidR="00696B0E">
        <w:t>through “</w:t>
      </w:r>
      <w:ins w:id="398" w:author="Bambi C" w:date="2022-08-28T11:43:00Z">
        <w:r w:rsidR="00DF0E4F">
          <w:t>Create a GitHub webpage (optional)</w:t>
        </w:r>
      </w:ins>
      <w:del w:id="399" w:author="Bambi C" w:date="2022-08-28T11:43:00Z">
        <w:r w:rsidR="00696B0E" w:rsidDel="00DF0E4F">
          <w:delText>Perform Peer Review</w:delText>
        </w:r>
      </w:del>
      <w:r w:rsidR="00696B0E">
        <w:t>”</w:t>
      </w:r>
      <w:r w:rsidR="00183CDB">
        <w:t xml:space="preserve"> (Step </w:t>
      </w:r>
      <w:ins w:id="400" w:author="Bambi C" w:date="2022-08-28T11:43:00Z">
        <w:r w:rsidR="00DF0E4F">
          <w:t>8</w:t>
        </w:r>
      </w:ins>
      <w:del w:id="401" w:author="Bambi C" w:date="2022-08-28T11:43:00Z">
        <w:r w:rsidR="00183CDB" w:rsidDel="00DF0E4F">
          <w:delText>1</w:delText>
        </w:r>
        <w:r w:rsidR="00320B20" w:rsidDel="00DF0E4F">
          <w:delText>1</w:delText>
        </w:r>
      </w:del>
      <w:r w:rsidR="00183CDB">
        <w:t>)</w:t>
      </w:r>
      <w:r w:rsidR="00696B0E">
        <w:t xml:space="preserve"> are not included in this write-up.</w:t>
      </w:r>
    </w:p>
    <w:p w14:paraId="70915062" w14:textId="447CC1F4" w:rsidR="00CC5FDB" w:rsidRDefault="00CC5FDB" w:rsidP="00CC5FDB">
      <w:pPr>
        <w:jc w:val="right"/>
      </w:pPr>
      <w:r w:rsidRPr="00216DE9">
        <w:t>[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begin"/>
      </w:r>
      <w:r w:rsidRPr="00EB462D">
        <w:instrText xml:space="preserve"> REF _Ref108280728 \h  \* MERGEFORMAT </w:instrTex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separate"/>
      </w:r>
      <w:r w:rsidRPr="002C103A">
        <w:t>Table of Contents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end"/>
      </w:r>
      <w:r w:rsidRPr="00EB462D">
        <w:t>]</w:t>
      </w:r>
    </w:p>
    <w:p w14:paraId="2914BF2F" w14:textId="3F436185" w:rsidR="003426A3" w:rsidRDefault="003426A3" w:rsidP="009E33F3">
      <w:pPr>
        <w:pStyle w:val="Heading3"/>
      </w:pPr>
      <w:bookmarkStart w:id="402" w:name="_Toc112873965"/>
      <w:r>
        <w:t>Lessons learned</w:t>
      </w:r>
      <w:bookmarkEnd w:id="402"/>
    </w:p>
    <w:p w14:paraId="3A5CD71C" w14:textId="6DC86130" w:rsidR="001F6C15" w:rsidRDefault="003426A3" w:rsidP="003426A3">
      <w:r>
        <w:lastRenderedPageBreak/>
        <w:t>As weeks progress and assignments are graded, I thought it would be helpful to keep a log of comments received from prior assignments</w:t>
      </w:r>
      <w:r w:rsidR="00DE2733">
        <w:t xml:space="preserve"> (</w:t>
      </w:r>
      <w:r w:rsidR="00814C5D">
        <w:fldChar w:fldCharType="begin"/>
      </w:r>
      <w:r w:rsidR="00814C5D">
        <w:instrText xml:space="preserve"> REF _Ref110337438 \h </w:instrText>
      </w:r>
      <w:r w:rsidR="00814C5D">
        <w:fldChar w:fldCharType="separate"/>
      </w:r>
      <w:ins w:id="403" w:author="Bambi C" w:date="2022-08-31T17:04:00Z">
        <w:r w:rsidR="005422F5">
          <w:t>Fig</w:t>
        </w:r>
        <w:r w:rsidR="005422F5">
          <w:t>u</w:t>
        </w:r>
        <w:r w:rsidR="005422F5">
          <w:t xml:space="preserve">re </w:t>
        </w:r>
        <w:r w:rsidR="005422F5">
          <w:rPr>
            <w:noProof/>
          </w:rPr>
          <w:t>6</w:t>
        </w:r>
      </w:ins>
      <w:del w:id="404" w:author="Bambi C" w:date="2022-08-31T17:04:00Z">
        <w:r w:rsidR="003F7B92" w:rsidDel="005422F5">
          <w:delText xml:space="preserve">Figure </w:delText>
        </w:r>
        <w:r w:rsidR="003F7B92" w:rsidDel="005422F5">
          <w:rPr>
            <w:noProof/>
          </w:rPr>
          <w:delText>5</w:delText>
        </w:r>
      </w:del>
      <w:del w:id="405" w:author="Bambi C" w:date="2022-08-28T11:44:00Z">
        <w:r w:rsidR="00FD1280" w:rsidDel="003F7B92">
          <w:delText xml:space="preserve">Figure </w:delText>
        </w:r>
        <w:r w:rsidR="00FD1280" w:rsidDel="003F7B92">
          <w:rPr>
            <w:noProof/>
          </w:rPr>
          <w:delText>6</w:delText>
        </w:r>
      </w:del>
      <w:r w:rsidR="00814C5D">
        <w:fldChar w:fldCharType="end"/>
      </w:r>
      <w:r w:rsidR="00DE2733">
        <w:t>)</w:t>
      </w:r>
      <w:r>
        <w:t xml:space="preserve">. </w:t>
      </w:r>
      <w:r w:rsidR="001F6C15">
        <w:t>The simplest benefit is to serve as a log of lessons learned along the way</w:t>
      </w:r>
      <w:r w:rsidR="00CE4503">
        <w:t xml:space="preserve"> and more practically, as immediate reminders </w:t>
      </w:r>
      <w:r w:rsidR="005C7048">
        <w:t>to not</w:t>
      </w:r>
      <w:r w:rsidR="00CE4503">
        <w:t xml:space="preserve"> repeat the same mistakes</w:t>
      </w:r>
      <w:r w:rsidR="001F6C15">
        <w:t>.</w:t>
      </w:r>
      <w:r w:rsidR="002F6AA6">
        <w:t xml:space="preserve"> </w:t>
      </w:r>
      <w:r w:rsidR="002F6AA6" w:rsidRPr="009E33F3">
        <w:rPr>
          <w:i/>
          <w:iCs w:val="0"/>
        </w:rPr>
        <w:t>Steel sharpens steel.</w:t>
      </w:r>
    </w:p>
    <w:tbl>
      <w:tblPr>
        <w:tblStyle w:val="TableGrid"/>
        <w:tblW w:w="955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060"/>
        <w:gridCol w:w="5940"/>
        <w:gridCol w:w="1558"/>
      </w:tblGrid>
      <w:tr w:rsidR="001F6C15" w:rsidRPr="00BB3E5B" w14:paraId="6E2EEAB5" w14:textId="77777777" w:rsidTr="004417E3">
        <w:trPr>
          <w:tblHeader/>
        </w:trPr>
        <w:tc>
          <w:tcPr>
            <w:tcW w:w="2060" w:type="dxa"/>
            <w:shd w:val="clear" w:color="auto" w:fill="EEE6F3" w:themeFill="accent1" w:themeFillTint="33"/>
          </w:tcPr>
          <w:p w14:paraId="0467C285" w14:textId="3B79BE78" w:rsidR="001F6C15" w:rsidRDefault="001F6C15" w:rsidP="001F6C15">
            <w:pPr>
              <w:tabs>
                <w:tab w:val="left" w:pos="1258"/>
              </w:tabs>
              <w:rPr>
                <w:b/>
                <w:bCs/>
              </w:rPr>
            </w:pPr>
            <w:r w:rsidRPr="009E33F3">
              <w:rPr>
                <w:b/>
                <w:bCs/>
              </w:rPr>
              <w:t>Assignment</w:t>
            </w:r>
            <w:r w:rsidR="00CE7904" w:rsidRPr="00CE7904">
              <w:rPr>
                <w:b/>
                <w:bCs/>
              </w:rPr>
              <w:t xml:space="preserve"> </w:t>
            </w:r>
            <w:r w:rsidR="00DE2733">
              <w:rPr>
                <w:b/>
                <w:bCs/>
              </w:rPr>
              <w:t>f</w:t>
            </w:r>
            <w:r w:rsidR="00CE7904" w:rsidRPr="00CE7904">
              <w:rPr>
                <w:b/>
                <w:bCs/>
              </w:rPr>
              <w:t>ilename</w:t>
            </w:r>
          </w:p>
          <w:p w14:paraId="4E287568" w14:textId="348F9C31" w:rsidR="00DE2733" w:rsidRPr="00CE7904" w:rsidRDefault="00DE2733" w:rsidP="009E33F3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</w:p>
        </w:tc>
        <w:tc>
          <w:tcPr>
            <w:tcW w:w="5940" w:type="dxa"/>
            <w:shd w:val="clear" w:color="auto" w:fill="EEE6F3" w:themeFill="accent1" w:themeFillTint="33"/>
          </w:tcPr>
          <w:p w14:paraId="012CE709" w14:textId="73BD3C48" w:rsidR="00DE2733" w:rsidRPr="009E33F3" w:rsidRDefault="001F6C15" w:rsidP="00BB3E5B">
            <w:pPr>
              <w:tabs>
                <w:tab w:val="left" w:pos="1258"/>
              </w:tabs>
              <w:rPr>
                <w:b/>
                <w:bCs/>
              </w:rPr>
            </w:pPr>
            <w:r w:rsidRPr="00CE7904">
              <w:rPr>
                <w:b/>
                <w:bCs/>
              </w:rPr>
              <w:t>Comment</w:t>
            </w:r>
          </w:p>
        </w:tc>
        <w:tc>
          <w:tcPr>
            <w:tcW w:w="1558" w:type="dxa"/>
            <w:shd w:val="clear" w:color="auto" w:fill="EEE6F3" w:themeFill="accent1" w:themeFillTint="33"/>
          </w:tcPr>
          <w:p w14:paraId="32A7E5FD" w14:textId="66579F79" w:rsidR="001F6C15" w:rsidRPr="00CE7904" w:rsidRDefault="00D55D27" w:rsidP="009E33F3">
            <w:pPr>
              <w:tabs>
                <w:tab w:val="left" w:pos="1258"/>
              </w:tabs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</w:rPr>
              <w:t>Penalties</w:t>
            </w:r>
          </w:p>
        </w:tc>
      </w:tr>
      <w:tr w:rsidR="001F6C15" w:rsidRPr="00BB3E5B" w14:paraId="6DA4F809" w14:textId="77777777" w:rsidTr="004417E3">
        <w:tc>
          <w:tcPr>
            <w:tcW w:w="2060" w:type="dxa"/>
          </w:tcPr>
          <w:p w14:paraId="6A57F012" w14:textId="2B4071CC" w:rsidR="001F6C15" w:rsidRPr="009E33F3" w:rsidRDefault="00CE7904" w:rsidP="00BB3E5B">
            <w:pPr>
              <w:tabs>
                <w:tab w:val="left" w:pos="1258"/>
              </w:tabs>
            </w:pPr>
            <w:r w:rsidRPr="00CE7904">
              <w:t>A01-RSar.docx</w:t>
            </w:r>
          </w:p>
        </w:tc>
        <w:tc>
          <w:tcPr>
            <w:tcW w:w="5940" w:type="dxa"/>
          </w:tcPr>
          <w:p w14:paraId="01F55B98" w14:textId="77777777" w:rsidR="00DE2733" w:rsidRDefault="00DE2733" w:rsidP="00DE2733">
            <w:pPr>
              <w:tabs>
                <w:tab w:val="left" w:pos="1258"/>
              </w:tabs>
            </w:pPr>
            <w:r>
              <w:t xml:space="preserve">end the file with </w:t>
            </w:r>
          </w:p>
          <w:p w14:paraId="3DC964EF" w14:textId="3EC7530E" w:rsidR="00DE2733" w:rsidRDefault="00DE2733" w:rsidP="00DE2733">
            <w:pPr>
              <w:tabs>
                <w:tab w:val="left" w:pos="1258"/>
              </w:tabs>
            </w:pPr>
            <w:proofErr w:type="gramStart"/>
            <w:r>
              <w:t>print(</w:t>
            </w:r>
            <w:proofErr w:type="gramEnd"/>
            <w:r w:rsidR="00D55D27">
              <w:t>‘</w:t>
            </w:r>
            <w:r>
              <w:t>(Press Enter to End Program)</w:t>
            </w:r>
            <w:r w:rsidR="00D55D27">
              <w:t>’</w:t>
            </w:r>
            <w:r>
              <w:t>) #Conclusion line</w:t>
            </w:r>
          </w:p>
          <w:p w14:paraId="03704CCB" w14:textId="77777777" w:rsidR="00DE2733" w:rsidRDefault="00DE2733" w:rsidP="00DE2733">
            <w:pPr>
              <w:tabs>
                <w:tab w:val="left" w:pos="1258"/>
              </w:tabs>
            </w:pPr>
            <w:proofErr w:type="gramStart"/>
            <w:r>
              <w:t>input(</w:t>
            </w:r>
            <w:proofErr w:type="gramEnd"/>
            <w:r>
              <w:t>)</w:t>
            </w:r>
          </w:p>
          <w:p w14:paraId="3CC9E41F" w14:textId="326FBB46" w:rsidR="00DE2733" w:rsidRPr="00CE7904" w:rsidRDefault="00DE2733" w:rsidP="00DE2733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284156A0" w14:textId="0456E8C1" w:rsidR="001F6C15" w:rsidRPr="009E33F3" w:rsidRDefault="00DE2733" w:rsidP="009E33F3">
            <w:pPr>
              <w:tabs>
                <w:tab w:val="left" w:pos="1258"/>
              </w:tabs>
              <w:jc w:val="center"/>
            </w:pPr>
            <w:r>
              <w:t>-2</w:t>
            </w:r>
          </w:p>
        </w:tc>
      </w:tr>
      <w:tr w:rsidR="00CE7904" w:rsidRPr="00BB3E5B" w14:paraId="0FE7D0C7" w14:textId="77777777" w:rsidTr="004417E3">
        <w:tc>
          <w:tcPr>
            <w:tcW w:w="2060" w:type="dxa"/>
          </w:tcPr>
          <w:p w14:paraId="7B52249F" w14:textId="727E5D3B" w:rsidR="00CE7904" w:rsidRPr="009E33F3" w:rsidRDefault="00CE7904" w:rsidP="00BB3E5B">
            <w:pPr>
              <w:tabs>
                <w:tab w:val="left" w:pos="1258"/>
              </w:tabs>
            </w:pPr>
            <w:r w:rsidRPr="00CE7904">
              <w:t>A0</w:t>
            </w:r>
            <w:r>
              <w:t>2</w:t>
            </w:r>
            <w:r w:rsidRPr="00CE7904">
              <w:t>-R</w:t>
            </w:r>
            <w:r w:rsidR="00B32A87">
              <w:t>S</w:t>
            </w:r>
            <w:r w:rsidRPr="00CE7904">
              <w:t>ar.docx</w:t>
            </w:r>
          </w:p>
        </w:tc>
        <w:tc>
          <w:tcPr>
            <w:tcW w:w="5940" w:type="dxa"/>
          </w:tcPr>
          <w:p w14:paraId="2FE84A05" w14:textId="77777777" w:rsidR="00CE7904" w:rsidRDefault="00DE2733" w:rsidP="00BB3E5B">
            <w:pPr>
              <w:tabs>
                <w:tab w:val="left" w:pos="1258"/>
              </w:tabs>
            </w:pPr>
            <w:r w:rsidRPr="00DE2733">
              <w:t>any figure# in a caption below a images/code snippet is referenced by figure # in the text written up above</w:t>
            </w:r>
          </w:p>
          <w:p w14:paraId="40647E2B" w14:textId="26629B30" w:rsidR="00DE2733" w:rsidRPr="00CE7904" w:rsidRDefault="00DE2733" w:rsidP="00BB3E5B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6A490F96" w14:textId="13820781" w:rsidR="00CE7904" w:rsidRPr="009E33F3" w:rsidRDefault="00DE2733" w:rsidP="009E33F3">
            <w:pPr>
              <w:keepNext/>
              <w:tabs>
                <w:tab w:val="left" w:pos="1258"/>
              </w:tabs>
              <w:jc w:val="center"/>
            </w:pPr>
            <w:r>
              <w:t>-1</w:t>
            </w:r>
          </w:p>
        </w:tc>
      </w:tr>
      <w:tr w:rsidR="00CE7904" w:rsidRPr="00BB3E5B" w14:paraId="52F92B71" w14:textId="77777777" w:rsidTr="004417E3">
        <w:tc>
          <w:tcPr>
            <w:tcW w:w="2060" w:type="dxa"/>
          </w:tcPr>
          <w:p w14:paraId="4F95347B" w14:textId="10FC0705" w:rsidR="00CE7904" w:rsidRPr="00CE7904" w:rsidRDefault="00CE7904" w:rsidP="00BB3E5B">
            <w:pPr>
              <w:tabs>
                <w:tab w:val="left" w:pos="1258"/>
              </w:tabs>
            </w:pPr>
            <w:r w:rsidRPr="00CE7904">
              <w:t>A0</w:t>
            </w:r>
            <w:r>
              <w:t>3</w:t>
            </w:r>
            <w:r w:rsidRPr="00CE7904">
              <w:t>-R</w:t>
            </w:r>
            <w:r w:rsidR="00B32A87">
              <w:t>S</w:t>
            </w:r>
            <w:r w:rsidRPr="00CE7904">
              <w:t>ar.docx</w:t>
            </w:r>
          </w:p>
        </w:tc>
        <w:tc>
          <w:tcPr>
            <w:tcW w:w="5940" w:type="dxa"/>
          </w:tcPr>
          <w:p w14:paraId="1F6EEBC2" w14:textId="77777777" w:rsidR="00CE7904" w:rsidRDefault="00DE2733" w:rsidP="00BB3E5B">
            <w:pPr>
              <w:tabs>
                <w:tab w:val="left" w:pos="1258"/>
              </w:tabs>
            </w:pPr>
            <w:r w:rsidRPr="00DE2733">
              <w:t>Filename should be: HomeInventory.py</w:t>
            </w:r>
          </w:p>
          <w:p w14:paraId="2A0B28DA" w14:textId="311C22C7" w:rsidR="00DE2733" w:rsidRPr="00CE7904" w:rsidRDefault="00DE2733" w:rsidP="00BB3E5B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092B08B1" w14:textId="3F9BAE0E" w:rsidR="00CE7904" w:rsidRPr="00CE7904" w:rsidRDefault="00DE2733" w:rsidP="00CE7904">
            <w:pPr>
              <w:keepNext/>
              <w:tabs>
                <w:tab w:val="left" w:pos="1258"/>
              </w:tabs>
              <w:jc w:val="center"/>
            </w:pPr>
            <w:r>
              <w:t>-2</w:t>
            </w:r>
          </w:p>
        </w:tc>
      </w:tr>
      <w:tr w:rsidR="00C41FCE" w:rsidRPr="00BB3E5B" w14:paraId="5477BF72" w14:textId="77777777" w:rsidTr="004417E3">
        <w:tc>
          <w:tcPr>
            <w:tcW w:w="2060" w:type="dxa"/>
          </w:tcPr>
          <w:p w14:paraId="1831D5F9" w14:textId="048B669D" w:rsidR="00C41FCE" w:rsidRPr="00CE7904" w:rsidRDefault="00C41FCE" w:rsidP="00C41FCE">
            <w:pPr>
              <w:tabs>
                <w:tab w:val="left" w:pos="1258"/>
              </w:tabs>
            </w:pPr>
            <w:r w:rsidRPr="00CE7904">
              <w:t>A0</w:t>
            </w:r>
            <w:r>
              <w:t>4</w:t>
            </w:r>
            <w:r w:rsidRPr="00CE7904">
              <w:t>-R</w:t>
            </w:r>
            <w:r>
              <w:t>S</w:t>
            </w:r>
            <w:r w:rsidRPr="00CE7904">
              <w:t>ar.docx</w:t>
            </w:r>
          </w:p>
        </w:tc>
        <w:tc>
          <w:tcPr>
            <w:tcW w:w="5940" w:type="dxa"/>
          </w:tcPr>
          <w:p w14:paraId="59A87044" w14:textId="77777777" w:rsidR="00A5710B" w:rsidRDefault="00C41FCE" w:rsidP="00C41FCE">
            <w:pPr>
              <w:tabs>
                <w:tab w:val="left" w:pos="1258"/>
              </w:tabs>
            </w:pPr>
            <w:r w:rsidRPr="001D7E5F">
              <w:t xml:space="preserve">the save/exit option didn't ask me if </w:t>
            </w:r>
            <w:proofErr w:type="spellStart"/>
            <w:r w:rsidRPr="001D7E5F">
              <w:t>i</w:t>
            </w:r>
            <w:proofErr w:type="spellEnd"/>
            <w:r w:rsidRPr="001D7E5F">
              <w:t xml:space="preserve"> wanted to save to the file</w:t>
            </w:r>
            <w:r w:rsidR="007B2D99">
              <w:t xml:space="preserve"> </w:t>
            </w:r>
          </w:p>
          <w:p w14:paraId="2043E1D4" w14:textId="77777777" w:rsidR="00A5710B" w:rsidRDefault="00A5710B" w:rsidP="00C41FCE">
            <w:pPr>
              <w:tabs>
                <w:tab w:val="left" w:pos="1258"/>
              </w:tabs>
            </w:pPr>
          </w:p>
          <w:p w14:paraId="5ADF1875" w14:textId="577FD689" w:rsidR="00C41FCE" w:rsidRDefault="00A5710B" w:rsidP="00C41FCE">
            <w:pPr>
              <w:tabs>
                <w:tab w:val="left" w:pos="1258"/>
              </w:tabs>
            </w:pPr>
            <w:r>
              <w:t xml:space="preserve">Note: </w:t>
            </w:r>
            <w:r w:rsidR="007B2D99">
              <w:t xml:space="preserve">see Figure 5 - </w:t>
            </w:r>
            <w:r w:rsidRPr="00A5710B">
              <w:t>Assignment04_instructions</w:t>
            </w:r>
            <w:r>
              <w:t>.docx</w:t>
            </w:r>
          </w:p>
          <w:p w14:paraId="4AEA7DA9" w14:textId="4499C9CA" w:rsidR="00C41FCE" w:rsidRPr="00DE2733" w:rsidRDefault="00C41FCE" w:rsidP="00C41FCE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20E38BD2" w14:textId="771C5BC6" w:rsidR="00C41FCE" w:rsidRDefault="00C41FCE" w:rsidP="00C41FCE">
            <w:pPr>
              <w:keepNext/>
              <w:tabs>
                <w:tab w:val="left" w:pos="1258"/>
              </w:tabs>
              <w:jc w:val="center"/>
            </w:pPr>
            <w:r>
              <w:t>-2</w:t>
            </w:r>
          </w:p>
        </w:tc>
      </w:tr>
      <w:tr w:rsidR="004D593A" w:rsidRPr="00BB3E5B" w14:paraId="61AA24C8" w14:textId="77777777" w:rsidTr="004417E3">
        <w:tc>
          <w:tcPr>
            <w:tcW w:w="2060" w:type="dxa"/>
          </w:tcPr>
          <w:p w14:paraId="7930FB69" w14:textId="23FC6B94" w:rsidR="004D593A" w:rsidRPr="00CE7904" w:rsidRDefault="004D593A" w:rsidP="00C41FCE">
            <w:pPr>
              <w:tabs>
                <w:tab w:val="left" w:pos="1258"/>
              </w:tabs>
            </w:pPr>
            <w:r>
              <w:t>A05-RSar.docx</w:t>
            </w:r>
          </w:p>
        </w:tc>
        <w:tc>
          <w:tcPr>
            <w:tcW w:w="5940" w:type="dxa"/>
          </w:tcPr>
          <w:p w14:paraId="4841347E" w14:textId="77777777" w:rsidR="004D593A" w:rsidRDefault="007A6661" w:rsidP="00C41FCE">
            <w:pPr>
              <w:tabs>
                <w:tab w:val="left" w:pos="1258"/>
              </w:tabs>
            </w:pPr>
            <w:r w:rsidRPr="007A6661">
              <w:t>Needed to post a link to your GitHub site on the assignment textbox</w:t>
            </w:r>
          </w:p>
          <w:p w14:paraId="6729F217" w14:textId="412BCC16" w:rsidR="007A6661" w:rsidRPr="001D7E5F" w:rsidRDefault="007A6661" w:rsidP="00C41FCE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4F393B70" w14:textId="7C01F388" w:rsidR="004D593A" w:rsidRDefault="007A6661" w:rsidP="00C41FCE">
            <w:pPr>
              <w:keepNext/>
              <w:tabs>
                <w:tab w:val="left" w:pos="1258"/>
              </w:tabs>
              <w:jc w:val="center"/>
            </w:pPr>
            <w:r>
              <w:t>-1</w:t>
            </w:r>
          </w:p>
        </w:tc>
      </w:tr>
      <w:tr w:rsidR="003D6EC8" w:rsidRPr="00BB3E5B" w14:paraId="64D6C28D" w14:textId="77777777" w:rsidTr="004417E3">
        <w:tc>
          <w:tcPr>
            <w:tcW w:w="2060" w:type="dxa"/>
          </w:tcPr>
          <w:p w14:paraId="4A453301" w14:textId="17DAAA2C" w:rsidR="003D6EC8" w:rsidRDefault="003D6EC8" w:rsidP="003D6EC8">
            <w:pPr>
              <w:tabs>
                <w:tab w:val="left" w:pos="1258"/>
              </w:tabs>
            </w:pPr>
            <w:r>
              <w:t>A06-RSar.docx</w:t>
            </w:r>
          </w:p>
        </w:tc>
        <w:tc>
          <w:tcPr>
            <w:tcW w:w="5940" w:type="dxa"/>
          </w:tcPr>
          <w:p w14:paraId="4B79C4A9" w14:textId="77777777" w:rsidR="003D6EC8" w:rsidRDefault="00BB3D77" w:rsidP="003D6EC8">
            <w:pPr>
              <w:tabs>
                <w:tab w:val="left" w:pos="1258"/>
              </w:tabs>
            </w:pPr>
            <w:r w:rsidRPr="00BB3D77">
              <w:t>for the zip file, only include the document file and the python file</w:t>
            </w:r>
          </w:p>
          <w:p w14:paraId="5BC293A4" w14:textId="08CA144F" w:rsidR="00BB3D77" w:rsidRPr="007A6661" w:rsidRDefault="00BB3D77" w:rsidP="003D6EC8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52A6D218" w14:textId="06089CA9" w:rsidR="003D6EC8" w:rsidRDefault="00BB3D77" w:rsidP="003D6EC8">
            <w:pPr>
              <w:keepNext/>
              <w:tabs>
                <w:tab w:val="left" w:pos="1258"/>
              </w:tabs>
              <w:jc w:val="center"/>
            </w:pPr>
            <w:r>
              <w:t>-1</w:t>
            </w:r>
          </w:p>
        </w:tc>
      </w:tr>
      <w:tr w:rsidR="00DF0E4F" w:rsidRPr="00BB3E5B" w14:paraId="27C45D70" w14:textId="77777777" w:rsidTr="004417E3">
        <w:trPr>
          <w:ins w:id="406" w:author="Bambi C" w:date="2022-08-28T11:43:00Z"/>
        </w:trPr>
        <w:tc>
          <w:tcPr>
            <w:tcW w:w="2060" w:type="dxa"/>
          </w:tcPr>
          <w:p w14:paraId="4B19EBC8" w14:textId="63CBBEA6" w:rsidR="00DF0E4F" w:rsidRDefault="00DF0E4F" w:rsidP="003D6EC8">
            <w:pPr>
              <w:tabs>
                <w:tab w:val="left" w:pos="1258"/>
              </w:tabs>
              <w:rPr>
                <w:ins w:id="407" w:author="Bambi C" w:date="2022-08-28T11:43:00Z"/>
              </w:rPr>
            </w:pPr>
            <w:ins w:id="408" w:author="Bambi C" w:date="2022-08-28T11:43:00Z">
              <w:r>
                <w:t>A07-RSar.docx</w:t>
              </w:r>
            </w:ins>
          </w:p>
        </w:tc>
        <w:tc>
          <w:tcPr>
            <w:tcW w:w="5940" w:type="dxa"/>
          </w:tcPr>
          <w:p w14:paraId="66CA8693" w14:textId="36FA3F02" w:rsidR="00DF0E4F" w:rsidRDefault="004417E3" w:rsidP="003D6EC8">
            <w:pPr>
              <w:tabs>
                <w:tab w:val="left" w:pos="1258"/>
              </w:tabs>
              <w:rPr>
                <w:ins w:id="409" w:author="Bambi C" w:date="2022-08-28T11:43:00Z"/>
              </w:rPr>
            </w:pPr>
            <w:ins w:id="410" w:author="Bambi C" w:date="2022-08-30T15:01:00Z">
              <w:r w:rsidRPr="004417E3">
                <w:t>need to insert comments near your pickling/exception program code</w:t>
              </w:r>
            </w:ins>
          </w:p>
          <w:p w14:paraId="3C773923" w14:textId="730A2215" w:rsidR="003F7B92" w:rsidRPr="00BB3D77" w:rsidRDefault="003F7B92" w:rsidP="003D6EC8">
            <w:pPr>
              <w:tabs>
                <w:tab w:val="left" w:pos="1258"/>
              </w:tabs>
              <w:rPr>
                <w:ins w:id="411" w:author="Bambi C" w:date="2022-08-28T11:43:00Z"/>
              </w:rPr>
            </w:pPr>
          </w:p>
        </w:tc>
        <w:tc>
          <w:tcPr>
            <w:tcW w:w="1558" w:type="dxa"/>
          </w:tcPr>
          <w:p w14:paraId="44D7D99E" w14:textId="34E43FB0" w:rsidR="00DF0E4F" w:rsidRDefault="004417E3" w:rsidP="003D6EC8">
            <w:pPr>
              <w:keepNext/>
              <w:tabs>
                <w:tab w:val="left" w:pos="1258"/>
              </w:tabs>
              <w:jc w:val="center"/>
              <w:rPr>
                <w:ins w:id="412" w:author="Bambi C" w:date="2022-08-28T11:43:00Z"/>
              </w:rPr>
            </w:pPr>
            <w:ins w:id="413" w:author="Bambi C" w:date="2022-08-30T15:01:00Z">
              <w:r>
                <w:t>-1</w:t>
              </w:r>
            </w:ins>
          </w:p>
        </w:tc>
      </w:tr>
    </w:tbl>
    <w:p w14:paraId="69CC9111" w14:textId="0337D564" w:rsidR="001F6C15" w:rsidRDefault="00CE7904" w:rsidP="000606C4">
      <w:pPr>
        <w:pStyle w:val="Caption"/>
      </w:pPr>
      <w:bookmarkStart w:id="414" w:name="_Ref110337438"/>
      <w:r>
        <w:t xml:space="preserve">Figure </w:t>
      </w:r>
      <w:r w:rsidR="005F0D47">
        <w:fldChar w:fldCharType="begin"/>
      </w:r>
      <w:r w:rsidR="005F0D47">
        <w:instrText xml:space="preserve"> SEQ Figure \* ARABIC </w:instrText>
      </w:r>
      <w:r w:rsidR="005F0D47">
        <w:fldChar w:fldCharType="separate"/>
      </w:r>
      <w:ins w:id="415" w:author="Bambi C" w:date="2022-08-31T17:04:00Z">
        <w:r w:rsidR="005422F5">
          <w:rPr>
            <w:noProof/>
          </w:rPr>
          <w:t>6</w:t>
        </w:r>
      </w:ins>
      <w:del w:id="416" w:author="Bambi C" w:date="2022-08-28T11:43:00Z">
        <w:r w:rsidR="00FD1280" w:rsidDel="003F7B92">
          <w:rPr>
            <w:noProof/>
          </w:rPr>
          <w:delText>6</w:delText>
        </w:r>
      </w:del>
      <w:r w:rsidR="005F0D47">
        <w:rPr>
          <w:noProof/>
        </w:rPr>
        <w:fldChar w:fldCharType="end"/>
      </w:r>
      <w:bookmarkEnd w:id="414"/>
      <w:r>
        <w:t>. Table of review comments from prior assignments</w:t>
      </w:r>
    </w:p>
    <w:p w14:paraId="45B150EA" w14:textId="678B99F6" w:rsidR="003426A3" w:rsidRDefault="003426A3" w:rsidP="003426A3">
      <w:pPr>
        <w:jc w:val="right"/>
      </w:pPr>
      <w:r w:rsidRPr="00216DE9">
        <w:t>[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begin"/>
      </w:r>
      <w:r w:rsidRPr="00EB462D">
        <w:instrText xml:space="preserve"> REF _Ref108280728 \h  \* MERGEFORMAT </w:instrTex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separate"/>
      </w:r>
      <w:r w:rsidRPr="002C103A">
        <w:t>Table of Contents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end"/>
      </w:r>
      <w:r w:rsidRPr="00EB462D">
        <w:t>]</w:t>
      </w:r>
    </w:p>
    <w:p w14:paraId="7D703662" w14:textId="6C224A79" w:rsidR="008A1EBC" w:rsidRDefault="00675A6C" w:rsidP="00202024">
      <w:pPr>
        <w:pStyle w:val="Heading2"/>
      </w:pPr>
      <w:bookmarkStart w:id="417" w:name="_Toc112873966"/>
      <w:r>
        <w:t>Design</w:t>
      </w:r>
      <w:bookmarkEnd w:id="417"/>
    </w:p>
    <w:p w14:paraId="7D505DEB" w14:textId="779EA4C4" w:rsidR="00202024" w:rsidRDefault="00F75165" w:rsidP="00202024">
      <w:r>
        <w:t xml:space="preserve">This section includes the relevant components in the Python code </w:t>
      </w:r>
      <w:r w:rsidR="001D31C2">
        <w:t>that compose my proposed solution to the assignment.</w:t>
      </w:r>
    </w:p>
    <w:p w14:paraId="1C23E120" w14:textId="78D1EFC2" w:rsidR="00C123B0" w:rsidRDefault="00C123B0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1112929B" w14:textId="6B096E13" w:rsidR="00936033" w:rsidRDefault="00814C5D" w:rsidP="009E33F3">
      <w:pPr>
        <w:pStyle w:val="Heading3"/>
      </w:pPr>
      <w:bookmarkStart w:id="418" w:name="_Toc112873967"/>
      <w:r>
        <w:t>Standard elements</w:t>
      </w:r>
      <w:bookmarkEnd w:id="418"/>
    </w:p>
    <w:p w14:paraId="569FA314" w14:textId="1404C628" w:rsidR="003426A3" w:rsidRDefault="003426A3" w:rsidP="003426A3">
      <w:pPr>
        <w:pStyle w:val="Heading4"/>
      </w:pPr>
      <w:bookmarkStart w:id="419" w:name="_Ref110936552"/>
      <w:bookmarkStart w:id="420" w:name="_Toc112873968"/>
      <w:r>
        <w:t>Code style</w:t>
      </w:r>
      <w:bookmarkEnd w:id="419"/>
      <w:bookmarkEnd w:id="420"/>
    </w:p>
    <w:p w14:paraId="45402D7A" w14:textId="3A3769EC" w:rsidR="003426A3" w:rsidRDefault="003426A3" w:rsidP="003426A3">
      <w:r>
        <w:t>By default, PyCharm will automatically perform checks of code style for PEP 8 (</w:t>
      </w:r>
      <w:r w:rsidRPr="00083C61">
        <w:t xml:space="preserve">JetBrains, </w:t>
      </w:r>
      <w:hyperlink r:id="rId12" w:anchor="df2e3bcf" w:history="1">
        <w:r w:rsidRPr="00F77B54">
          <w:rPr>
            <w:rStyle w:val="Hyperlink"/>
          </w:rPr>
          <w:t>https://www.jetbrains.com/help/pycharm/tutorial-code-quality-assistance-tips-and-tricks.html#df2e3bcf</w:t>
        </w:r>
      </w:hyperlink>
      <w:r w:rsidRPr="00083C61">
        <w:t>, 2022</w:t>
      </w:r>
      <w:r>
        <w:t>)</w:t>
      </w:r>
      <w:r w:rsidRPr="00083C61">
        <w:t xml:space="preserve"> (External site)</w:t>
      </w:r>
      <w:r>
        <w:t>. I made a conscious decision to follow the Problems/Solutions PyCharm identified, which in some cases conflict with the code style taught in class / prior assignments</w:t>
      </w:r>
      <w:r w:rsidR="00D55D27">
        <w:t xml:space="preserve"> </w:t>
      </w:r>
      <w:r w:rsidR="000606C4">
        <w:t>–</w:t>
      </w:r>
      <w:r w:rsidR="00D55D27">
        <w:t xml:space="preserve"> </w:t>
      </w:r>
      <w:r w:rsidR="000606C4">
        <w:t>honestly, it makes reading for errors in PyCharm a lot easier without having to mess with config settings of the feature</w:t>
      </w:r>
      <w:r>
        <w:t>.</w:t>
      </w:r>
    </w:p>
    <w:p w14:paraId="4A1D7AC9" w14:textId="77777777" w:rsidR="003426A3" w:rsidRDefault="003426A3" w:rsidP="003426A3">
      <w:r>
        <w:t xml:space="preserve">For more information about PEP 8 code style guide: </w:t>
      </w:r>
      <w:hyperlink r:id="rId13" w:history="1">
        <w:r w:rsidRPr="00F77B54">
          <w:rPr>
            <w:rStyle w:val="Hyperlink"/>
          </w:rPr>
          <w:t>https://peps.python.org/pep-0008/</w:t>
        </w:r>
      </w:hyperlink>
      <w:r>
        <w:t xml:space="preserve"> </w:t>
      </w:r>
    </w:p>
    <w:p w14:paraId="39245E86" w14:textId="1A4E3B86" w:rsidR="00E54D5B" w:rsidRDefault="00E54D5B" w:rsidP="00BA272F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4A1F4A95" w14:textId="0CEAA589" w:rsidR="00265303" w:rsidRDefault="00AC3005" w:rsidP="009E33F3">
      <w:pPr>
        <w:pStyle w:val="Heading4"/>
      </w:pPr>
      <w:bookmarkStart w:id="421" w:name="_Toc111802069"/>
      <w:bookmarkStart w:id="422" w:name="_Toc112170611"/>
      <w:bookmarkStart w:id="423" w:name="_Toc112232929"/>
      <w:bookmarkStart w:id="424" w:name="_Toc112232987"/>
      <w:bookmarkStart w:id="425" w:name="_Toc112233042"/>
      <w:bookmarkStart w:id="426" w:name="_Toc112233098"/>
      <w:bookmarkStart w:id="427" w:name="_Toc112233154"/>
      <w:bookmarkStart w:id="428" w:name="_Toc112233213"/>
      <w:bookmarkStart w:id="429" w:name="_Toc112233266"/>
      <w:bookmarkStart w:id="430" w:name="_Toc112233321"/>
      <w:bookmarkStart w:id="431" w:name="_Toc112243143"/>
      <w:bookmarkStart w:id="432" w:name="_Toc112243398"/>
      <w:bookmarkStart w:id="433" w:name="_Toc112264362"/>
      <w:bookmarkStart w:id="434" w:name="_Toc112269644"/>
      <w:bookmarkStart w:id="435" w:name="_Toc111802070"/>
      <w:bookmarkStart w:id="436" w:name="_Toc112170612"/>
      <w:bookmarkStart w:id="437" w:name="_Toc112232930"/>
      <w:bookmarkStart w:id="438" w:name="_Toc112232988"/>
      <w:bookmarkStart w:id="439" w:name="_Toc112233043"/>
      <w:bookmarkStart w:id="440" w:name="_Toc112233099"/>
      <w:bookmarkStart w:id="441" w:name="_Toc112233155"/>
      <w:bookmarkStart w:id="442" w:name="_Toc112233214"/>
      <w:bookmarkStart w:id="443" w:name="_Toc112233267"/>
      <w:bookmarkStart w:id="444" w:name="_Toc112233322"/>
      <w:bookmarkStart w:id="445" w:name="_Toc112243144"/>
      <w:bookmarkStart w:id="446" w:name="_Toc112243399"/>
      <w:bookmarkStart w:id="447" w:name="_Toc112264363"/>
      <w:bookmarkStart w:id="448" w:name="_Toc112269645"/>
      <w:bookmarkStart w:id="449" w:name="_Toc111802071"/>
      <w:bookmarkStart w:id="450" w:name="_Toc112170613"/>
      <w:bookmarkStart w:id="451" w:name="_Toc112232931"/>
      <w:bookmarkStart w:id="452" w:name="_Toc112232989"/>
      <w:bookmarkStart w:id="453" w:name="_Toc112233044"/>
      <w:bookmarkStart w:id="454" w:name="_Toc112233100"/>
      <w:bookmarkStart w:id="455" w:name="_Toc112233156"/>
      <w:bookmarkStart w:id="456" w:name="_Toc112233215"/>
      <w:bookmarkStart w:id="457" w:name="_Toc112233268"/>
      <w:bookmarkStart w:id="458" w:name="_Toc112233323"/>
      <w:bookmarkStart w:id="459" w:name="_Toc112243145"/>
      <w:bookmarkStart w:id="460" w:name="_Toc112243400"/>
      <w:bookmarkStart w:id="461" w:name="_Toc112264364"/>
      <w:bookmarkStart w:id="462" w:name="_Toc112269646"/>
      <w:bookmarkStart w:id="463" w:name="_Toc112873969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r>
        <w:t>Script header</w:t>
      </w:r>
      <w:bookmarkEnd w:id="463"/>
    </w:p>
    <w:p w14:paraId="7DBBEA28" w14:textId="0A7BBEB5" w:rsidR="00265303" w:rsidRDefault="00AD4176" w:rsidP="00B22B01">
      <w:r>
        <w:lastRenderedPageBreak/>
        <w:t>In the script header (</w:t>
      </w:r>
      <w:r w:rsidR="004D350E">
        <w:t xml:space="preserve">top of </w:t>
      </w:r>
      <w:r>
        <w:t xml:space="preserve">the </w:t>
      </w:r>
      <w:r w:rsidR="004D350E">
        <w:t>script file</w:t>
      </w:r>
      <w:r>
        <w:t>)</w:t>
      </w:r>
      <w:r w:rsidR="00021FB8">
        <w:t>, the following information must be recorded in the following format</w:t>
      </w:r>
      <w:r w:rsidR="00011F62">
        <w:t xml:space="preserve"> (</w:t>
      </w:r>
      <w:r w:rsidR="005332AB">
        <w:fldChar w:fldCharType="begin"/>
      </w:r>
      <w:r w:rsidR="005332AB">
        <w:instrText xml:space="preserve"> REF _Ref109673335 \h </w:instrText>
      </w:r>
      <w:r w:rsidR="005332AB">
        <w:fldChar w:fldCharType="separate"/>
      </w:r>
      <w:ins w:id="464" w:author="Bambi C" w:date="2022-08-31T17:04:00Z">
        <w:r w:rsidR="005422F5">
          <w:t>Fi</w:t>
        </w:r>
        <w:r w:rsidR="005422F5">
          <w:t>g</w:t>
        </w:r>
        <w:r w:rsidR="005422F5">
          <w:t xml:space="preserve">ure </w:t>
        </w:r>
        <w:r w:rsidR="005422F5">
          <w:rPr>
            <w:noProof/>
          </w:rPr>
          <w:t>7</w:t>
        </w:r>
      </w:ins>
      <w:del w:id="465" w:author="Bambi C" w:date="2022-08-31T17:04:00Z">
        <w:r w:rsidR="003F7B92" w:rsidDel="005422F5">
          <w:delText xml:space="preserve">Figure </w:delText>
        </w:r>
        <w:r w:rsidR="003F7B92" w:rsidDel="005422F5">
          <w:rPr>
            <w:noProof/>
          </w:rPr>
          <w:delText>6</w:delText>
        </w:r>
      </w:del>
      <w:del w:id="466" w:author="Bambi C" w:date="2022-08-28T11:44:00Z">
        <w:r w:rsidR="00E80E7F" w:rsidDel="003F7B92">
          <w:delText xml:space="preserve">Figure </w:delText>
        </w:r>
        <w:r w:rsidR="00E80E7F" w:rsidDel="003F7B92">
          <w:rPr>
            <w:noProof/>
          </w:rPr>
          <w:delText>7</w:delText>
        </w:r>
      </w:del>
      <w:r w:rsidR="005332AB">
        <w:fldChar w:fldCharType="end"/>
      </w:r>
      <w:r w:rsidR="00011F62">
        <w:t>)</w:t>
      </w:r>
      <w:r w:rsidR="00582C03">
        <w:t>: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497288" w:themeFill="accent4" w:themeFillShade="BF"/>
        <w:tblLook w:val="04A0" w:firstRow="1" w:lastRow="0" w:firstColumn="1" w:lastColumn="0" w:noHBand="0" w:noVBand="1"/>
      </w:tblPr>
      <w:tblGrid>
        <w:gridCol w:w="8640"/>
      </w:tblGrid>
      <w:tr w:rsidR="00021FB8" w14:paraId="6023067E" w14:textId="77777777" w:rsidTr="00944E18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065CDF9" w14:textId="37C4EF5F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-------------------------------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</w:p>
          <w:p w14:paraId="0C9BB79B" w14:textId="4F5C0236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Title: </w:t>
            </w:r>
            <w:r w:rsidR="00026431" w:rsidRPr="009E33F3">
              <w:rPr>
                <w:rFonts w:ascii="Consolas" w:hAnsi="Consolas" w:cs="Consolas"/>
                <w:iCs w:val="0"/>
                <w:color w:val="000000" w:themeColor="text1"/>
              </w:rPr>
              <w:t>Assignment</w:t>
            </w:r>
            <w:r w:rsidR="005E1C18" w:rsidRPr="009E33F3">
              <w:rPr>
                <w:rFonts w:ascii="Consolas" w:hAnsi="Consolas" w:cs="Consolas"/>
                <w:iCs w:val="0"/>
                <w:color w:val="000000" w:themeColor="text1"/>
              </w:rPr>
              <w:t>##</w:t>
            </w:r>
          </w:p>
          <w:p w14:paraId="4CDF6962" w14:textId="77777777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Dev: </w:t>
            </w:r>
            <w:proofErr w:type="spellStart"/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RSar</w:t>
            </w:r>
            <w:proofErr w:type="spellEnd"/>
          </w:p>
          <w:p w14:paraId="31DAB7A8" w14:textId="4A55D257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Desc: </w:t>
            </w:r>
            <w:r w:rsidR="005E1C18" w:rsidRPr="009E33F3">
              <w:rPr>
                <w:rFonts w:ascii="Consolas" w:hAnsi="Consolas" w:cs="Consolas"/>
                <w:iCs w:val="0"/>
                <w:color w:val="000000" w:themeColor="text1"/>
              </w:rPr>
              <w:t>short description of script</w:t>
            </w:r>
          </w:p>
          <w:p w14:paraId="2EC486D1" w14:textId="77777777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</w:t>
            </w:r>
            <w:proofErr w:type="spellStart"/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ChangeLog</w:t>
            </w:r>
            <w:proofErr w:type="spellEnd"/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: (</w:t>
            </w:r>
            <w:proofErr w:type="spellStart"/>
            <w:proofErr w:type="gramStart"/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date,name</w:t>
            </w:r>
            <w:proofErr w:type="gramEnd"/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,change</w:t>
            </w:r>
            <w:proofErr w:type="spellEnd"/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)</w:t>
            </w:r>
          </w:p>
          <w:p w14:paraId="4474D126" w14:textId="3EC81843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           </w:t>
            </w:r>
            <w:proofErr w:type="spellStart"/>
            <w:r w:rsidR="00FB785E" w:rsidRPr="009E33F3">
              <w:rPr>
                <w:rFonts w:ascii="Consolas" w:hAnsi="Consolas" w:cs="Consolas"/>
                <w:iCs w:val="0"/>
                <w:color w:val="000000" w:themeColor="text1"/>
              </w:rPr>
              <w:t>yyyy</w:t>
            </w:r>
            <w:proofErr w:type="spellEnd"/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/mm/</w:t>
            </w:r>
            <w:r w:rsidR="00FB785E" w:rsidRPr="009E33F3">
              <w:rPr>
                <w:rFonts w:ascii="Consolas" w:hAnsi="Consolas" w:cs="Consolas"/>
                <w:iCs w:val="0"/>
                <w:color w:val="000000" w:themeColor="text1"/>
              </w:rPr>
              <w:t>dd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, Dev, Created File</w:t>
            </w:r>
          </w:p>
          <w:p w14:paraId="65754D4A" w14:textId="4FBA2CDB" w:rsidR="00021FB8" w:rsidRPr="009E33F3" w:rsidRDefault="003D4035" w:rsidP="000663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-------------------------------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</w:p>
        </w:tc>
      </w:tr>
    </w:tbl>
    <w:p w14:paraId="7684A19F" w14:textId="11860919" w:rsidR="003964CB" w:rsidRDefault="00F9059C" w:rsidP="00F9059C">
      <w:pPr>
        <w:pStyle w:val="Caption"/>
      </w:pPr>
      <w:bookmarkStart w:id="467" w:name="_Ref109673335"/>
      <w:r>
        <w:t xml:space="preserve">Figure </w:t>
      </w:r>
      <w:r w:rsidR="005F0D47">
        <w:fldChar w:fldCharType="begin"/>
      </w:r>
      <w:r w:rsidR="005F0D47">
        <w:instrText xml:space="preserve"> SEQ Figure \* ARABIC </w:instrText>
      </w:r>
      <w:r w:rsidR="005F0D47">
        <w:fldChar w:fldCharType="separate"/>
      </w:r>
      <w:ins w:id="468" w:author="Bambi C" w:date="2022-08-31T17:04:00Z">
        <w:r w:rsidR="005422F5">
          <w:rPr>
            <w:noProof/>
          </w:rPr>
          <w:t>7</w:t>
        </w:r>
      </w:ins>
      <w:del w:id="469" w:author="Bambi C" w:date="2022-08-28T11:44:00Z">
        <w:r w:rsidR="00E80E7F" w:rsidDel="003F7B92">
          <w:rPr>
            <w:noProof/>
          </w:rPr>
          <w:delText>7</w:delText>
        </w:r>
      </w:del>
      <w:r w:rsidR="005F0D47">
        <w:rPr>
          <w:noProof/>
        </w:rPr>
        <w:fldChar w:fldCharType="end"/>
      </w:r>
      <w:bookmarkEnd w:id="467"/>
      <w:r>
        <w:t xml:space="preserve">. </w:t>
      </w:r>
      <w:r w:rsidR="00F00C4D">
        <w:t>Source code for header</w:t>
      </w:r>
    </w:p>
    <w:p w14:paraId="0DBAF5A9" w14:textId="0C187062" w:rsidR="002F392E" w:rsidRDefault="00C123B0" w:rsidP="00582C0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26294E81" w14:textId="288F9D17" w:rsidR="000174BD" w:rsidRDefault="000174BD" w:rsidP="009E33F3">
      <w:pPr>
        <w:pStyle w:val="Heading4"/>
      </w:pPr>
      <w:bookmarkStart w:id="470" w:name="_Toc112232933"/>
      <w:bookmarkStart w:id="471" w:name="_Toc112232991"/>
      <w:bookmarkStart w:id="472" w:name="_Toc112233046"/>
      <w:bookmarkStart w:id="473" w:name="_Toc112233102"/>
      <w:bookmarkStart w:id="474" w:name="_Toc112233158"/>
      <w:bookmarkStart w:id="475" w:name="_Toc112233217"/>
      <w:bookmarkStart w:id="476" w:name="_Toc112233270"/>
      <w:bookmarkStart w:id="477" w:name="_Toc112233325"/>
      <w:bookmarkStart w:id="478" w:name="_Toc112243147"/>
      <w:bookmarkStart w:id="479" w:name="_Toc112243402"/>
      <w:bookmarkStart w:id="480" w:name="_Toc112264366"/>
      <w:bookmarkStart w:id="481" w:name="_Toc112269648"/>
      <w:bookmarkStart w:id="482" w:name="_Toc112232934"/>
      <w:bookmarkStart w:id="483" w:name="_Toc112232992"/>
      <w:bookmarkStart w:id="484" w:name="_Toc112233047"/>
      <w:bookmarkStart w:id="485" w:name="_Toc112233103"/>
      <w:bookmarkStart w:id="486" w:name="_Toc112233159"/>
      <w:bookmarkStart w:id="487" w:name="_Toc112233218"/>
      <w:bookmarkStart w:id="488" w:name="_Toc112233271"/>
      <w:bookmarkStart w:id="489" w:name="_Toc112233326"/>
      <w:bookmarkStart w:id="490" w:name="_Toc112243148"/>
      <w:bookmarkStart w:id="491" w:name="_Toc112243403"/>
      <w:bookmarkStart w:id="492" w:name="_Toc112264367"/>
      <w:bookmarkStart w:id="493" w:name="_Toc112269649"/>
      <w:bookmarkStart w:id="494" w:name="_Toc112232939"/>
      <w:bookmarkStart w:id="495" w:name="_Toc112232997"/>
      <w:bookmarkStart w:id="496" w:name="_Toc112233052"/>
      <w:bookmarkStart w:id="497" w:name="_Toc112233108"/>
      <w:bookmarkStart w:id="498" w:name="_Toc112233164"/>
      <w:bookmarkStart w:id="499" w:name="_Toc112233223"/>
      <w:bookmarkStart w:id="500" w:name="_Toc112233276"/>
      <w:bookmarkStart w:id="501" w:name="_Toc112233331"/>
      <w:bookmarkStart w:id="502" w:name="_Toc112243153"/>
      <w:bookmarkStart w:id="503" w:name="_Toc112243408"/>
      <w:bookmarkStart w:id="504" w:name="_Toc112264372"/>
      <w:bookmarkStart w:id="505" w:name="_Toc112269654"/>
      <w:bookmarkStart w:id="506" w:name="_Toc112232940"/>
      <w:bookmarkStart w:id="507" w:name="_Toc112232998"/>
      <w:bookmarkStart w:id="508" w:name="_Toc112233053"/>
      <w:bookmarkStart w:id="509" w:name="_Toc112233109"/>
      <w:bookmarkStart w:id="510" w:name="_Toc112233165"/>
      <w:bookmarkStart w:id="511" w:name="_Toc112233224"/>
      <w:bookmarkStart w:id="512" w:name="_Toc112233277"/>
      <w:bookmarkStart w:id="513" w:name="_Toc112233332"/>
      <w:bookmarkStart w:id="514" w:name="_Toc112243154"/>
      <w:bookmarkStart w:id="515" w:name="_Toc112243409"/>
      <w:bookmarkStart w:id="516" w:name="_Toc112264373"/>
      <w:bookmarkStart w:id="517" w:name="_Toc112269655"/>
      <w:bookmarkStart w:id="518" w:name="_Toc112232941"/>
      <w:bookmarkStart w:id="519" w:name="_Toc112232999"/>
      <w:bookmarkStart w:id="520" w:name="_Toc112233054"/>
      <w:bookmarkStart w:id="521" w:name="_Toc112233110"/>
      <w:bookmarkStart w:id="522" w:name="_Toc112233166"/>
      <w:bookmarkStart w:id="523" w:name="_Toc112233225"/>
      <w:bookmarkStart w:id="524" w:name="_Toc112233278"/>
      <w:bookmarkStart w:id="525" w:name="_Toc112233333"/>
      <w:bookmarkStart w:id="526" w:name="_Toc112243155"/>
      <w:bookmarkStart w:id="527" w:name="_Toc112243410"/>
      <w:bookmarkStart w:id="528" w:name="_Toc112264374"/>
      <w:bookmarkStart w:id="529" w:name="_Toc112269656"/>
      <w:bookmarkStart w:id="530" w:name="_Ref110955834"/>
      <w:bookmarkStart w:id="531" w:name="_Toc112873970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r>
        <w:t>Sav</w:t>
      </w:r>
      <w:r w:rsidR="00F35D17">
        <w:t>ing files</w:t>
      </w:r>
      <w:bookmarkEnd w:id="530"/>
      <w:bookmarkEnd w:id="531"/>
    </w:p>
    <w:p w14:paraId="19B57C2A" w14:textId="7E1AC674" w:rsidR="000174BD" w:rsidRDefault="000174BD" w:rsidP="000174BD">
      <w:r w:rsidRPr="00BB3E5B">
        <w:t>“</w:t>
      </w:r>
      <w:r w:rsidRPr="00D275F7">
        <w:t>PyCharm automatically saves changes that you make in your files. Saving is triggered by various events, such as compiling, running, debugging, performing version control operations, closing a file or a project, or quitting the IDE.</w:t>
      </w:r>
      <w:r w:rsidR="00354198">
        <w:t>”</w:t>
      </w:r>
      <w:r>
        <w:t xml:space="preserve"> (</w:t>
      </w:r>
      <w:r w:rsidRPr="00123524">
        <w:t xml:space="preserve">JetBrains, </w:t>
      </w:r>
      <w:hyperlink r:id="rId14" w:history="1">
        <w:r w:rsidRPr="00F77B54">
          <w:rPr>
            <w:rStyle w:val="Hyperlink"/>
          </w:rPr>
          <w:t>https://www</w:t>
        </w:r>
      </w:hyperlink>
      <w:r w:rsidRPr="00123524">
        <w:t>.jetbrains.com/help/pycharm/saving-and-reverting-changes.html, 2022</w:t>
      </w:r>
      <w:r>
        <w:t>) (External site)</w:t>
      </w:r>
    </w:p>
    <w:p w14:paraId="643C5596" w14:textId="42F63E5C" w:rsidR="006E5AA6" w:rsidRPr="00BB3E5B" w:rsidRDefault="006E5AA6" w:rsidP="000174BD">
      <w:r>
        <w:t>Per assignment requirements (</w:t>
      </w:r>
      <w:r w:rsidR="00313572">
        <w:t xml:space="preserve">Section </w:t>
      </w:r>
      <w:r w:rsidR="00245E0B">
        <w:fldChar w:fldCharType="begin"/>
      </w:r>
      <w:r w:rsidR="00245E0B">
        <w:instrText xml:space="preserve"> REF _Ref109746391 \r \h </w:instrText>
      </w:r>
      <w:r w:rsidR="00245E0B">
        <w:fldChar w:fldCharType="separate"/>
      </w:r>
      <w:r w:rsidR="00245E0B">
        <w:t>4.1</w:t>
      </w:r>
      <w:r w:rsidR="00245E0B">
        <w:fldChar w:fldCharType="end"/>
      </w:r>
      <w:r>
        <w:t>),</w:t>
      </w:r>
      <w:r w:rsidR="00245E0B">
        <w:t xml:space="preserve"> script filename and data output </w:t>
      </w:r>
      <w:r w:rsidR="00465760">
        <w:t>filename as follows:</w:t>
      </w:r>
    </w:p>
    <w:p w14:paraId="62690DCE" w14:textId="0BF0BAA9" w:rsidR="000174BD" w:rsidRPr="000E666D" w:rsidRDefault="000174BD" w:rsidP="009E33F3">
      <w:pPr>
        <w:pStyle w:val="ListParagraph"/>
        <w:numPr>
          <w:ilvl w:val="0"/>
          <w:numId w:val="23"/>
        </w:numPr>
        <w:rPr>
          <w:b/>
          <w:bCs/>
        </w:rPr>
      </w:pPr>
      <w:r w:rsidRPr="00BB3E5B">
        <w:t xml:space="preserve">Script </w:t>
      </w:r>
      <w:r w:rsidRPr="000E666D">
        <w:t xml:space="preserve">filename: </w:t>
      </w:r>
      <w:r w:rsidR="00D02CFD" w:rsidRPr="00451F5C">
        <w:rPr>
          <w:b/>
          <w:bCs/>
        </w:rPr>
        <w:t>A0</w:t>
      </w:r>
      <w:ins w:id="532" w:author="Bambi C" w:date="2022-08-28T11:44:00Z">
        <w:r w:rsidR="003F7B92">
          <w:rPr>
            <w:b/>
            <w:bCs/>
          </w:rPr>
          <w:t>8</w:t>
        </w:r>
      </w:ins>
      <w:del w:id="533" w:author="Bambi C" w:date="2022-08-28T11:44:00Z">
        <w:r w:rsidR="00431FB5" w:rsidDel="003F7B92">
          <w:rPr>
            <w:b/>
            <w:bCs/>
          </w:rPr>
          <w:delText>7</w:delText>
        </w:r>
      </w:del>
      <w:r w:rsidR="00D02CFD" w:rsidRPr="00451F5C">
        <w:rPr>
          <w:b/>
          <w:bCs/>
        </w:rPr>
        <w:t>-RSar</w:t>
      </w:r>
      <w:r w:rsidRPr="00451F5C">
        <w:rPr>
          <w:b/>
          <w:bCs/>
        </w:rPr>
        <w:t>.py</w:t>
      </w:r>
    </w:p>
    <w:p w14:paraId="73437AAA" w14:textId="4D958501" w:rsidR="000174BD" w:rsidRPr="00C70B5B" w:rsidRDefault="000174BD" w:rsidP="005422F5">
      <w:pPr>
        <w:pStyle w:val="ListParagraph"/>
        <w:numPr>
          <w:ilvl w:val="0"/>
          <w:numId w:val="23"/>
        </w:numPr>
      </w:pPr>
      <w:r w:rsidRPr="00C70B5B">
        <w:t xml:space="preserve">Data output filename: </w:t>
      </w:r>
      <w:ins w:id="534" w:author="Bambi C" w:date="2022-08-31T17:03:00Z">
        <w:r w:rsidR="005422F5" w:rsidRPr="005422F5">
          <w:rPr>
            <w:b/>
            <w:bCs/>
            <w:rPrChange w:id="535" w:author="Bambi C" w:date="2022-08-31T17:04:00Z">
              <w:rPr/>
            </w:rPrChange>
          </w:rPr>
          <w:t>products.txt</w:t>
        </w:r>
      </w:ins>
      <w:del w:id="536" w:author="Bambi C" w:date="2022-08-28T11:45:00Z">
        <w:r w:rsidR="00C70B5B" w:rsidRPr="00944E18" w:rsidDel="003F7B92">
          <w:rPr>
            <w:b/>
            <w:bCs/>
          </w:rPr>
          <w:delText>AppData</w:delText>
        </w:r>
        <w:r w:rsidRPr="00C70B5B" w:rsidDel="003F7B92">
          <w:rPr>
            <w:b/>
            <w:bCs/>
          </w:rPr>
          <w:delText>.</w:delText>
        </w:r>
        <w:r w:rsidR="00F53F26" w:rsidRPr="00944E18" w:rsidDel="003F7B92">
          <w:rPr>
            <w:b/>
            <w:bCs/>
          </w:rPr>
          <w:delText>dat</w:delText>
        </w:r>
      </w:del>
    </w:p>
    <w:p w14:paraId="7EC5BBFF" w14:textId="52E2570B" w:rsidR="000174BD" w:rsidRPr="009E33F3" w:rsidRDefault="000174BD" w:rsidP="00D62B4E">
      <w:pPr>
        <w:pStyle w:val="ListParagraph"/>
        <w:numPr>
          <w:ilvl w:val="0"/>
          <w:numId w:val="23"/>
        </w:numPr>
        <w:rPr>
          <w:b/>
          <w:bCs/>
        </w:rPr>
      </w:pPr>
      <w:r w:rsidRPr="00BB3E5B">
        <w:t xml:space="preserve">Directory / file path: </w:t>
      </w:r>
      <w:r w:rsidR="000C6B46">
        <w:fldChar w:fldCharType="begin"/>
      </w:r>
      <w:r w:rsidR="000C6B46">
        <w:instrText xml:space="preserve"> REF _Ref110342562 \h </w:instrText>
      </w:r>
      <w:r w:rsidR="000C6B46">
        <w:fldChar w:fldCharType="separate"/>
      </w:r>
      <w:ins w:id="537" w:author="Bambi C" w:date="2022-08-28T11:45:00Z">
        <w:r w:rsidR="003F7B92" w:rsidRPr="00542C11">
          <w:t xml:space="preserve">Figure </w:t>
        </w:r>
        <w:r w:rsidR="003F7B92">
          <w:rPr>
            <w:noProof/>
          </w:rPr>
          <w:t>4</w:t>
        </w:r>
      </w:ins>
      <w:del w:id="538" w:author="Bambi C" w:date="2022-08-28T11:45:00Z">
        <w:r w:rsidR="0083007E" w:rsidRPr="00542C11" w:rsidDel="003F7B92">
          <w:delText xml:space="preserve">Figure </w:delText>
        </w:r>
        <w:r w:rsidR="0083007E" w:rsidDel="003F7B92">
          <w:rPr>
            <w:noProof/>
          </w:rPr>
          <w:delText>5</w:delText>
        </w:r>
      </w:del>
      <w:r w:rsidR="000C6B46">
        <w:fldChar w:fldCharType="end"/>
      </w:r>
    </w:p>
    <w:p w14:paraId="7B68ED84" w14:textId="01060FDD" w:rsidR="00025D33" w:rsidRDefault="000174BD" w:rsidP="00944E18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  <w:bookmarkStart w:id="539" w:name="_Toc112233113"/>
      <w:bookmarkStart w:id="540" w:name="_Toc112233169"/>
      <w:bookmarkStart w:id="541" w:name="_Ref109674847"/>
      <w:bookmarkEnd w:id="539"/>
      <w:bookmarkEnd w:id="540"/>
    </w:p>
    <w:p w14:paraId="0C0D5865" w14:textId="77777777" w:rsidR="00D402CE" w:rsidRDefault="00D402CE" w:rsidP="00944E18">
      <w:pPr>
        <w:pStyle w:val="Heading3"/>
      </w:pPr>
      <w:bookmarkStart w:id="542" w:name="_Toc112873971"/>
      <w:r>
        <w:t>Program description</w:t>
      </w:r>
      <w:bookmarkEnd w:id="542"/>
    </w:p>
    <w:p w14:paraId="7704D821" w14:textId="6342CA6E" w:rsidR="00D402CE" w:rsidDel="00496789" w:rsidRDefault="005422F5" w:rsidP="00B536CC">
      <w:pPr>
        <w:rPr>
          <w:del w:id="543" w:author="Bambi C" w:date="2022-08-28T11:45:00Z"/>
        </w:rPr>
      </w:pPr>
      <w:r>
        <w:t xml:space="preserve">Since this program is heavily dependent on the starter code file: </w:t>
      </w:r>
      <w:r w:rsidR="00630002" w:rsidRPr="008B12D7">
        <w:rPr>
          <w:b/>
          <w:bCs/>
        </w:rPr>
        <w:t>Assigment08-Starter.py</w:t>
      </w:r>
      <w:r w:rsidR="00630002">
        <w:t xml:space="preserve">. My intention will be to build out the program as it appears to be intended (versus my own </w:t>
      </w:r>
      <w:r w:rsidR="00B536CC">
        <w:t xml:space="preserve">approach, i.e., adding *not explicitly required* features). </w:t>
      </w:r>
      <w:ins w:id="544" w:author="Bambi C" w:date="2022-08-31T17:08:00Z">
        <w:r w:rsidR="00B536CC">
          <w:t xml:space="preserve">Additionally, </w:t>
        </w:r>
        <w:r w:rsidR="003F6438">
          <w:t>my focus be towards the</w:t>
        </w:r>
        <w:r w:rsidR="00630214">
          <w:t xml:space="preserve"> “new” code covered in this module</w:t>
        </w:r>
      </w:ins>
      <w:ins w:id="545" w:author="Bambi C" w:date="2022-08-31T17:09:00Z">
        <w:r w:rsidR="003F6438">
          <w:t xml:space="preserve">. </w:t>
        </w:r>
        <w:r w:rsidR="0024500E">
          <w:t xml:space="preserve">Most, if not all, of the </w:t>
        </w:r>
        <w:r w:rsidR="003F6438">
          <w:t>program</w:t>
        </w:r>
        <w:r w:rsidR="0024500E">
          <w:t>’s</w:t>
        </w:r>
        <w:r w:rsidR="003F6438">
          <w:t xml:space="preserve"> functionality can be </w:t>
        </w:r>
        <w:r w:rsidR="0024500E">
          <w:t>reused from prior assignments.</w:t>
        </w:r>
      </w:ins>
      <w:ins w:id="546" w:author="Bambi C" w:date="2022-08-31T17:10:00Z">
        <w:r w:rsidR="00844C75">
          <w:t xml:space="preserve"> Therefore, the focus of this write up will be </w:t>
        </w:r>
        <w:r w:rsidR="009E6330">
          <w:t xml:space="preserve">on the scope of topics covered in the current module: </w:t>
        </w:r>
        <w:r w:rsidR="00496789">
          <w:t>classes</w:t>
        </w:r>
      </w:ins>
      <w:ins w:id="547" w:author="Bambi C" w:date="2022-08-31T17:11:00Z">
        <w:r w:rsidR="000003DA">
          <w:t xml:space="preserve"> with relevant coverage of try-except statements</w:t>
        </w:r>
      </w:ins>
      <w:ins w:id="548" w:author="Bambi C" w:date="2022-08-31T17:12:00Z">
        <w:r w:rsidR="000003DA">
          <w:t xml:space="preserve"> and other data validation </w:t>
        </w:r>
        <w:r w:rsidR="00F02D1A">
          <w:t>mechanisms, as needed.</w:t>
        </w:r>
      </w:ins>
      <w:del w:id="549" w:author="Bambi C" w:date="2022-08-28T11:45:00Z">
        <w:r w:rsidR="00D402CE" w:rsidDel="003F7B92">
          <w:delText>Since the primary objective of this assignment is to demonstrate the requirements, I am building a “dummy” program as a base reference. The base reference program</w:delText>
        </w:r>
        <w:r w:rsidR="0083007E" w:rsidDel="003F7B92">
          <w:delText xml:space="preserve"> will be</w:delText>
        </w:r>
        <w:r w:rsidR="00D402CE" w:rsidDel="003F7B92">
          <w:delText xml:space="preserve"> </w:delText>
        </w:r>
        <w:r w:rsidR="0083007E" w:rsidDel="003F7B92">
          <w:delText xml:space="preserve">a </w:delText>
        </w:r>
        <w:r w:rsidR="00D402CE" w:rsidDel="003F7B92">
          <w:delText>birthday record keeper: “VIP Birthdays”.</w:delText>
        </w:r>
      </w:del>
    </w:p>
    <w:p w14:paraId="184D9B26" w14:textId="5F03169B" w:rsidR="00D402CE" w:rsidRDefault="007D6985" w:rsidP="00B536CC">
      <w:pPr>
        <w:pPrChange w:id="550" w:author="Bambi C" w:date="2022-08-31T17:08:00Z">
          <w:pPr>
            <w:shd w:val="clear" w:color="auto" w:fill="FFFF00"/>
          </w:pPr>
        </w:pPrChange>
      </w:pPr>
      <w:del w:id="551" w:author="Bambi C" w:date="2022-08-28T11:45:00Z">
        <w:r w:rsidDel="003F7B92">
          <w:delText>The program will record: Name, Relationship</w:delText>
        </w:r>
        <w:r w:rsidR="00217F30" w:rsidDel="003F7B92">
          <w:delText xml:space="preserve"> (a.k.a. circle)</w:delText>
        </w:r>
        <w:r w:rsidDel="003F7B92">
          <w:delText xml:space="preserve">, and </w:delText>
        </w:r>
        <w:r w:rsidR="0019039F" w:rsidDel="003F7B92">
          <w:delText>D</w:delText>
        </w:r>
        <w:r w:rsidDel="003F7B92">
          <w:delText>at</w:delText>
        </w:r>
        <w:r w:rsidR="0019039F" w:rsidDel="003F7B92">
          <w:delText>e</w:delText>
        </w:r>
        <w:r w:rsidDel="003F7B92">
          <w:delText xml:space="preserve"> of </w:delText>
        </w:r>
        <w:r w:rsidR="0019039F" w:rsidDel="003F7B92">
          <w:delText>B</w:delText>
        </w:r>
        <w:r w:rsidDel="003F7B92">
          <w:delText>irth</w:delText>
        </w:r>
        <w:r w:rsidR="0019039F" w:rsidDel="003F7B92">
          <w:delText xml:space="preserve"> (a.k.a., </w:delText>
        </w:r>
        <w:r w:rsidR="00217F30" w:rsidDel="003F7B92">
          <w:delText>dob</w:delText>
        </w:r>
        <w:r w:rsidR="0019039F" w:rsidDel="003F7B92">
          <w:delText>)</w:delText>
        </w:r>
        <w:r w:rsidDel="003F7B92">
          <w:delText>.</w:delText>
        </w:r>
      </w:del>
    </w:p>
    <w:p w14:paraId="6299B9C5" w14:textId="17773735" w:rsidR="00217F30" w:rsidRDefault="00217F30" w:rsidP="00BB4A9D">
      <w:pPr>
        <w:pStyle w:val="Heading3"/>
      </w:pPr>
      <w:bookmarkStart w:id="552" w:name="_Toc112873972"/>
      <w:r>
        <w:t>Data structure</w:t>
      </w:r>
      <w:bookmarkEnd w:id="552"/>
    </w:p>
    <w:p w14:paraId="1F2E7BC7" w14:textId="325EB622" w:rsidR="00217F30" w:rsidRDefault="008D1EED" w:rsidP="00BB4A9D">
      <w:pPr>
        <w:rPr>
          <w:ins w:id="553" w:author="Bambi C" w:date="2022-08-31T17:17:00Z"/>
        </w:rPr>
      </w:pPr>
      <w:r>
        <w:t>The data structure for this assignment is relatively simple</w:t>
      </w:r>
      <w:r w:rsidR="00247CF5">
        <w:t xml:space="preserve"> in comparison to the prior assignment. However, since the focus of this assignment is setting up </w:t>
      </w:r>
      <w:r w:rsidR="00C0125B">
        <w:t xml:space="preserve">classes, it is helpful to identify </w:t>
      </w:r>
      <w:r w:rsidR="008B29D2">
        <w:t>relevant</w:t>
      </w:r>
      <w:r w:rsidR="00C0125B">
        <w:t xml:space="preserve"> details from the assignm</w:t>
      </w:r>
      <w:r w:rsidR="008B29D2">
        <w:t>ent’s starter code file.</w:t>
      </w:r>
      <w:ins w:id="554" w:author="Bambi C" w:date="2022-08-31T17:16:00Z">
        <w:r w:rsidR="009623F4">
          <w:t xml:space="preserve"> From this pseudocode </w:t>
        </w:r>
      </w:ins>
      <w:ins w:id="555" w:author="Bambi C" w:date="2022-08-31T17:17:00Z">
        <w:r w:rsidR="009623F4">
          <w:t>we can expect the following:</w:t>
        </w:r>
      </w:ins>
      <w:del w:id="556" w:author="Bambi C" w:date="2022-08-31T17:12:00Z">
        <w:r w:rsidR="000B2FF3" w:rsidDel="008D1EED">
          <w:delText>I have found it helpful to know before coding what is the expected data structure and data file output</w:delText>
        </w:r>
        <w:r w:rsidR="00B9056B" w:rsidDel="008D1EED">
          <w:delText xml:space="preserve"> (</w:delText>
        </w:r>
        <w:r w:rsidR="00FD1280" w:rsidDel="008D1EED">
          <w:fldChar w:fldCharType="begin"/>
        </w:r>
        <w:r w:rsidR="00FD1280" w:rsidDel="008D1EED">
          <w:delInstrText xml:space="preserve"> REF _Ref112234139 \h </w:delInstrText>
        </w:r>
        <w:r w:rsidR="003F7B92" w:rsidDel="008D1EED">
          <w:delInstrText xml:space="preserve"> \* MERGEFORMAT </w:delInstrText>
        </w:r>
        <w:r w:rsidR="00FD1280" w:rsidDel="008D1EED">
          <w:fldChar w:fldCharType="separate"/>
        </w:r>
        <w:r w:rsidR="00FD1280" w:rsidDel="008D1EED">
          <w:delText xml:space="preserve">Figure </w:delText>
        </w:r>
        <w:r w:rsidR="00FD1280" w:rsidDel="008D1EED">
          <w:rPr>
            <w:noProof/>
          </w:rPr>
          <w:delText>8</w:delText>
        </w:r>
        <w:r w:rsidR="00FD1280" w:rsidDel="008D1EED">
          <w:fldChar w:fldCharType="end"/>
        </w:r>
        <w:r w:rsidR="00B9056B" w:rsidDel="008D1EED">
          <w:delText>)</w:delText>
        </w:r>
        <w:r w:rsidR="000B2FF3" w:rsidDel="008D1EED">
          <w:delText xml:space="preserve">. </w:delText>
        </w:r>
        <w:r w:rsidR="00C07600" w:rsidDel="008D1EED">
          <w:delText>As the output is going to a binary file</w:delText>
        </w:r>
        <w:r w:rsidR="00B9056B" w:rsidDel="008D1EED">
          <w:delText xml:space="preserve"> (.dat)</w:delText>
        </w:r>
        <w:r w:rsidR="00C07600" w:rsidDel="008D1EED">
          <w:delText xml:space="preserve"> – where the raw data in the file is not human readable </w:delText>
        </w:r>
        <w:r w:rsidR="007D5C80" w:rsidDel="008D1EED">
          <w:delText>–</w:delText>
        </w:r>
        <w:r w:rsidR="00C07600" w:rsidDel="008D1EED">
          <w:delText xml:space="preserve"> </w:delText>
        </w:r>
        <w:r w:rsidR="007D5C80" w:rsidDel="008D1EED">
          <w:delText xml:space="preserve">I’m not going to </w:delText>
        </w:r>
        <w:r w:rsidR="004A7763" w:rsidDel="008D1EED">
          <w:delText xml:space="preserve">output as a comma-separated values (CSV) file. Since viewing the data requires the program to do, I’ll leave the </w:delText>
        </w:r>
        <w:r w:rsidR="00B9056B" w:rsidDel="008D1EED">
          <w:delText>extract-transform-load (ETL) workload to the program.</w:delText>
        </w:r>
      </w:del>
    </w:p>
    <w:p w14:paraId="2D926BF9" w14:textId="0160C8F8" w:rsidR="009623F4" w:rsidRDefault="009623F4" w:rsidP="009623F4">
      <w:pPr>
        <w:pStyle w:val="ListParagraph"/>
        <w:numPr>
          <w:ilvl w:val="0"/>
          <w:numId w:val="42"/>
        </w:numPr>
        <w:rPr>
          <w:ins w:id="557" w:author="Bambi C" w:date="2022-08-31T17:18:00Z"/>
        </w:rPr>
      </w:pPr>
      <w:ins w:id="558" w:author="Bambi C" w:date="2022-08-31T17:17:00Z">
        <w:r>
          <w:t xml:space="preserve">Data will be read from and written to a </w:t>
        </w:r>
        <w:r w:rsidR="00DF15DA">
          <w:t xml:space="preserve">text file named </w:t>
        </w:r>
      </w:ins>
      <w:ins w:id="559" w:author="Bambi C" w:date="2022-08-31T17:18:00Z">
        <w:r w:rsidR="00142F02">
          <w:t>products</w:t>
        </w:r>
      </w:ins>
    </w:p>
    <w:p w14:paraId="0B13D50F" w14:textId="2FDEEEA1" w:rsidR="00142F02" w:rsidRDefault="00AC5075" w:rsidP="009623F4">
      <w:pPr>
        <w:pStyle w:val="ListParagraph"/>
        <w:numPr>
          <w:ilvl w:val="0"/>
          <w:numId w:val="42"/>
        </w:numPr>
        <w:rPr>
          <w:ins w:id="560" w:author="Bambi C" w:date="2022-08-31T17:19:00Z"/>
        </w:rPr>
      </w:pPr>
      <w:ins w:id="561" w:author="Bambi C" w:date="2022-08-31T17:18:00Z">
        <w:r>
          <w:t xml:space="preserve">Data read from the file and data </w:t>
        </w:r>
      </w:ins>
      <w:ins w:id="562" w:author="Bambi C" w:date="2022-08-31T17:19:00Z">
        <w:r>
          <w:t>added through</w:t>
        </w:r>
      </w:ins>
      <w:ins w:id="563" w:author="Bambi C" w:date="2022-08-31T17:18:00Z">
        <w:r>
          <w:t xml:space="preserve"> the program will </w:t>
        </w:r>
      </w:ins>
      <w:ins w:id="564" w:author="Bambi C" w:date="2022-08-31T17:19:00Z">
        <w:r>
          <w:t>need to be combined</w:t>
        </w:r>
      </w:ins>
      <w:ins w:id="565" w:author="Bambi C" w:date="2022-08-31T17:21:00Z">
        <w:r w:rsidR="00E212A8">
          <w:t xml:space="preserve"> together</w:t>
        </w:r>
      </w:ins>
      <w:ins w:id="566" w:author="Bambi C" w:date="2022-08-31T17:20:00Z">
        <w:r w:rsidR="008C0E63">
          <w:t xml:space="preserve"> (</w:t>
        </w:r>
        <w:proofErr w:type="spellStart"/>
        <w:r w:rsidR="008C0E63" w:rsidRPr="008C0E63">
          <w:rPr>
            <w:rFonts w:ascii="Consolas" w:hAnsi="Consolas" w:cs="Consolas"/>
            <w:rPrChange w:id="567" w:author="Bambi C" w:date="2022-08-31T17:20:00Z">
              <w:rPr/>
            </w:rPrChange>
          </w:rPr>
          <w:t>lstOfProductObjects</w:t>
        </w:r>
        <w:proofErr w:type="spellEnd"/>
        <w:r w:rsidR="008C0E63">
          <w:t>)</w:t>
        </w:r>
      </w:ins>
    </w:p>
    <w:p w14:paraId="179B533D" w14:textId="2FF1A9C7" w:rsidR="008C0E63" w:rsidRDefault="008C0E63" w:rsidP="009623F4">
      <w:pPr>
        <w:pStyle w:val="ListParagraph"/>
        <w:numPr>
          <w:ilvl w:val="0"/>
          <w:numId w:val="42"/>
        </w:numPr>
        <w:rPr>
          <w:ins w:id="568" w:author="Bambi C" w:date="2022-08-31T17:19:00Z"/>
        </w:rPr>
      </w:pPr>
      <w:ins w:id="569" w:author="Bambi C" w:date="2022-08-31T17:19:00Z">
        <w:r>
          <w:t>Data will be of “products” with properties:</w:t>
        </w:r>
      </w:ins>
    </w:p>
    <w:p w14:paraId="7441301E" w14:textId="773CE391" w:rsidR="008C0E63" w:rsidRDefault="008C0E63" w:rsidP="008C0E63">
      <w:pPr>
        <w:pStyle w:val="ListParagraph"/>
        <w:numPr>
          <w:ilvl w:val="1"/>
          <w:numId w:val="42"/>
        </w:numPr>
        <w:rPr>
          <w:ins w:id="570" w:author="Bambi C" w:date="2022-08-31T17:19:00Z"/>
        </w:rPr>
      </w:pPr>
      <w:ins w:id="571" w:author="Bambi C" w:date="2022-08-31T17:20:00Z">
        <w:r>
          <w:t>N</w:t>
        </w:r>
      </w:ins>
      <w:ins w:id="572" w:author="Bambi C" w:date="2022-08-31T17:19:00Z">
        <w:r>
          <w:t>ame</w:t>
        </w:r>
      </w:ins>
      <w:ins w:id="573" w:author="Bambi C" w:date="2022-08-31T18:40:00Z">
        <w:r w:rsidR="00CE78CA">
          <w:t xml:space="preserve"> – string value data type</w:t>
        </w:r>
      </w:ins>
    </w:p>
    <w:p w14:paraId="3C6E5CB6" w14:textId="133B2112" w:rsidR="008C0E63" w:rsidRPr="00217F30" w:rsidRDefault="008C0E63" w:rsidP="008C0E63">
      <w:pPr>
        <w:pStyle w:val="ListParagraph"/>
        <w:numPr>
          <w:ilvl w:val="1"/>
          <w:numId w:val="42"/>
        </w:numPr>
        <w:pPrChange w:id="574" w:author="Bambi C" w:date="2022-08-31T17:19:00Z">
          <w:pPr>
            <w:shd w:val="clear" w:color="auto" w:fill="FFFF00"/>
          </w:pPr>
        </w:pPrChange>
      </w:pPr>
      <w:ins w:id="575" w:author="Bambi C" w:date="2022-08-31T17:20:00Z">
        <w:r>
          <w:t>P</w:t>
        </w:r>
      </w:ins>
      <w:ins w:id="576" w:author="Bambi C" w:date="2022-08-31T17:19:00Z">
        <w:r>
          <w:t>rice</w:t>
        </w:r>
      </w:ins>
      <w:ins w:id="577" w:author="Bambi C" w:date="2022-08-31T18:41:00Z">
        <w:r w:rsidR="00CE78CA">
          <w:t xml:space="preserve"> – float value data type</w:t>
        </w:r>
      </w:ins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D402CE" w:rsidRPr="003A73BD" w14:paraId="5B4FD8BB" w14:textId="77777777" w:rsidTr="00BB4A9D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820C83B" w14:textId="3F9D19DC" w:rsidR="00BB4A9D" w:rsidRPr="00BB4A9D" w:rsidRDefault="00BB4A9D" w:rsidP="00BB4A9D">
            <w:pPr>
              <w:rPr>
                <w:ins w:id="578" w:author="Bambi C" w:date="2022-08-31T17:16:00Z"/>
                <w:rFonts w:ascii="Consolas" w:hAnsi="Consolas" w:cs="Consolas"/>
                <w:iCs w:val="0"/>
                <w:color w:val="000000" w:themeColor="text1"/>
              </w:rPr>
              <w:pPrChange w:id="579" w:author="Bambi C" w:date="2022-08-31T17:16:00Z">
                <w:pPr>
                  <w:shd w:val="clear" w:color="auto" w:fill="FFFF00"/>
                </w:pPr>
              </w:pPrChange>
            </w:pPr>
            <w:proofErr w:type="spellStart"/>
            <w:ins w:id="580" w:author="Bambi C" w:date="2022-08-31T17:16:00Z"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lastRenderedPageBreak/>
                <w:t>strFileName</w:t>
              </w:r>
              <w:proofErr w:type="spellEnd"/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</w:t>
              </w:r>
            </w:ins>
            <w:ins w:id="581" w:author="Bambi C" w:date="2022-08-31T18:40:00Z">
              <w:r w:rsidR="00CE78CA">
                <w:rPr>
                  <w:rFonts w:ascii="Consolas" w:hAnsi="Consolas" w:cs="Consolas"/>
                  <w:iCs w:val="0"/>
                  <w:color w:val="000000" w:themeColor="text1"/>
                </w:rPr>
                <w:t>‘</w:t>
              </w:r>
            </w:ins>
            <w:ins w:id="582" w:author="Bambi C" w:date="2022-08-31T17:16:00Z"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>products.txt'</w:t>
              </w:r>
            </w:ins>
          </w:p>
          <w:p w14:paraId="3CAE3EE6" w14:textId="77777777" w:rsidR="00BB4A9D" w:rsidRPr="00BB4A9D" w:rsidRDefault="00BB4A9D" w:rsidP="00BB4A9D">
            <w:pPr>
              <w:rPr>
                <w:ins w:id="583" w:author="Bambi C" w:date="2022-08-31T17:16:00Z"/>
                <w:rFonts w:ascii="Consolas" w:hAnsi="Consolas" w:cs="Consolas"/>
                <w:iCs w:val="0"/>
                <w:color w:val="000000" w:themeColor="text1"/>
              </w:rPr>
              <w:pPrChange w:id="584" w:author="Bambi C" w:date="2022-08-31T17:16:00Z">
                <w:pPr>
                  <w:shd w:val="clear" w:color="auto" w:fill="FFFF00"/>
                </w:pPr>
              </w:pPrChange>
            </w:pPr>
            <w:proofErr w:type="spellStart"/>
            <w:ins w:id="585" w:author="Bambi C" w:date="2022-08-31T17:16:00Z"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>lstOfProductObjects</w:t>
              </w:r>
              <w:proofErr w:type="spellEnd"/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[]</w:t>
              </w:r>
            </w:ins>
          </w:p>
          <w:p w14:paraId="03AFD1A1" w14:textId="77777777" w:rsidR="00BB4A9D" w:rsidRPr="00BB4A9D" w:rsidRDefault="00BB4A9D" w:rsidP="00BB4A9D">
            <w:pPr>
              <w:rPr>
                <w:ins w:id="586" w:author="Bambi C" w:date="2022-08-31T17:16:00Z"/>
                <w:rFonts w:ascii="Consolas" w:hAnsi="Consolas" w:cs="Consolas"/>
                <w:iCs w:val="0"/>
                <w:color w:val="000000" w:themeColor="text1"/>
              </w:rPr>
              <w:pPrChange w:id="587" w:author="Bambi C" w:date="2022-08-31T17:16:00Z">
                <w:pPr>
                  <w:shd w:val="clear" w:color="auto" w:fill="FFFF00"/>
                </w:pPr>
              </w:pPrChange>
            </w:pPr>
          </w:p>
          <w:p w14:paraId="0B09B953" w14:textId="77777777" w:rsidR="00BB4A9D" w:rsidRPr="00BB4A9D" w:rsidRDefault="00BB4A9D" w:rsidP="00BB4A9D">
            <w:pPr>
              <w:rPr>
                <w:ins w:id="588" w:author="Bambi C" w:date="2022-08-31T17:16:00Z"/>
                <w:rFonts w:ascii="Consolas" w:hAnsi="Consolas" w:cs="Consolas"/>
                <w:iCs w:val="0"/>
                <w:color w:val="000000" w:themeColor="text1"/>
              </w:rPr>
              <w:pPrChange w:id="589" w:author="Bambi C" w:date="2022-08-31T17:16:00Z">
                <w:pPr>
                  <w:shd w:val="clear" w:color="auto" w:fill="FFFF00"/>
                </w:pPr>
              </w:pPrChange>
            </w:pPr>
            <w:ins w:id="590" w:author="Bambi C" w:date="2022-08-31T17:16:00Z"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>class Product:</w:t>
              </w:r>
            </w:ins>
          </w:p>
          <w:p w14:paraId="0F176299" w14:textId="77777777" w:rsidR="00BB4A9D" w:rsidRPr="00BB4A9D" w:rsidRDefault="00BB4A9D" w:rsidP="00BB4A9D">
            <w:pPr>
              <w:rPr>
                <w:ins w:id="591" w:author="Bambi C" w:date="2022-08-31T17:16:00Z"/>
                <w:rFonts w:ascii="Consolas" w:hAnsi="Consolas" w:cs="Consolas"/>
                <w:iCs w:val="0"/>
                <w:color w:val="000000" w:themeColor="text1"/>
              </w:rPr>
              <w:pPrChange w:id="592" w:author="Bambi C" w:date="2022-08-31T17:16:00Z">
                <w:pPr>
                  <w:shd w:val="clear" w:color="auto" w:fill="FFFF00"/>
                </w:pPr>
              </w:pPrChange>
            </w:pPr>
            <w:ins w:id="593" w:author="Bambi C" w:date="2022-08-31T17:16:00Z"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"""Stores data about a product:</w:t>
              </w:r>
            </w:ins>
          </w:p>
          <w:p w14:paraId="0F2E38F7" w14:textId="77777777" w:rsidR="00BB4A9D" w:rsidRPr="00BB4A9D" w:rsidRDefault="00BB4A9D" w:rsidP="00BB4A9D">
            <w:pPr>
              <w:rPr>
                <w:ins w:id="594" w:author="Bambi C" w:date="2022-08-31T17:16:00Z"/>
                <w:rFonts w:ascii="Consolas" w:hAnsi="Consolas" w:cs="Consolas"/>
                <w:iCs w:val="0"/>
                <w:color w:val="000000" w:themeColor="text1"/>
              </w:rPr>
              <w:pPrChange w:id="595" w:author="Bambi C" w:date="2022-08-31T17:16:00Z">
                <w:pPr>
                  <w:shd w:val="clear" w:color="auto" w:fill="FFFF00"/>
                </w:pPr>
              </w:pPrChange>
            </w:pPr>
          </w:p>
          <w:p w14:paraId="7B4C03BD" w14:textId="77777777" w:rsidR="00BB4A9D" w:rsidRPr="00BB4A9D" w:rsidRDefault="00BB4A9D" w:rsidP="00BB4A9D">
            <w:pPr>
              <w:rPr>
                <w:ins w:id="596" w:author="Bambi C" w:date="2022-08-31T17:16:00Z"/>
                <w:rFonts w:ascii="Consolas" w:hAnsi="Consolas" w:cs="Consolas"/>
                <w:iCs w:val="0"/>
                <w:color w:val="000000" w:themeColor="text1"/>
              </w:rPr>
              <w:pPrChange w:id="597" w:author="Bambi C" w:date="2022-08-31T17:16:00Z">
                <w:pPr>
                  <w:shd w:val="clear" w:color="auto" w:fill="FFFF00"/>
                </w:pPr>
              </w:pPrChange>
            </w:pPr>
            <w:ins w:id="598" w:author="Bambi C" w:date="2022-08-31T17:16:00Z"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properties:</w:t>
              </w:r>
            </w:ins>
          </w:p>
          <w:p w14:paraId="2E3869B7" w14:textId="77777777" w:rsidR="00BB4A9D" w:rsidRPr="00BB4A9D" w:rsidRDefault="00BB4A9D" w:rsidP="00BB4A9D">
            <w:pPr>
              <w:rPr>
                <w:ins w:id="599" w:author="Bambi C" w:date="2022-08-31T17:16:00Z"/>
                <w:rFonts w:ascii="Consolas" w:hAnsi="Consolas" w:cs="Consolas"/>
                <w:iCs w:val="0"/>
                <w:color w:val="000000" w:themeColor="text1"/>
              </w:rPr>
              <w:pPrChange w:id="600" w:author="Bambi C" w:date="2022-08-31T17:16:00Z">
                <w:pPr>
                  <w:shd w:val="clear" w:color="auto" w:fill="FFFF00"/>
                </w:pPr>
              </w:pPrChange>
            </w:pPr>
            <w:ins w:id="601" w:author="Bambi C" w:date="2022-08-31T17:16:00Z"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proofErr w:type="spellStart"/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>product_name</w:t>
              </w:r>
              <w:proofErr w:type="spellEnd"/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: (string) with the </w:t>
              </w:r>
              <w:proofErr w:type="spellStart"/>
              <w:proofErr w:type="gramStart"/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>products's</w:t>
              </w:r>
              <w:proofErr w:type="spellEnd"/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name</w:t>
              </w:r>
              <w:proofErr w:type="gramEnd"/>
            </w:ins>
          </w:p>
          <w:p w14:paraId="12706548" w14:textId="36A0E07C" w:rsidR="00D402CE" w:rsidRPr="00526DB7" w:rsidDel="003F7B92" w:rsidRDefault="00BB4A9D" w:rsidP="00BB4A9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02" w:author="Bambi C" w:date="2022-08-28T11:45:00Z"/>
                <w:rFonts w:ascii="Consolas" w:hAnsi="Consolas" w:cs="Consolas"/>
                <w:iCs w:val="0"/>
                <w:color w:val="000000" w:themeColor="text1"/>
              </w:rPr>
              <w:pPrChange w:id="603" w:author="Bambi C" w:date="2022-08-31T17:16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ins w:id="604" w:author="Bambi C" w:date="2022-08-31T17:16:00Z"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proofErr w:type="spellStart"/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>product_price</w:t>
              </w:r>
              <w:proofErr w:type="spellEnd"/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: (float) with the </w:t>
              </w:r>
              <w:proofErr w:type="spellStart"/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>products's</w:t>
              </w:r>
              <w:proofErr w:type="spellEnd"/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standard price</w:t>
              </w:r>
              <w:r w:rsidRPr="00BB4A9D" w:rsidDel="003F7B9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</w:t>
              </w:r>
            </w:ins>
            <w:del w:id="605" w:author="Bambi C" w:date="2022-08-28T11:45:00Z">
              <w:r w:rsidR="00D402CE" w:rsidRPr="00526DB7" w:rsidDel="003F7B92">
                <w:rPr>
                  <w:rFonts w:ascii="Consolas" w:hAnsi="Consolas" w:cs="Consolas"/>
                  <w:iCs w:val="0"/>
                  <w:color w:val="000000" w:themeColor="text1"/>
                </w:rPr>
                <w:delText>Name: alphanumeric, free-text</w:delText>
              </w:r>
            </w:del>
          </w:p>
          <w:p w14:paraId="7CEA3AC4" w14:textId="3D7CA65D" w:rsidR="00D402CE" w:rsidDel="003F7B92" w:rsidRDefault="00D402CE" w:rsidP="00BB4A9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06" w:author="Bambi C" w:date="2022-08-28T11:45:00Z"/>
                <w:rFonts w:ascii="Consolas" w:hAnsi="Consolas" w:cs="Consolas"/>
                <w:iCs w:val="0"/>
                <w:color w:val="000000" w:themeColor="text1"/>
              </w:rPr>
              <w:pPrChange w:id="607" w:author="Bambi C" w:date="2022-08-31T17:16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608" w:author="Bambi C" w:date="2022-08-28T11:45:00Z">
              <w:r w:rsidRPr="00526DB7" w:rsidDel="003F7B92">
                <w:rPr>
                  <w:rFonts w:ascii="Consolas" w:hAnsi="Consolas" w:cs="Consolas"/>
                  <w:iCs w:val="0"/>
                  <w:color w:val="000000" w:themeColor="text1"/>
                </w:rPr>
                <w:tab/>
              </w:r>
            </w:del>
          </w:p>
          <w:p w14:paraId="40DD7993" w14:textId="15FF7CD7" w:rsidR="00D402CE" w:rsidRPr="00526DB7" w:rsidDel="003F7B92" w:rsidRDefault="00D402CE" w:rsidP="00BB4A9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09" w:author="Bambi C" w:date="2022-08-28T11:45:00Z"/>
                <w:rFonts w:ascii="Consolas" w:hAnsi="Consolas" w:cs="Consolas"/>
                <w:iCs w:val="0"/>
                <w:color w:val="000000" w:themeColor="text1"/>
              </w:rPr>
              <w:pPrChange w:id="610" w:author="Bambi C" w:date="2022-08-31T17:16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611" w:author="Bambi C" w:date="2022-08-28T11:45:00Z">
              <w:r w:rsidRPr="00526DB7" w:rsidDel="003F7B92">
                <w:rPr>
                  <w:rFonts w:ascii="Consolas" w:hAnsi="Consolas" w:cs="Consolas"/>
                  <w:iCs w:val="0"/>
                  <w:color w:val="000000" w:themeColor="text1"/>
                </w:rPr>
                <w:delText>Circle: mutually exclusive, pre-defined groups: Family | Friend | Business | Other</w:delText>
              </w:r>
            </w:del>
          </w:p>
          <w:p w14:paraId="0B8DC65C" w14:textId="119CB136" w:rsidR="00D402CE" w:rsidDel="003F7B92" w:rsidRDefault="00D402CE" w:rsidP="00BB4A9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12" w:author="Bambi C" w:date="2022-08-28T11:45:00Z"/>
                <w:rFonts w:ascii="Consolas" w:hAnsi="Consolas" w:cs="Consolas"/>
                <w:iCs w:val="0"/>
                <w:color w:val="000000" w:themeColor="text1"/>
              </w:rPr>
              <w:pPrChange w:id="613" w:author="Bambi C" w:date="2022-08-31T17:16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614" w:author="Bambi C" w:date="2022-08-28T11:45:00Z">
              <w:r w:rsidRPr="00526DB7" w:rsidDel="003F7B92">
                <w:rPr>
                  <w:rFonts w:ascii="Consolas" w:hAnsi="Consolas" w:cs="Consolas"/>
                  <w:iCs w:val="0"/>
                  <w:color w:val="000000" w:themeColor="text1"/>
                </w:rPr>
                <w:tab/>
              </w:r>
            </w:del>
          </w:p>
          <w:p w14:paraId="58FF759C" w14:textId="1C14C421" w:rsidR="00D402CE" w:rsidRPr="009E33F3" w:rsidRDefault="00D402CE" w:rsidP="00BB4A9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del w:id="615" w:author="Bambi C" w:date="2022-08-28T11:45:00Z">
              <w:r w:rsidRPr="00526DB7" w:rsidDel="003F7B92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DOB: </w:delText>
              </w:r>
              <w:r w:rsidDel="003F7B92">
                <w:rPr>
                  <w:rFonts w:ascii="Consolas" w:hAnsi="Consolas" w:cs="Consolas"/>
                  <w:iCs w:val="0"/>
                  <w:color w:val="000000" w:themeColor="text1"/>
                </w:rPr>
                <w:delText>yyyy-m-d</w:delText>
              </w:r>
            </w:del>
          </w:p>
        </w:tc>
      </w:tr>
    </w:tbl>
    <w:p w14:paraId="213A6FD4" w14:textId="609B4296" w:rsidR="00D402CE" w:rsidRDefault="00D402CE" w:rsidP="00D402CE">
      <w:pPr>
        <w:pStyle w:val="Caption"/>
      </w:pPr>
      <w:bookmarkStart w:id="616" w:name="_Ref112234139"/>
      <w:r>
        <w:t xml:space="preserve">Figure </w:t>
      </w:r>
      <w:r w:rsidR="005F0D47">
        <w:fldChar w:fldCharType="begin"/>
      </w:r>
      <w:r w:rsidR="005F0D47">
        <w:instrText xml:space="preserve"> SEQ Figure \* ARABIC </w:instrText>
      </w:r>
      <w:r w:rsidR="005F0D47">
        <w:fldChar w:fldCharType="separate"/>
      </w:r>
      <w:r w:rsidR="00B9056B">
        <w:rPr>
          <w:noProof/>
        </w:rPr>
        <w:t>8</w:t>
      </w:r>
      <w:r w:rsidR="005F0D47">
        <w:rPr>
          <w:noProof/>
        </w:rPr>
        <w:fldChar w:fldCharType="end"/>
      </w:r>
      <w:bookmarkEnd w:id="616"/>
      <w:r>
        <w:t>. Data structure</w:t>
      </w:r>
    </w:p>
    <w:p w14:paraId="59E0CF16" w14:textId="11A7120A" w:rsidR="00D402CE" w:rsidDel="00893722" w:rsidRDefault="00BC2782" w:rsidP="00D402CE">
      <w:pPr>
        <w:rPr>
          <w:del w:id="617" w:author="Bambi C" w:date="2022-08-31T17:23:00Z"/>
        </w:rPr>
      </w:pPr>
      <w:ins w:id="618" w:author="Bambi C" w:date="2022-08-31T17:23:00Z">
        <w:r>
          <w:t>Since I’ll be working within the structure of the starter code</w:t>
        </w:r>
        <w:r w:rsidR="00D61AF4">
          <w:t xml:space="preserve"> </w:t>
        </w:r>
      </w:ins>
      <w:ins w:id="619" w:author="Bambi C" w:date="2022-08-31T17:24:00Z">
        <w:r w:rsidR="00D61AF4">
          <w:t xml:space="preserve">provided for this assignment, I’ll include the standard class pattern taught in this module’s lesson when </w:t>
        </w:r>
      </w:ins>
      <w:ins w:id="620" w:author="Bambi C" w:date="2022-08-31T17:25:00Z">
        <w:r w:rsidR="00D61AF4">
          <w:t>programming the classes for this assignment</w:t>
        </w:r>
      </w:ins>
      <w:del w:id="621" w:author="Bambi C" w:date="2022-08-28T11:46:00Z">
        <w:r w:rsidR="00D402CE" w:rsidDel="003F7B92">
          <w:delText xml:space="preserve">Due to increased documentation requirements (e.g., publishing to GitHub webpage), I will </w:delText>
        </w:r>
        <w:r w:rsidR="004E2BC1" w:rsidDel="003F7B92">
          <w:delText>de</w:delText>
        </w:r>
        <w:r w:rsidR="00D402CE" w:rsidDel="003F7B92">
          <w:delText xml:space="preserve">prioritize </w:delText>
        </w:r>
        <w:r w:rsidR="004E2BC1" w:rsidDel="003F7B92">
          <w:delText>development to</w:delText>
        </w:r>
        <w:r w:rsidR="00D402CE" w:rsidDel="003F7B92">
          <w:delText xml:space="preserve"> the minimum code required to demonstrate use cases specified (Section </w:delText>
        </w:r>
        <w:r w:rsidR="00D402CE" w:rsidDel="003F7B92">
          <w:fldChar w:fldCharType="begin"/>
        </w:r>
        <w:r w:rsidR="00D402CE" w:rsidDel="003F7B92">
          <w:delInstrText xml:space="preserve"> REF _Ref109746391 \r \h  \* MERGEFORMAT </w:delInstrText>
        </w:r>
        <w:r w:rsidR="00D402CE" w:rsidDel="003F7B92">
          <w:fldChar w:fldCharType="separate"/>
        </w:r>
        <w:r w:rsidR="00D402CE" w:rsidDel="003F7B92">
          <w:delText>4.1</w:delText>
        </w:r>
        <w:r w:rsidR="00D402CE" w:rsidDel="003F7B92">
          <w:fldChar w:fldCharType="end"/>
        </w:r>
        <w:r w:rsidR="00D402CE" w:rsidDel="003F7B92">
          <w:delText>).</w:delText>
        </w:r>
      </w:del>
    </w:p>
    <w:p w14:paraId="20756C3D" w14:textId="79DAE24F" w:rsidR="00D402CE" w:rsidDel="003F7B92" w:rsidRDefault="00D402CE" w:rsidP="00D402CE">
      <w:pPr>
        <w:rPr>
          <w:del w:id="622" w:author="Bambi C" w:date="2022-08-28T11:46:00Z"/>
        </w:rPr>
      </w:pPr>
      <w:del w:id="623" w:author="Bambi C" w:date="2022-08-28T11:46:00Z">
        <w:r w:rsidDel="003F7B92">
          <w:delText xml:space="preserve">Where possible leverage existing code from prior assignment: </w:delText>
        </w:r>
        <w:r w:rsidRPr="003B0A4C" w:rsidDel="003F7B92">
          <w:rPr>
            <w:b/>
            <w:bCs/>
          </w:rPr>
          <w:delText>A06-RSar.py</w:delText>
        </w:r>
      </w:del>
    </w:p>
    <w:p w14:paraId="53C6338E" w14:textId="6DAC3C7A" w:rsidR="00D402CE" w:rsidRDefault="00D402CE" w:rsidP="00D402CE">
      <w:del w:id="624" w:author="Bambi C" w:date="2022-08-31T17:23:00Z">
        <w:r w:rsidDel="00893722">
          <w:delText>Since there is no base code to start from for this assignment, I am using the template I had created in the prior assignment to structure the code for each module</w:delText>
        </w:r>
      </w:del>
      <w:r>
        <w:t xml:space="preserve"> (</w:t>
      </w:r>
      <w:r w:rsidR="00FF793D">
        <w:fldChar w:fldCharType="begin"/>
      </w:r>
      <w:r w:rsidR="00FF793D">
        <w:instrText xml:space="preserve"> REF _Ref112238650 \h </w:instrText>
      </w:r>
      <w:r w:rsidR="00FF793D">
        <w:fldChar w:fldCharType="separate"/>
      </w:r>
      <w:r w:rsidR="00FF793D">
        <w:t xml:space="preserve">Figure </w:t>
      </w:r>
      <w:r w:rsidR="00FF793D">
        <w:rPr>
          <w:noProof/>
        </w:rPr>
        <w:t>9</w:t>
      </w:r>
      <w:r w:rsidR="00FF793D">
        <w:fldChar w:fldCharType="end"/>
      </w:r>
      <w:r>
        <w:fldChar w:fldCharType="begin"/>
      </w:r>
      <w:r>
        <w:instrText xml:space="preserve"> REF _Ref110343296 \h  \* MERGEFORMAT </w:instrText>
      </w:r>
      <w:r>
        <w:fldChar w:fldCharType="end"/>
      </w:r>
      <w:r>
        <w:t>).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D402CE" w:rsidRPr="003A73BD" w14:paraId="45E5DB01" w14:textId="77777777" w:rsidTr="00490079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2C525F1F" w14:textId="77777777" w:rsidR="00E438FE" w:rsidRPr="00E438FE" w:rsidRDefault="00E438FE" w:rsidP="00E438FE">
            <w:pPr>
              <w:rPr>
                <w:ins w:id="625" w:author="Bambi C" w:date="2022-08-31T17:25:00Z"/>
                <w:rFonts w:ascii="Consolas" w:hAnsi="Consolas" w:cs="Consolas"/>
                <w:iCs w:val="0"/>
                <w:color w:val="000000" w:themeColor="text1"/>
              </w:rPr>
            </w:pPr>
            <w:ins w:id="626" w:author="Bambi C" w:date="2022-08-31T17:25:00Z">
              <w:r w:rsidRPr="00E438F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-- Fields --</w:t>
              </w:r>
            </w:ins>
          </w:p>
          <w:p w14:paraId="6F17F07D" w14:textId="77777777" w:rsidR="00E438FE" w:rsidRPr="00E438FE" w:rsidRDefault="00E438FE" w:rsidP="00E438FE">
            <w:pPr>
              <w:rPr>
                <w:ins w:id="627" w:author="Bambi C" w:date="2022-08-31T17:25:00Z"/>
                <w:rFonts w:ascii="Consolas" w:hAnsi="Consolas" w:cs="Consolas"/>
                <w:iCs w:val="0"/>
                <w:color w:val="000000" w:themeColor="text1"/>
              </w:rPr>
            </w:pPr>
            <w:ins w:id="628" w:author="Bambi C" w:date="2022-08-31T17:25:00Z">
              <w:r w:rsidRPr="00E438F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-- Constructor --</w:t>
              </w:r>
            </w:ins>
          </w:p>
          <w:p w14:paraId="0471EF83" w14:textId="77777777" w:rsidR="00E438FE" w:rsidRPr="00E438FE" w:rsidRDefault="00E438FE" w:rsidP="00E438FE">
            <w:pPr>
              <w:rPr>
                <w:ins w:id="629" w:author="Bambi C" w:date="2022-08-31T17:25:00Z"/>
                <w:rFonts w:ascii="Consolas" w:hAnsi="Consolas" w:cs="Consolas"/>
                <w:iCs w:val="0"/>
                <w:color w:val="000000" w:themeColor="text1"/>
              </w:rPr>
            </w:pPr>
            <w:ins w:id="630" w:author="Bambi C" w:date="2022-08-31T17:25:00Z">
              <w:r w:rsidRPr="00E438F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</w:t>
              </w:r>
              <w:r w:rsidRPr="00E438FE">
                <w:rPr>
                  <w:rFonts w:ascii="Consolas" w:hAnsi="Consolas" w:cs="Consolas"/>
                  <w:iCs w:val="0"/>
                  <w:color w:val="000000" w:themeColor="text1"/>
                </w:rPr>
                <w:tab/>
                <w:t xml:space="preserve">   -- Attributes --</w:t>
              </w:r>
            </w:ins>
          </w:p>
          <w:p w14:paraId="21FE310F" w14:textId="77777777" w:rsidR="00E438FE" w:rsidRPr="00E438FE" w:rsidRDefault="00E438FE" w:rsidP="00E438FE">
            <w:pPr>
              <w:rPr>
                <w:ins w:id="631" w:author="Bambi C" w:date="2022-08-31T17:25:00Z"/>
                <w:rFonts w:ascii="Consolas" w:hAnsi="Consolas" w:cs="Consolas"/>
                <w:iCs w:val="0"/>
                <w:color w:val="000000" w:themeColor="text1"/>
              </w:rPr>
            </w:pPr>
            <w:ins w:id="632" w:author="Bambi C" w:date="2022-08-31T17:25:00Z">
              <w:r w:rsidRPr="00E438F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-- Properties --</w:t>
              </w:r>
            </w:ins>
          </w:p>
          <w:p w14:paraId="75B4AECA" w14:textId="2FACD654" w:rsidR="00D402CE" w:rsidRPr="006A6F19" w:rsidDel="00893722" w:rsidRDefault="00E438FE" w:rsidP="00E438F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33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ins w:id="634" w:author="Bambi C" w:date="2022-08-31T17:25:00Z">
              <w:r w:rsidRPr="00E438F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-- Methods --   </w:t>
              </w:r>
            </w:ins>
            <w:del w:id="635" w:author="Bambi C" w:date="2022-08-31T17:22:00Z">
              <w:r w:rsidR="00D402CE"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------------------------------- #</w:delText>
              </w:r>
            </w:del>
          </w:p>
          <w:p w14:paraId="2FA28447" w14:textId="10AEFD3D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36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637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Title: Assignment0</w:delText>
              </w:r>
            </w:del>
            <w:del w:id="638" w:author="Bambi C" w:date="2022-08-28T11:54:00Z">
              <w:r w:rsidDel="006D4DF0">
                <w:rPr>
                  <w:rFonts w:ascii="Consolas" w:hAnsi="Consolas" w:cs="Consolas"/>
                  <w:iCs w:val="0"/>
                  <w:color w:val="000000" w:themeColor="text1"/>
                </w:rPr>
                <w:delText>7</w:delText>
              </w:r>
            </w:del>
          </w:p>
          <w:p w14:paraId="08B96C3E" w14:textId="3F87A3BB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39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640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Dev: RSar</w:delText>
              </w:r>
            </w:del>
          </w:p>
          <w:p w14:paraId="4C7A2ED6" w14:textId="28AC215E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41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642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ChangeLog: (date,name,change)</w:delText>
              </w:r>
            </w:del>
          </w:p>
          <w:p w14:paraId="066396F2" w14:textId="1243E243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43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644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           2022/mm/dd, RSar, Created module to complete Assignment</w:delText>
              </w:r>
            </w:del>
          </w:p>
          <w:p w14:paraId="35A2752A" w14:textId="682721A0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45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646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------------------------------- #</w:delText>
              </w:r>
            </w:del>
          </w:p>
          <w:p w14:paraId="3475AF64" w14:textId="4041F47B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47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21D64EB8" w14:textId="3D4CE81A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48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3596B5F2" w14:textId="19520E42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49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650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Data ----------------------------------------------------------- #</w:delText>
              </w:r>
            </w:del>
          </w:p>
          <w:p w14:paraId="71CEDB3B" w14:textId="34CAC973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51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652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Declare variables and constants</w:delText>
              </w:r>
            </w:del>
          </w:p>
          <w:p w14:paraId="27BD49DE" w14:textId="629F221B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53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23C77EA0" w14:textId="0DEC6424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54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375183B6" w14:textId="321D84F7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55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656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Processing  ---------------------------------------------------- #</w:delText>
              </w:r>
            </w:del>
          </w:p>
          <w:p w14:paraId="4D36B0D0" w14:textId="3182BC97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57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4629F148" w14:textId="7F89C3EB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58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521A2934" w14:textId="7953AAC0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59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660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Presentation (Input/Output)  ----------------------------------- #</w:delText>
              </w:r>
            </w:del>
          </w:p>
          <w:p w14:paraId="50AB85C2" w14:textId="19CA7573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61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5F374375" w14:textId="07086D42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62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6623D37E" w14:textId="1EB0ACC3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63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664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Main Body of Script  ------------------------------------------- #</w:delText>
              </w:r>
            </w:del>
          </w:p>
          <w:p w14:paraId="07756982" w14:textId="7AE07400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65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3E5D66CF" w14:textId="6CB2212B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66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667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# Step 1 - When the program starts, Load </w:delText>
              </w:r>
              <w:r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file</w:delText>
              </w:r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.</w:delText>
              </w:r>
            </w:del>
          </w:p>
          <w:p w14:paraId="203DF116" w14:textId="08AF69CF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68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0356A353" w14:textId="4C7ACEFD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69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2DC461D3" w14:textId="6F1F4022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70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671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Step 2 - Display a menu of choices to the user</w:delText>
              </w:r>
            </w:del>
          </w:p>
          <w:p w14:paraId="61E997BE" w14:textId="1CEC503D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72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596F47C9" w14:textId="30CEFF9D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73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1D21DC36" w14:textId="42ED1FDE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74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675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Step 3 Show current data</w:delText>
              </w:r>
            </w:del>
          </w:p>
          <w:p w14:paraId="3709D690" w14:textId="1DEC5AAC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76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0F792F14" w14:textId="0F5F35DB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77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370FC0CC" w14:textId="21DB4898" w:rsidR="00D402CE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78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679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Step 4 - Process user's menu choice</w:delText>
              </w:r>
            </w:del>
          </w:p>
          <w:p w14:paraId="7264243A" w14:textId="77777777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80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06CEC846" w14:textId="77777777" w:rsidR="00D402CE" w:rsidRPr="009E33F3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</w:tc>
      </w:tr>
    </w:tbl>
    <w:p w14:paraId="1E0F8A56" w14:textId="0002CE36" w:rsidR="00D402CE" w:rsidRDefault="00D402CE" w:rsidP="00D402CE">
      <w:pPr>
        <w:pStyle w:val="Caption"/>
      </w:pPr>
      <w:bookmarkStart w:id="681" w:name="_Ref112238650"/>
      <w:r>
        <w:t xml:space="preserve">Figure </w:t>
      </w:r>
      <w:r w:rsidR="005F0D47">
        <w:fldChar w:fldCharType="begin"/>
      </w:r>
      <w:r w:rsidR="005F0D47">
        <w:instrText xml:space="preserve"> SEQ Figure \* ARABIC </w:instrText>
      </w:r>
      <w:r w:rsidR="005F0D47">
        <w:fldChar w:fldCharType="separate"/>
      </w:r>
      <w:r w:rsidR="005732C1">
        <w:rPr>
          <w:noProof/>
        </w:rPr>
        <w:t>9</w:t>
      </w:r>
      <w:r w:rsidR="005F0D47">
        <w:rPr>
          <w:noProof/>
        </w:rPr>
        <w:fldChar w:fldCharType="end"/>
      </w:r>
      <w:bookmarkEnd w:id="681"/>
      <w:r>
        <w:t xml:space="preserve">. </w:t>
      </w:r>
      <w:r w:rsidR="00FF793D">
        <w:t>M</w:t>
      </w:r>
      <w:r>
        <w:t>odule template</w:t>
      </w:r>
    </w:p>
    <w:p w14:paraId="35D74A70" w14:textId="77777777" w:rsidR="00D402CE" w:rsidRPr="00E67DD3" w:rsidRDefault="00D402CE" w:rsidP="00D402CE">
      <w:pPr>
        <w:jc w:val="right"/>
      </w:pPr>
      <w:r w:rsidRPr="00E67DD3">
        <w:t>[</w:t>
      </w:r>
      <w:r w:rsidRPr="00E67DD3">
        <w:fldChar w:fldCharType="begin"/>
      </w:r>
      <w:r w:rsidRPr="00E67DD3">
        <w:instrText xml:space="preserve"> REF _Ref108280728 \h  \* MERGEFORMAT </w:instrText>
      </w:r>
      <w:r w:rsidRPr="00E67DD3">
        <w:fldChar w:fldCharType="separate"/>
      </w:r>
      <w:r w:rsidRPr="00E67DD3">
        <w:t>Table of Contents</w:t>
      </w:r>
      <w:r w:rsidRPr="00E67DD3">
        <w:fldChar w:fldCharType="end"/>
      </w:r>
      <w:r w:rsidRPr="00E67DD3">
        <w:t>]</w:t>
      </w:r>
    </w:p>
    <w:p w14:paraId="71BE03B2" w14:textId="4A3215CB" w:rsidR="00065AF2" w:rsidRDefault="00065AF2" w:rsidP="00944E18">
      <w:pPr>
        <w:pStyle w:val="Heading3"/>
      </w:pPr>
      <w:bookmarkStart w:id="682" w:name="_Ref112237897"/>
      <w:bookmarkStart w:id="683" w:name="_Toc112873973"/>
      <w:r>
        <w:t>Program architecture</w:t>
      </w:r>
      <w:bookmarkEnd w:id="682"/>
      <w:bookmarkEnd w:id="683"/>
    </w:p>
    <w:p w14:paraId="2EF422B7" w14:textId="152619F2" w:rsidR="00025D33" w:rsidRDefault="00BA1AE6" w:rsidP="00025D33">
      <w:r>
        <w:t>Following lessons from Module0</w:t>
      </w:r>
      <w:r w:rsidR="00103BA6">
        <w:t>6</w:t>
      </w:r>
      <w:r>
        <w:t xml:space="preserve"> (</w:t>
      </w:r>
      <w:r w:rsidR="00FB2FF5" w:rsidRPr="00B54865">
        <w:t>Randall R., _Mo</w:t>
      </w:r>
      <w:r w:rsidR="00FB2FF5">
        <w:t>d6</w:t>
      </w:r>
      <w:r w:rsidR="00FB2FF5" w:rsidRPr="00B54865">
        <w:t>PythonProgrammingNotes.docx, Self-published, 2019</w:t>
      </w:r>
      <w:r>
        <w:t>)</w:t>
      </w:r>
      <w:r w:rsidR="003419FA">
        <w:t>, efforts will be made to follow principles of abstraction and separation of concerns.</w:t>
      </w:r>
    </w:p>
    <w:p w14:paraId="268FA7E2" w14:textId="21ED3408" w:rsidR="00D33CBC" w:rsidRDefault="0071560B" w:rsidP="00025D33">
      <w:r>
        <w:t xml:space="preserve">Based on the starter code provided for this assignment, the following can be expected for this program’s </w:t>
      </w:r>
      <w:r w:rsidR="007F4BFA">
        <w:t xml:space="preserve">high-level </w:t>
      </w:r>
      <w:r>
        <w:t>design</w:t>
      </w:r>
      <w:r w:rsidR="00490079">
        <w:t xml:space="preserve"> (</w:t>
      </w:r>
      <w:r w:rsidR="0009576C">
        <w:fldChar w:fldCharType="begin"/>
      </w:r>
      <w:r w:rsidR="0009576C">
        <w:instrText xml:space="preserve"> REF _Ref112860361 \h </w:instrText>
      </w:r>
      <w:r w:rsidR="0009576C">
        <w:fldChar w:fldCharType="separate"/>
      </w:r>
      <w:r w:rsidR="0009576C">
        <w:t xml:space="preserve">Figure </w:t>
      </w:r>
      <w:r w:rsidR="0009576C">
        <w:rPr>
          <w:noProof/>
        </w:rPr>
        <w:t>10</w:t>
      </w:r>
      <w:r w:rsidR="0009576C">
        <w:fldChar w:fldCharType="end"/>
      </w:r>
      <w:r w:rsidR="0009576C">
        <w:t>)</w:t>
      </w:r>
      <w:r w:rsidR="007B24C9">
        <w:t xml:space="preserve">. The majority of the program’s code will reside within these three classes where the main body of the program will </w:t>
      </w:r>
      <w:r w:rsidR="00677DED">
        <w:t xml:space="preserve">be minimal since </w:t>
      </w:r>
      <w:del w:id="684" w:author="Bambi C" w:date="2022-08-31T17:47:00Z">
        <w:r w:rsidR="00677DED" w:rsidDel="0009576C">
          <w:delText>it</w:delText>
        </w:r>
        <w:r w:rsidR="0009576C" w:rsidDel="0009576C">
          <w:delText>’s</w:delText>
        </w:r>
      </w:del>
      <w:ins w:id="685" w:author="Bambi C" w:date="2022-08-31T17:47:00Z">
        <w:r w:rsidR="0009576C">
          <w:t>its</w:t>
        </w:r>
      </w:ins>
      <w:r w:rsidR="0009576C">
        <w:t xml:space="preserve"> primary purpose will be to craft the narrative of the program by</w:t>
      </w:r>
      <w:r w:rsidR="00677DED">
        <w:t xml:space="preserve"> </w:t>
      </w:r>
      <w:r w:rsidR="007B24C9">
        <w:t>cal</w:t>
      </w:r>
      <w:r w:rsidR="0009576C">
        <w:t>ling</w:t>
      </w:r>
      <w:r w:rsidR="007B24C9">
        <w:t xml:space="preserve"> </w:t>
      </w:r>
      <w:r w:rsidR="00677DED">
        <w:t>the necessary functions from these classes</w:t>
      </w:r>
      <w:r w:rsidR="0009576C">
        <w:t xml:space="preserve"> in a logical order</w:t>
      </w:r>
      <w:r w:rsidR="00677DED">
        <w:t>.</w:t>
      </w:r>
    </w:p>
    <w:p w14:paraId="78B17C4F" w14:textId="2E614430" w:rsidR="007C4EC6" w:rsidRDefault="00D72831" w:rsidP="00FF6BF9">
      <w:pPr>
        <w:pPrChange w:id="686" w:author="Bambi C" w:date="2022-08-31T20:30:00Z">
          <w:pPr>
            <w:pStyle w:val="ListParagraph"/>
            <w:numPr>
              <w:numId w:val="43"/>
            </w:numPr>
            <w:ind w:hanging="360"/>
          </w:pPr>
        </w:pPrChange>
      </w:pPr>
      <w:del w:id="687" w:author="Bambi C" w:date="2022-08-31T20:33:00Z">
        <w:r w:rsidDel="00501F50">
          <w:delText xml:space="preserve">3 </w:delText>
        </w:r>
      </w:del>
      <w:ins w:id="688" w:author="Bambi C" w:date="2022-08-31T20:33:00Z">
        <w:r w:rsidR="00501F50">
          <w:t>Three</w:t>
        </w:r>
        <w:r w:rsidR="00501F50">
          <w:t xml:space="preserve"> </w:t>
        </w:r>
      </w:ins>
      <w:r>
        <w:t xml:space="preserve">classes: </w:t>
      </w:r>
    </w:p>
    <w:p w14:paraId="7393A5AA" w14:textId="77777777" w:rsidR="007C4EC6" w:rsidRPr="004116D2" w:rsidRDefault="00D72831" w:rsidP="00FF6BF9">
      <w:pPr>
        <w:pStyle w:val="ListParagraph"/>
        <w:numPr>
          <w:ilvl w:val="0"/>
          <w:numId w:val="43"/>
        </w:numPr>
        <w:rPr>
          <w:rFonts w:ascii="Consolas" w:hAnsi="Consolas" w:cs="Consolas"/>
          <w:rPrChange w:id="689" w:author="Bambi C" w:date="2022-08-31T20:32:00Z">
            <w:rPr/>
          </w:rPrChange>
        </w:rPr>
        <w:pPrChange w:id="690" w:author="Bambi C" w:date="2022-08-31T20:31:00Z">
          <w:pPr>
            <w:pStyle w:val="ListParagraph"/>
            <w:numPr>
              <w:ilvl w:val="1"/>
              <w:numId w:val="43"/>
            </w:numPr>
            <w:ind w:left="1440" w:hanging="360"/>
          </w:pPr>
        </w:pPrChange>
      </w:pPr>
      <w:r w:rsidRPr="004116D2">
        <w:rPr>
          <w:rFonts w:ascii="Consolas" w:hAnsi="Consolas" w:cs="Consolas"/>
          <w:rPrChange w:id="691" w:author="Bambi C" w:date="2022-08-31T20:32:00Z">
            <w:rPr/>
          </w:rPrChange>
        </w:rPr>
        <w:t>Product</w:t>
      </w:r>
      <w:del w:id="692" w:author="Bambi C" w:date="2022-08-31T20:32:00Z">
        <w:r w:rsidRPr="004116D2" w:rsidDel="004116D2">
          <w:rPr>
            <w:rFonts w:ascii="Consolas" w:hAnsi="Consolas" w:cs="Consolas"/>
            <w:rPrChange w:id="693" w:author="Bambi C" w:date="2022-08-31T20:32:00Z">
              <w:rPr/>
            </w:rPrChange>
          </w:rPr>
          <w:delText xml:space="preserve">, </w:delText>
        </w:r>
      </w:del>
    </w:p>
    <w:p w14:paraId="16DC5A18" w14:textId="4E43E64B" w:rsidR="007C4EC6" w:rsidRPr="004116D2" w:rsidRDefault="00D72831" w:rsidP="00FF6BF9">
      <w:pPr>
        <w:pStyle w:val="ListParagraph"/>
        <w:numPr>
          <w:ilvl w:val="0"/>
          <w:numId w:val="43"/>
        </w:numPr>
        <w:rPr>
          <w:rFonts w:ascii="Consolas" w:hAnsi="Consolas" w:cs="Consolas"/>
          <w:rPrChange w:id="694" w:author="Bambi C" w:date="2022-08-31T20:32:00Z">
            <w:rPr/>
          </w:rPrChange>
        </w:rPr>
        <w:pPrChange w:id="695" w:author="Bambi C" w:date="2022-08-31T20:31:00Z">
          <w:pPr>
            <w:pStyle w:val="ListParagraph"/>
            <w:numPr>
              <w:ilvl w:val="1"/>
              <w:numId w:val="43"/>
            </w:numPr>
            <w:ind w:left="1440" w:hanging="360"/>
          </w:pPr>
        </w:pPrChange>
      </w:pPr>
      <w:proofErr w:type="spellStart"/>
      <w:r w:rsidRPr="004116D2">
        <w:rPr>
          <w:rFonts w:ascii="Consolas" w:hAnsi="Consolas" w:cs="Consolas"/>
          <w:rPrChange w:id="696" w:author="Bambi C" w:date="2022-08-31T20:32:00Z">
            <w:rPr/>
          </w:rPrChange>
        </w:rPr>
        <w:t>FileProcessor</w:t>
      </w:r>
      <w:proofErr w:type="spellEnd"/>
      <w:r w:rsidRPr="004116D2">
        <w:rPr>
          <w:rFonts w:ascii="Consolas" w:hAnsi="Consolas" w:cs="Consolas"/>
          <w:rPrChange w:id="697" w:author="Bambi C" w:date="2022-08-31T20:32:00Z">
            <w:rPr/>
          </w:rPrChange>
        </w:rPr>
        <w:t xml:space="preserve"> </w:t>
      </w:r>
    </w:p>
    <w:p w14:paraId="17F76B0F" w14:textId="35D40CE8" w:rsidR="006D6478" w:rsidRPr="004116D2" w:rsidRDefault="00D72831" w:rsidP="00FF6BF9">
      <w:pPr>
        <w:pStyle w:val="ListParagraph"/>
        <w:numPr>
          <w:ilvl w:val="0"/>
          <w:numId w:val="43"/>
        </w:numPr>
        <w:rPr>
          <w:rFonts w:ascii="Consolas" w:hAnsi="Consolas" w:cs="Consolas"/>
          <w:rPrChange w:id="698" w:author="Bambi C" w:date="2022-08-31T20:32:00Z">
            <w:rPr/>
          </w:rPrChange>
        </w:rPr>
        <w:pPrChange w:id="699" w:author="Bambi C" w:date="2022-08-31T20:31:00Z">
          <w:pPr>
            <w:pStyle w:val="ListParagraph"/>
            <w:numPr>
              <w:ilvl w:val="1"/>
              <w:numId w:val="43"/>
            </w:numPr>
            <w:ind w:left="1440" w:hanging="360"/>
          </w:pPr>
        </w:pPrChange>
      </w:pPr>
      <w:r w:rsidRPr="004116D2">
        <w:rPr>
          <w:rFonts w:ascii="Consolas" w:hAnsi="Consolas" w:cs="Consolas"/>
          <w:rPrChange w:id="700" w:author="Bambi C" w:date="2022-08-31T20:32:00Z">
            <w:rPr/>
          </w:rPrChange>
        </w:rPr>
        <w:t>IO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490079" w:rsidRPr="009E33F3" w14:paraId="357F7940" w14:textId="77777777" w:rsidTr="00501932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C4DCEA1" w14:textId="59F83A85" w:rsidR="00366E33" w:rsidRPr="00366E33" w:rsidRDefault="00366E33" w:rsidP="00366E3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366E33">
              <w:rPr>
                <w:rFonts w:ascii="Consolas" w:hAnsi="Consolas" w:cs="Consolas"/>
                <w:iCs w:val="0"/>
                <w:color w:val="000000" w:themeColor="text1"/>
              </w:rPr>
              <w:t>class Product:</w:t>
            </w:r>
          </w:p>
          <w:p w14:paraId="26A3DEEE" w14:textId="77777777" w:rsidR="00490079" w:rsidRDefault="00501932" w:rsidP="00366E3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501932">
              <w:rPr>
                <w:rFonts w:ascii="Consolas" w:hAnsi="Consolas" w:cs="Consolas"/>
                <w:iCs w:val="0"/>
                <w:color w:val="000000" w:themeColor="text1"/>
              </w:rPr>
              <w:t xml:space="preserve">class </w:t>
            </w:r>
            <w:proofErr w:type="spellStart"/>
            <w:r w:rsidRPr="00501932">
              <w:rPr>
                <w:rFonts w:ascii="Consolas" w:hAnsi="Consolas" w:cs="Consolas"/>
                <w:iCs w:val="0"/>
                <w:color w:val="000000" w:themeColor="text1"/>
              </w:rPr>
              <w:t>FileProcessor</w:t>
            </w:r>
            <w:proofErr w:type="spellEnd"/>
            <w:r>
              <w:rPr>
                <w:rFonts w:ascii="Consolas" w:hAnsi="Consolas" w:cs="Consolas"/>
                <w:iCs w:val="0"/>
                <w:color w:val="000000" w:themeColor="text1"/>
              </w:rPr>
              <w:t>:</w:t>
            </w:r>
          </w:p>
          <w:p w14:paraId="309A9629" w14:textId="264FEEF4" w:rsidR="00501932" w:rsidRPr="009E33F3" w:rsidRDefault="00501932" w:rsidP="00501932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501932">
              <w:rPr>
                <w:rFonts w:ascii="Consolas" w:hAnsi="Consolas" w:cs="Consolas"/>
                <w:iCs w:val="0"/>
                <w:color w:val="000000" w:themeColor="text1"/>
              </w:rPr>
              <w:t>class IO:</w:t>
            </w:r>
          </w:p>
        </w:tc>
      </w:tr>
    </w:tbl>
    <w:p w14:paraId="48E799AA" w14:textId="3F4A936F" w:rsidR="006D6478" w:rsidRDefault="00501932" w:rsidP="00501932">
      <w:pPr>
        <w:pStyle w:val="Caption"/>
      </w:pPr>
      <w:bookmarkStart w:id="701" w:name="_Ref11286036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bookmarkEnd w:id="701"/>
      <w:r>
        <w:t>. starter code for program's classes</w:t>
      </w:r>
    </w:p>
    <w:p w14:paraId="7D8241C5" w14:textId="7954E717" w:rsidR="00501932" w:rsidDel="0009576C" w:rsidRDefault="00501932" w:rsidP="0009576C">
      <w:pPr>
        <w:rPr>
          <w:del w:id="702" w:author="Bambi C" w:date="2022-08-31T17:46:00Z"/>
        </w:rPr>
        <w:pPrChange w:id="703" w:author="Bambi C" w:date="2022-08-31T17:46:00Z">
          <w:pPr>
            <w:pStyle w:val="ListParagraph"/>
            <w:numPr>
              <w:numId w:val="43"/>
            </w:numPr>
            <w:ind w:hanging="360"/>
          </w:pPr>
        </w:pPrChange>
      </w:pPr>
      <w:r>
        <w:t xml:space="preserve">With the exception of the </w:t>
      </w:r>
      <w:r w:rsidRPr="00501F50">
        <w:rPr>
          <w:rFonts w:ascii="Consolas" w:hAnsi="Consolas" w:cs="Consolas"/>
          <w:rPrChange w:id="704" w:author="Bambi C" w:date="2022-08-31T20:34:00Z">
            <w:rPr/>
          </w:rPrChange>
        </w:rPr>
        <w:t>Product</w:t>
      </w:r>
      <w:r>
        <w:t xml:space="preserve"> class, the </w:t>
      </w:r>
      <w:proofErr w:type="spellStart"/>
      <w:r w:rsidRPr="00501F50">
        <w:rPr>
          <w:rFonts w:ascii="Consolas" w:hAnsi="Consolas" w:cs="Consolas"/>
          <w:rPrChange w:id="705" w:author="Bambi C" w:date="2022-08-31T20:34:00Z">
            <w:rPr/>
          </w:rPrChange>
        </w:rPr>
        <w:t>FileProcessor</w:t>
      </w:r>
      <w:proofErr w:type="spellEnd"/>
      <w:r>
        <w:t xml:space="preserve"> and </w:t>
      </w:r>
      <w:r w:rsidRPr="00501F50">
        <w:rPr>
          <w:rFonts w:ascii="Consolas" w:hAnsi="Consolas" w:cs="Consolas"/>
          <w:rPrChange w:id="706" w:author="Bambi C" w:date="2022-08-31T20:34:00Z">
            <w:rPr/>
          </w:rPrChange>
        </w:rPr>
        <w:t>IO</w:t>
      </w:r>
      <w:r>
        <w:t xml:space="preserve"> classes are both “stripped” down version of functions that have already been programmed from prior assignments</w:t>
      </w:r>
      <w:ins w:id="707" w:author="Bambi C" w:date="2022-08-31T17:46:00Z">
        <w:r w:rsidR="0009576C">
          <w:t xml:space="preserve"> (</w:t>
        </w:r>
        <w:r w:rsidR="0009576C">
          <w:fldChar w:fldCharType="begin"/>
        </w:r>
        <w:r w:rsidR="0009576C">
          <w:instrText xml:space="preserve"> REF _Ref112860417 \h </w:instrText>
        </w:r>
      </w:ins>
      <w:r w:rsidR="0009576C">
        <w:fldChar w:fldCharType="separate"/>
      </w:r>
      <w:ins w:id="708" w:author="Bambi C" w:date="2022-08-31T17:46:00Z">
        <w:r w:rsidR="0009576C">
          <w:t xml:space="preserve">Figure </w:t>
        </w:r>
        <w:r w:rsidR="0009576C">
          <w:rPr>
            <w:noProof/>
          </w:rPr>
          <w:t>11</w:t>
        </w:r>
        <w:r w:rsidR="0009576C">
          <w:fldChar w:fldCharType="end"/>
        </w:r>
        <w:r w:rsidR="0009576C">
          <w:t xml:space="preserve">). </w:t>
        </w:r>
      </w:ins>
    </w:p>
    <w:p w14:paraId="09222DDD" w14:textId="21002710" w:rsidR="00501932" w:rsidRDefault="00501932" w:rsidP="0009576C">
      <w:pPr>
        <w:pPrChange w:id="709" w:author="Bambi C" w:date="2022-08-31T17:46:00Z">
          <w:pPr>
            <w:pStyle w:val="ListParagraph"/>
            <w:numPr>
              <w:numId w:val="43"/>
            </w:numPr>
            <w:ind w:hanging="360"/>
          </w:pPr>
        </w:pPrChange>
      </w:pPr>
      <w:r>
        <w:t xml:space="preserve">Similar to prior assignments, the </w:t>
      </w:r>
      <w:proofErr w:type="spellStart"/>
      <w:r w:rsidRPr="00501F50">
        <w:rPr>
          <w:rFonts w:ascii="Consolas" w:hAnsi="Consolas" w:cs="Consolas"/>
          <w:rPrChange w:id="710" w:author="Bambi C" w:date="2022-08-31T20:34:00Z">
            <w:rPr/>
          </w:rPrChange>
        </w:rPr>
        <w:t>FileProcessor</w:t>
      </w:r>
      <w:proofErr w:type="spellEnd"/>
      <w:r>
        <w:t xml:space="preserve"> class will have </w:t>
      </w:r>
      <w:del w:id="711" w:author="Bambi C" w:date="2022-08-31T17:47:00Z">
        <w:r w:rsidDel="0009576C">
          <w:delText xml:space="preserve">2 </w:delText>
        </w:r>
      </w:del>
      <w:ins w:id="712" w:author="Bambi C" w:date="2022-08-31T17:47:00Z">
        <w:r w:rsidR="0009576C">
          <w:t>two</w:t>
        </w:r>
        <w:r w:rsidR="0009576C">
          <w:t xml:space="preserve"> </w:t>
        </w:r>
      </w:ins>
      <w:r>
        <w:t xml:space="preserve">methods: </w:t>
      </w:r>
    </w:p>
    <w:p w14:paraId="7F461E2B" w14:textId="3E3F9F14" w:rsidR="00501932" w:rsidRPr="00501F50" w:rsidRDefault="00501932" w:rsidP="0009576C">
      <w:pPr>
        <w:pStyle w:val="ListParagraph"/>
        <w:numPr>
          <w:ilvl w:val="0"/>
          <w:numId w:val="45"/>
        </w:numPr>
        <w:rPr>
          <w:rFonts w:ascii="Consolas" w:hAnsi="Consolas" w:cs="Consolas"/>
          <w:rPrChange w:id="713" w:author="Bambi C" w:date="2022-08-31T20:34:00Z">
            <w:rPr/>
          </w:rPrChange>
        </w:rPr>
        <w:pPrChange w:id="714" w:author="Bambi C" w:date="2022-08-31T17:46:00Z">
          <w:pPr>
            <w:pStyle w:val="ListParagraph"/>
            <w:numPr>
              <w:ilvl w:val="1"/>
              <w:numId w:val="43"/>
            </w:numPr>
            <w:ind w:left="1440" w:hanging="360"/>
          </w:pPr>
        </w:pPrChange>
      </w:pPr>
      <w:proofErr w:type="spellStart"/>
      <w:r w:rsidRPr="00501F50">
        <w:rPr>
          <w:rFonts w:ascii="Consolas" w:hAnsi="Consolas" w:cs="Consolas"/>
          <w:rPrChange w:id="715" w:author="Bambi C" w:date="2022-08-31T20:34:00Z">
            <w:rPr/>
          </w:rPrChange>
        </w:rPr>
        <w:t>save_d</w:t>
      </w:r>
      <w:proofErr w:type="spellEnd"/>
      <w:ins w:id="716" w:author="Bambi C" w:date="2022-08-31T18:39:00Z">
        <w:r w:rsidR="00CE78CA" w:rsidRPr="00501F50">
          <w:rPr>
            <w:rFonts w:ascii="Consolas" w:hAnsi="Consolas" w:cs="Consolas"/>
            <w:rPrChange w:id="717" w:author="Bambi C" w:date="2022-08-31T20:34:00Z">
              <w:rPr/>
            </w:rPrChange>
          </w:rPr>
          <w:tab/>
        </w:r>
      </w:ins>
      <w:proofErr w:type="spellStart"/>
      <w:r w:rsidRPr="00501F50">
        <w:rPr>
          <w:rFonts w:ascii="Consolas" w:hAnsi="Consolas" w:cs="Consolas"/>
          <w:rPrChange w:id="718" w:author="Bambi C" w:date="2022-08-31T20:34:00Z">
            <w:rPr/>
          </w:rPrChange>
        </w:rPr>
        <w:t>ata_to_file</w:t>
      </w:r>
      <w:proofErr w:type="spellEnd"/>
    </w:p>
    <w:p w14:paraId="2DC5A89B" w14:textId="7D5B7F45" w:rsidR="00501932" w:rsidRDefault="00501932" w:rsidP="0009576C">
      <w:pPr>
        <w:pStyle w:val="ListParagraph"/>
        <w:numPr>
          <w:ilvl w:val="0"/>
          <w:numId w:val="45"/>
        </w:numPr>
        <w:pPrChange w:id="719" w:author="Bambi C" w:date="2022-08-31T17:46:00Z">
          <w:pPr/>
        </w:pPrChange>
      </w:pPr>
      <w:proofErr w:type="spellStart"/>
      <w:r w:rsidRPr="00DF0230">
        <w:rPr>
          <w:rFonts w:cstheme="minorHAnsi"/>
        </w:rPr>
        <w:t>read_data_from_file</w:t>
      </w:r>
      <w:proofErr w:type="spellEnd"/>
      <w:ins w:id="720" w:author="Bambi C" w:date="2022-08-31T17:52:00Z">
        <w:r w:rsidR="003D113B">
          <w:t xml:space="preserve"> where “list of product objects” </w:t>
        </w:r>
        <w:r w:rsidR="00D13630">
          <w:t xml:space="preserve">is the </w:t>
        </w:r>
        <w:proofErr w:type="spellStart"/>
        <w:r w:rsidR="00D13630" w:rsidRPr="00BB4A9D">
          <w:rPr>
            <w:rFonts w:ascii="Consolas" w:hAnsi="Consolas" w:cs="Consolas"/>
            <w:iCs w:val="0"/>
            <w:color w:val="000000" w:themeColor="text1"/>
          </w:rPr>
          <w:t>lstOfProductObjects</w:t>
        </w:r>
        <w:proofErr w:type="spellEnd"/>
        <w:r w:rsidR="00D13630">
          <w:t xml:space="preserve"> array</w:t>
        </w:r>
      </w:ins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7F4BFA" w:rsidRPr="009E33F3" w14:paraId="019863A0" w14:textId="77777777" w:rsidTr="009E5403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E192F31" w14:textId="77777777" w:rsidR="009E5403" w:rsidRPr="009E5403" w:rsidRDefault="009E5403" w:rsidP="009E5403">
            <w:pPr>
              <w:rPr>
                <w:ins w:id="721" w:author="Bambi C" w:date="2022-08-31T17:51:00Z"/>
                <w:rFonts w:ascii="Consolas" w:hAnsi="Consolas" w:cs="Consolas"/>
                <w:iCs w:val="0"/>
                <w:color w:val="000000" w:themeColor="text1"/>
                <w:rPrChange w:id="722" w:author="Bambi C" w:date="2022-08-31T17:51:00Z">
                  <w:rPr>
                    <w:ins w:id="723" w:author="Bambi C" w:date="2022-08-31T17:51:00Z"/>
                  </w:rPr>
                </w:rPrChange>
              </w:rPr>
              <w:pPrChange w:id="724" w:author="Bambi C" w:date="2022-08-31T17:51:00Z">
                <w:pPr>
                  <w:pStyle w:val="ListParagraph"/>
                  <w:numPr>
                    <w:numId w:val="45"/>
                  </w:numPr>
                  <w:ind w:hanging="360"/>
                </w:pPr>
              </w:pPrChange>
            </w:pPr>
            <w:ins w:id="725" w:author="Bambi C" w:date="2022-08-31T17:51:00Z">
              <w:r w:rsidRPr="009E5403">
                <w:rPr>
                  <w:rFonts w:ascii="Consolas" w:hAnsi="Consolas" w:cs="Consolas"/>
                  <w:iCs w:val="0"/>
                  <w:color w:val="000000" w:themeColor="text1"/>
                  <w:rPrChange w:id="726" w:author="Bambi C" w:date="2022-08-31T17:51:00Z">
                    <w:rPr/>
                  </w:rPrChange>
                </w:rPr>
                <w:lastRenderedPageBreak/>
                <w:t xml:space="preserve">class </w:t>
              </w:r>
              <w:proofErr w:type="spellStart"/>
              <w:r w:rsidRPr="009E5403">
                <w:rPr>
                  <w:rFonts w:ascii="Consolas" w:hAnsi="Consolas" w:cs="Consolas"/>
                  <w:iCs w:val="0"/>
                  <w:color w:val="000000" w:themeColor="text1"/>
                  <w:rPrChange w:id="727" w:author="Bambi C" w:date="2022-08-31T17:51:00Z">
                    <w:rPr/>
                  </w:rPrChange>
                </w:rPr>
                <w:t>FileProcessor</w:t>
              </w:r>
              <w:proofErr w:type="spellEnd"/>
              <w:r w:rsidRPr="009E5403">
                <w:rPr>
                  <w:rFonts w:ascii="Consolas" w:hAnsi="Consolas" w:cs="Consolas"/>
                  <w:iCs w:val="0"/>
                  <w:color w:val="000000" w:themeColor="text1"/>
                  <w:rPrChange w:id="728" w:author="Bambi C" w:date="2022-08-31T17:51:00Z">
                    <w:rPr/>
                  </w:rPrChange>
                </w:rPr>
                <w:t>:</w:t>
              </w:r>
            </w:ins>
          </w:p>
          <w:p w14:paraId="37E4CB82" w14:textId="77777777" w:rsidR="009E5403" w:rsidRPr="009E5403" w:rsidRDefault="009E5403" w:rsidP="009E5403">
            <w:pPr>
              <w:rPr>
                <w:ins w:id="729" w:author="Bambi C" w:date="2022-08-31T17:51:00Z"/>
                <w:rFonts w:ascii="Consolas" w:hAnsi="Consolas" w:cs="Consolas"/>
                <w:iCs w:val="0"/>
                <w:color w:val="000000" w:themeColor="text1"/>
                <w:rPrChange w:id="730" w:author="Bambi C" w:date="2022-08-31T17:51:00Z">
                  <w:rPr>
                    <w:ins w:id="731" w:author="Bambi C" w:date="2022-08-31T17:51:00Z"/>
                  </w:rPr>
                </w:rPrChange>
              </w:rPr>
              <w:pPrChange w:id="732" w:author="Bambi C" w:date="2022-08-31T17:51:00Z">
                <w:pPr>
                  <w:pStyle w:val="ListParagraph"/>
                  <w:numPr>
                    <w:numId w:val="45"/>
                  </w:numPr>
                  <w:ind w:hanging="360"/>
                </w:pPr>
              </w:pPrChange>
            </w:pPr>
            <w:ins w:id="733" w:author="Bambi C" w:date="2022-08-31T17:51:00Z">
              <w:r w:rsidRPr="009E5403">
                <w:rPr>
                  <w:rFonts w:ascii="Consolas" w:hAnsi="Consolas" w:cs="Consolas"/>
                  <w:iCs w:val="0"/>
                  <w:color w:val="000000" w:themeColor="text1"/>
                  <w:rPrChange w:id="734" w:author="Bambi C" w:date="2022-08-31T17:51:00Z">
                    <w:rPr/>
                  </w:rPrChange>
                </w:rPr>
                <w:t xml:space="preserve">    methods:</w:t>
              </w:r>
            </w:ins>
          </w:p>
          <w:p w14:paraId="027612CB" w14:textId="374DC042" w:rsidR="009E5403" w:rsidRPr="009E5403" w:rsidRDefault="009E5403" w:rsidP="009E5403">
            <w:pPr>
              <w:rPr>
                <w:ins w:id="735" w:author="Bambi C" w:date="2022-08-31T17:51:00Z"/>
                <w:rFonts w:ascii="Consolas" w:hAnsi="Consolas" w:cs="Consolas"/>
                <w:iCs w:val="0"/>
                <w:color w:val="000000" w:themeColor="text1"/>
                <w:rPrChange w:id="736" w:author="Bambi C" w:date="2022-08-31T17:51:00Z">
                  <w:rPr>
                    <w:ins w:id="737" w:author="Bambi C" w:date="2022-08-31T17:51:00Z"/>
                  </w:rPr>
                </w:rPrChange>
              </w:rPr>
              <w:pPrChange w:id="738" w:author="Bambi C" w:date="2022-08-31T17:51:00Z">
                <w:pPr>
                  <w:pStyle w:val="ListParagraph"/>
                  <w:numPr>
                    <w:numId w:val="45"/>
                  </w:numPr>
                  <w:ind w:hanging="360"/>
                </w:pPr>
              </w:pPrChange>
            </w:pPr>
            <w:ins w:id="739" w:author="Bambi C" w:date="2022-08-31T17:51:00Z">
              <w:r w:rsidRPr="009E5403">
                <w:rPr>
                  <w:rFonts w:ascii="Consolas" w:hAnsi="Consolas" w:cs="Consolas"/>
                  <w:iCs w:val="0"/>
                  <w:color w:val="000000" w:themeColor="text1"/>
                  <w:rPrChange w:id="740" w:author="Bambi C" w:date="2022-08-31T17:51:00Z">
                    <w:rPr/>
                  </w:rPrChange>
                </w:rPr>
                <w:t xml:space="preserve">        </w:t>
              </w:r>
              <w:proofErr w:type="spellStart"/>
              <w:r w:rsidRPr="009E5403">
                <w:rPr>
                  <w:rFonts w:ascii="Consolas" w:hAnsi="Consolas" w:cs="Consolas"/>
                  <w:iCs w:val="0"/>
                  <w:color w:val="000000" w:themeColor="text1"/>
                  <w:rPrChange w:id="741" w:author="Bambi C" w:date="2022-08-31T17:51:00Z">
                    <w:rPr/>
                  </w:rPrChange>
                </w:rPr>
                <w:t>save_data_to_</w:t>
              </w:r>
              <w:proofErr w:type="gramStart"/>
              <w:r w:rsidRPr="009E5403">
                <w:rPr>
                  <w:rFonts w:ascii="Consolas" w:hAnsi="Consolas" w:cs="Consolas"/>
                  <w:iCs w:val="0"/>
                  <w:color w:val="000000" w:themeColor="text1"/>
                  <w:rPrChange w:id="742" w:author="Bambi C" w:date="2022-08-31T17:51:00Z">
                    <w:rPr/>
                  </w:rPrChange>
                </w:rPr>
                <w:t>file</w:t>
              </w:r>
              <w:proofErr w:type="spellEnd"/>
              <w:r w:rsidRPr="009E5403">
                <w:rPr>
                  <w:rFonts w:ascii="Consolas" w:hAnsi="Consolas" w:cs="Consolas"/>
                  <w:iCs w:val="0"/>
                  <w:color w:val="000000" w:themeColor="text1"/>
                  <w:rPrChange w:id="743" w:author="Bambi C" w:date="2022-08-31T17:51:00Z">
                    <w:rPr/>
                  </w:rPrChange>
                </w:rPr>
                <w:t>(</w:t>
              </w:r>
              <w:proofErr w:type="spellStart"/>
              <w:proofErr w:type="gramEnd"/>
              <w:r w:rsidRPr="009E5403">
                <w:rPr>
                  <w:rFonts w:ascii="Consolas" w:hAnsi="Consolas" w:cs="Consolas"/>
                  <w:iCs w:val="0"/>
                  <w:color w:val="000000" w:themeColor="text1"/>
                  <w:rPrChange w:id="744" w:author="Bambi C" w:date="2022-08-31T17:51:00Z">
                    <w:rPr/>
                  </w:rPrChange>
                </w:rPr>
                <w:t>file_name</w:t>
              </w:r>
              <w:proofErr w:type="spellEnd"/>
              <w:r w:rsidRPr="009E5403">
                <w:rPr>
                  <w:rFonts w:ascii="Consolas" w:hAnsi="Consolas" w:cs="Consolas"/>
                  <w:iCs w:val="0"/>
                  <w:color w:val="000000" w:themeColor="text1"/>
                  <w:rPrChange w:id="745" w:author="Bambi C" w:date="2022-08-31T17:51:00Z">
                    <w:rPr/>
                  </w:rPrChange>
                </w:rPr>
                <w:t xml:space="preserve">, </w:t>
              </w:r>
              <w:proofErr w:type="spellStart"/>
              <w:r w:rsidRPr="009E5403">
                <w:rPr>
                  <w:rFonts w:ascii="Consolas" w:hAnsi="Consolas" w:cs="Consolas"/>
                  <w:iCs w:val="0"/>
                  <w:color w:val="000000" w:themeColor="text1"/>
                  <w:rPrChange w:id="746" w:author="Bambi C" w:date="2022-08-31T17:51:00Z">
                    <w:rPr/>
                  </w:rPrChange>
                </w:rPr>
                <w:t>list_of_product_objects</w:t>
              </w:r>
              <w:proofErr w:type="spellEnd"/>
              <w:r w:rsidRPr="009E5403">
                <w:rPr>
                  <w:rFonts w:ascii="Consolas" w:hAnsi="Consolas" w:cs="Consolas"/>
                  <w:iCs w:val="0"/>
                  <w:color w:val="000000" w:themeColor="text1"/>
                  <w:rPrChange w:id="747" w:author="Bambi C" w:date="2022-08-31T17:51:00Z">
                    <w:rPr/>
                  </w:rPrChange>
                </w:rPr>
                <w:t>):</w:t>
              </w:r>
            </w:ins>
          </w:p>
          <w:p w14:paraId="43BBC47F" w14:textId="06BBAB8C" w:rsidR="007F4BFA" w:rsidRPr="00366E33" w:rsidDel="009E4684" w:rsidRDefault="009E5403" w:rsidP="009E5403">
            <w:pPr>
              <w:keepNext/>
              <w:numPr>
                <w:ilvl w:val="0"/>
                <w:numId w:val="45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48" w:author="Bambi C" w:date="2022-08-31T17:50:00Z"/>
                <w:rFonts w:ascii="Consolas" w:hAnsi="Consolas" w:cs="Consolas"/>
                <w:iCs w:val="0"/>
                <w:color w:val="000000" w:themeColor="text1"/>
              </w:rPr>
            </w:pPr>
            <w:ins w:id="749" w:author="Bambi C" w:date="2022-08-31T17:51:00Z">
              <w:r w:rsidRPr="009E5403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proofErr w:type="spellStart"/>
              <w:r w:rsidRPr="009E5403">
                <w:rPr>
                  <w:rFonts w:ascii="Consolas" w:hAnsi="Consolas" w:cs="Consolas"/>
                  <w:iCs w:val="0"/>
                  <w:color w:val="000000" w:themeColor="text1"/>
                </w:rPr>
                <w:t>read_data_from_file</w:t>
              </w:r>
              <w:proofErr w:type="spellEnd"/>
              <w:r w:rsidRPr="009E5403">
                <w:rPr>
                  <w:rFonts w:ascii="Consolas" w:hAnsi="Consolas" w:cs="Consolas"/>
                  <w:iCs w:val="0"/>
                  <w:color w:val="000000" w:themeColor="text1"/>
                </w:rPr>
                <w:t>(</w:t>
              </w:r>
              <w:proofErr w:type="spellStart"/>
              <w:r w:rsidRPr="009E5403">
                <w:rPr>
                  <w:rFonts w:ascii="Consolas" w:hAnsi="Consolas" w:cs="Consolas"/>
                  <w:iCs w:val="0"/>
                  <w:color w:val="000000" w:themeColor="text1"/>
                </w:rPr>
                <w:t>file_name</w:t>
              </w:r>
              <w:proofErr w:type="spellEnd"/>
              <w:r w:rsidRPr="009E5403">
                <w:rPr>
                  <w:rFonts w:ascii="Consolas" w:hAnsi="Consolas" w:cs="Consolas"/>
                  <w:iCs w:val="0"/>
                  <w:color w:val="000000" w:themeColor="text1"/>
                </w:rPr>
                <w:t>): -&gt; (a list of product objects)</w:t>
              </w:r>
            </w:ins>
            <w:del w:id="750" w:author="Bambi C" w:date="2022-08-31T17:50:00Z">
              <w:r w:rsidR="007F4BFA" w:rsidRPr="00366E33" w:rsidDel="009E4684">
                <w:rPr>
                  <w:rFonts w:ascii="Consolas" w:hAnsi="Consolas" w:cs="Consolas"/>
                  <w:iCs w:val="0"/>
                  <w:color w:val="000000" w:themeColor="text1"/>
                </w:rPr>
                <w:delText>class Product:</w:delText>
              </w:r>
            </w:del>
          </w:p>
          <w:p w14:paraId="156E1FF2" w14:textId="5FF8C5E8" w:rsidR="007F4BFA" w:rsidDel="009E4684" w:rsidRDefault="007F4BFA" w:rsidP="00DF1F9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51" w:author="Bambi C" w:date="2022-08-31T17:50:00Z"/>
                <w:rFonts w:ascii="Consolas" w:hAnsi="Consolas" w:cs="Consolas"/>
                <w:iCs w:val="0"/>
                <w:color w:val="000000" w:themeColor="text1"/>
              </w:rPr>
            </w:pPr>
            <w:del w:id="752" w:author="Bambi C" w:date="2022-08-31T17:50:00Z">
              <w:r w:rsidRPr="00501932" w:rsidDel="009E4684">
                <w:rPr>
                  <w:rFonts w:ascii="Consolas" w:hAnsi="Consolas" w:cs="Consolas"/>
                  <w:iCs w:val="0"/>
                  <w:color w:val="000000" w:themeColor="text1"/>
                </w:rPr>
                <w:delText>class FileProcessor</w:delText>
              </w:r>
              <w:r w:rsidDel="009E4684">
                <w:rPr>
                  <w:rFonts w:ascii="Consolas" w:hAnsi="Consolas" w:cs="Consolas"/>
                  <w:iCs w:val="0"/>
                  <w:color w:val="000000" w:themeColor="text1"/>
                </w:rPr>
                <w:delText>:</w:delText>
              </w:r>
            </w:del>
          </w:p>
          <w:p w14:paraId="3CCC384B" w14:textId="082288DF" w:rsidR="007F4BFA" w:rsidRPr="009E33F3" w:rsidRDefault="007F4BFA" w:rsidP="00DF1F9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del w:id="753" w:author="Bambi C" w:date="2022-08-31T17:50:00Z">
              <w:r w:rsidRPr="00501932" w:rsidDel="009E4684">
                <w:rPr>
                  <w:rFonts w:ascii="Consolas" w:hAnsi="Consolas" w:cs="Consolas"/>
                  <w:iCs w:val="0"/>
                  <w:color w:val="000000" w:themeColor="text1"/>
                </w:rPr>
                <w:delText>class IO:</w:delText>
              </w:r>
            </w:del>
          </w:p>
        </w:tc>
      </w:tr>
    </w:tbl>
    <w:p w14:paraId="63475CB0" w14:textId="5218FD88" w:rsidR="007F4BFA" w:rsidRDefault="007F4BFA" w:rsidP="0009576C">
      <w:pPr>
        <w:pStyle w:val="Caption"/>
      </w:pPr>
      <w:bookmarkStart w:id="754" w:name="_Ref11286041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ins w:id="755" w:author="Bambi C" w:date="2022-08-31T17:46:00Z">
        <w:r w:rsidR="0009576C">
          <w:rPr>
            <w:noProof/>
          </w:rPr>
          <w:t>11</w:t>
        </w:r>
      </w:ins>
      <w:del w:id="756" w:author="Bambi C" w:date="2022-08-31T17:46:00Z">
        <w:r w:rsidDel="0009576C">
          <w:rPr>
            <w:noProof/>
          </w:rPr>
          <w:delText>10</w:delText>
        </w:r>
      </w:del>
      <w:r>
        <w:fldChar w:fldCharType="end"/>
      </w:r>
      <w:bookmarkEnd w:id="754"/>
      <w:r>
        <w:t>. starter code for program's classes</w:t>
      </w:r>
    </w:p>
    <w:p w14:paraId="69C5997F" w14:textId="57F86598" w:rsidR="00501932" w:rsidRDefault="00501932" w:rsidP="0009576C">
      <w:pPr>
        <w:pPrChange w:id="757" w:author="Bambi C" w:date="2022-08-31T17:47:00Z">
          <w:pPr>
            <w:pStyle w:val="ListParagraph"/>
            <w:numPr>
              <w:numId w:val="43"/>
            </w:numPr>
            <w:ind w:hanging="360"/>
          </w:pPr>
        </w:pPrChange>
      </w:pPr>
      <w:r>
        <w:t xml:space="preserve">Also similar to prior assignments, the </w:t>
      </w:r>
      <w:r w:rsidRPr="000C3BD2">
        <w:rPr>
          <w:rFonts w:ascii="Consolas" w:hAnsi="Consolas" w:cs="Consolas"/>
          <w:rPrChange w:id="758" w:author="Bambi C" w:date="2022-08-31T20:37:00Z">
            <w:rPr/>
          </w:rPrChange>
        </w:rPr>
        <w:t>IO</w:t>
      </w:r>
      <w:r>
        <w:t xml:space="preserve"> class will have </w:t>
      </w:r>
      <w:del w:id="759" w:author="Bambi C" w:date="2022-08-31T17:47:00Z">
        <w:r w:rsidDel="0009576C">
          <w:delText xml:space="preserve">4 </w:delText>
        </w:r>
      </w:del>
      <w:ins w:id="760" w:author="Bambi C" w:date="2022-08-31T17:47:00Z">
        <w:r w:rsidR="0009576C">
          <w:t>four</w:t>
        </w:r>
        <w:r w:rsidR="0009576C">
          <w:t xml:space="preserve"> </w:t>
        </w:r>
      </w:ins>
      <w:r>
        <w:t>methods</w:t>
      </w:r>
      <w:ins w:id="761" w:author="Bambi C" w:date="2022-08-31T17:50:00Z">
        <w:r w:rsidR="009E4684">
          <w:t xml:space="preserve"> (</w:t>
        </w:r>
      </w:ins>
      <w:ins w:id="762" w:author="Bambi C" w:date="2022-08-31T17:53:00Z">
        <w:r w:rsidR="00B91F43">
          <w:fldChar w:fldCharType="begin"/>
        </w:r>
        <w:r w:rsidR="00B91F43">
          <w:instrText xml:space="preserve"> REF _Ref112860821 \h </w:instrText>
        </w:r>
      </w:ins>
      <w:r w:rsidR="00B91F43">
        <w:fldChar w:fldCharType="separate"/>
      </w:r>
      <w:ins w:id="763" w:author="Bambi C" w:date="2022-08-31T17:53:00Z">
        <w:r w:rsidR="00B91F43">
          <w:t xml:space="preserve">Figure </w:t>
        </w:r>
        <w:r w:rsidR="00B91F43">
          <w:rPr>
            <w:noProof/>
          </w:rPr>
          <w:t>12</w:t>
        </w:r>
        <w:r w:rsidR="00B91F43">
          <w:fldChar w:fldCharType="end"/>
        </w:r>
      </w:ins>
      <w:ins w:id="764" w:author="Bambi C" w:date="2022-08-31T17:50:00Z">
        <w:r w:rsidR="009E4684">
          <w:t>)</w:t>
        </w:r>
      </w:ins>
      <w:r>
        <w:t>:</w:t>
      </w:r>
    </w:p>
    <w:p w14:paraId="5C9E8715" w14:textId="77777777" w:rsidR="00501932" w:rsidRPr="000C3BD2" w:rsidRDefault="00501932" w:rsidP="0009576C">
      <w:pPr>
        <w:pStyle w:val="ListParagraph"/>
        <w:numPr>
          <w:ilvl w:val="0"/>
          <w:numId w:val="46"/>
        </w:numPr>
        <w:rPr>
          <w:rFonts w:ascii="Consolas" w:hAnsi="Consolas" w:cs="Consolas"/>
          <w:rPrChange w:id="765" w:author="Bambi C" w:date="2022-08-31T20:37:00Z">
            <w:rPr/>
          </w:rPrChange>
        </w:rPr>
        <w:pPrChange w:id="766" w:author="Bambi C" w:date="2022-08-31T17:47:00Z">
          <w:pPr>
            <w:pStyle w:val="ListParagraph"/>
            <w:numPr>
              <w:ilvl w:val="1"/>
              <w:numId w:val="43"/>
            </w:numPr>
            <w:ind w:left="1440" w:hanging="360"/>
          </w:pPr>
        </w:pPrChange>
      </w:pPr>
      <w:proofErr w:type="spellStart"/>
      <w:r w:rsidRPr="000C3BD2">
        <w:rPr>
          <w:rFonts w:ascii="Consolas" w:hAnsi="Consolas" w:cs="Consolas"/>
          <w:rPrChange w:id="767" w:author="Bambi C" w:date="2022-08-31T20:37:00Z">
            <w:rPr/>
          </w:rPrChange>
        </w:rPr>
        <w:t>output_menu_tasks</w:t>
      </w:r>
      <w:proofErr w:type="spellEnd"/>
    </w:p>
    <w:p w14:paraId="48B12AB0" w14:textId="77777777" w:rsidR="00501932" w:rsidRPr="000C3BD2" w:rsidRDefault="00501932" w:rsidP="0009576C">
      <w:pPr>
        <w:pStyle w:val="ListParagraph"/>
        <w:numPr>
          <w:ilvl w:val="0"/>
          <w:numId w:val="46"/>
        </w:numPr>
        <w:rPr>
          <w:rFonts w:ascii="Consolas" w:hAnsi="Consolas" w:cs="Consolas"/>
          <w:rPrChange w:id="768" w:author="Bambi C" w:date="2022-08-31T20:38:00Z">
            <w:rPr/>
          </w:rPrChange>
        </w:rPr>
        <w:pPrChange w:id="769" w:author="Bambi C" w:date="2022-08-31T17:47:00Z">
          <w:pPr>
            <w:pStyle w:val="ListParagraph"/>
            <w:numPr>
              <w:ilvl w:val="1"/>
              <w:numId w:val="43"/>
            </w:numPr>
            <w:ind w:left="1440" w:hanging="360"/>
          </w:pPr>
        </w:pPrChange>
      </w:pPr>
      <w:proofErr w:type="spellStart"/>
      <w:r w:rsidRPr="000C3BD2">
        <w:rPr>
          <w:rFonts w:ascii="Consolas" w:hAnsi="Consolas" w:cs="Consolas"/>
          <w:rPrChange w:id="770" w:author="Bambi C" w:date="2022-08-31T20:38:00Z">
            <w:rPr/>
          </w:rPrChange>
        </w:rPr>
        <w:t>input_menu_choice</w:t>
      </w:r>
      <w:proofErr w:type="spellEnd"/>
    </w:p>
    <w:p w14:paraId="4FBF77A8" w14:textId="77777777" w:rsidR="00501932" w:rsidRPr="000C3BD2" w:rsidDel="009E4684" w:rsidRDefault="00501932" w:rsidP="00501932">
      <w:pPr>
        <w:pStyle w:val="ListParagraph"/>
        <w:numPr>
          <w:ilvl w:val="0"/>
          <w:numId w:val="46"/>
        </w:numPr>
        <w:rPr>
          <w:del w:id="771" w:author="Bambi C" w:date="2022-08-31T17:50:00Z"/>
          <w:rFonts w:ascii="Consolas" w:hAnsi="Consolas" w:cs="Consolas"/>
          <w:rPrChange w:id="772" w:author="Bambi C" w:date="2022-08-31T20:38:00Z">
            <w:rPr>
              <w:del w:id="773" w:author="Bambi C" w:date="2022-08-31T17:50:00Z"/>
            </w:rPr>
          </w:rPrChange>
        </w:rPr>
      </w:pPr>
      <w:proofErr w:type="spellStart"/>
      <w:r w:rsidRPr="000C3BD2">
        <w:rPr>
          <w:rFonts w:ascii="Consolas" w:hAnsi="Consolas" w:cs="Consolas"/>
          <w:rPrChange w:id="774" w:author="Bambi C" w:date="2022-08-31T20:38:00Z">
            <w:rPr/>
          </w:rPrChange>
        </w:rPr>
        <w:t>show_current_data</w:t>
      </w:r>
      <w:proofErr w:type="spellEnd"/>
    </w:p>
    <w:p w14:paraId="43ED9DAA" w14:textId="77777777" w:rsidR="009E4684" w:rsidRPr="000C3BD2" w:rsidRDefault="009E4684" w:rsidP="0009576C">
      <w:pPr>
        <w:pStyle w:val="ListParagraph"/>
        <w:numPr>
          <w:ilvl w:val="0"/>
          <w:numId w:val="46"/>
        </w:numPr>
        <w:rPr>
          <w:ins w:id="775" w:author="Bambi C" w:date="2022-08-31T17:50:00Z"/>
          <w:rFonts w:ascii="Consolas" w:hAnsi="Consolas" w:cs="Consolas"/>
          <w:rPrChange w:id="776" w:author="Bambi C" w:date="2022-08-31T20:38:00Z">
            <w:rPr>
              <w:ins w:id="777" w:author="Bambi C" w:date="2022-08-31T17:50:00Z"/>
            </w:rPr>
          </w:rPrChange>
        </w:rPr>
        <w:pPrChange w:id="778" w:author="Bambi C" w:date="2022-08-31T17:47:00Z">
          <w:pPr>
            <w:pStyle w:val="ListParagraph"/>
            <w:numPr>
              <w:ilvl w:val="1"/>
              <w:numId w:val="43"/>
            </w:numPr>
            <w:ind w:left="1440" w:hanging="360"/>
          </w:pPr>
        </w:pPrChange>
      </w:pPr>
    </w:p>
    <w:p w14:paraId="4B8F9331" w14:textId="7F5E3A13" w:rsidR="00501932" w:rsidRPr="000C3BD2" w:rsidDel="009E4684" w:rsidRDefault="00501932" w:rsidP="00501932">
      <w:pPr>
        <w:pStyle w:val="ListParagraph"/>
        <w:numPr>
          <w:ilvl w:val="0"/>
          <w:numId w:val="46"/>
        </w:numPr>
        <w:rPr>
          <w:del w:id="779" w:author="Bambi C" w:date="2022-08-31T17:50:00Z"/>
          <w:rFonts w:ascii="Consolas" w:hAnsi="Consolas" w:cs="Consolas"/>
          <w:rPrChange w:id="780" w:author="Bambi C" w:date="2022-08-31T20:38:00Z">
            <w:rPr>
              <w:del w:id="781" w:author="Bambi C" w:date="2022-08-31T17:50:00Z"/>
            </w:rPr>
          </w:rPrChange>
        </w:rPr>
        <w:pPrChange w:id="782" w:author="Bambi C" w:date="2022-08-31T17:50:00Z">
          <w:pPr/>
        </w:pPrChange>
      </w:pPr>
      <w:proofErr w:type="spellStart"/>
      <w:r w:rsidRPr="000C3BD2">
        <w:rPr>
          <w:rFonts w:ascii="Consolas" w:hAnsi="Consolas" w:cs="Consolas"/>
          <w:rPrChange w:id="783" w:author="Bambi C" w:date="2022-08-31T20:38:00Z">
            <w:rPr/>
          </w:rPrChange>
        </w:rPr>
        <w:t>add_new_product</w:t>
      </w:r>
      <w:proofErr w:type="spellEnd"/>
    </w:p>
    <w:p w14:paraId="39FF2D87" w14:textId="77777777" w:rsidR="006D4B99" w:rsidRDefault="006D4B99" w:rsidP="00025D33">
      <w:pPr>
        <w:pStyle w:val="ListParagraph"/>
        <w:numPr>
          <w:ilvl w:val="0"/>
          <w:numId w:val="46"/>
        </w:numPr>
        <w:pPrChange w:id="784" w:author="Bambi C" w:date="2022-08-31T17:50:00Z">
          <w:pPr/>
        </w:pPrChange>
      </w:pP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E4684" w:rsidRPr="009E33F3" w14:paraId="73A672B6" w14:textId="77777777" w:rsidTr="000C3BD2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0629308B" w14:textId="77777777" w:rsidR="00C10EF5" w:rsidRPr="00C10EF5" w:rsidRDefault="00C10EF5" w:rsidP="00C10EF5">
            <w:pPr>
              <w:rPr>
                <w:ins w:id="785" w:author="Bambi C" w:date="2022-08-31T17:54:00Z"/>
                <w:rFonts w:ascii="Consolas" w:hAnsi="Consolas" w:cs="Consolas"/>
                <w:iCs w:val="0"/>
                <w:color w:val="000000" w:themeColor="text1"/>
                <w:rPrChange w:id="786" w:author="Bambi C" w:date="2022-08-31T17:54:00Z">
                  <w:rPr>
                    <w:ins w:id="787" w:author="Bambi C" w:date="2022-08-31T17:54:00Z"/>
                  </w:rPr>
                </w:rPrChange>
              </w:rPr>
              <w:pPrChange w:id="788" w:author="Bambi C" w:date="2022-08-31T17:54:00Z">
                <w:pPr>
                  <w:pStyle w:val="ListParagraph"/>
                  <w:numPr>
                    <w:numId w:val="46"/>
                  </w:numPr>
                  <w:ind w:hanging="360"/>
                </w:pPr>
              </w:pPrChange>
            </w:pPr>
            <w:ins w:id="789" w:author="Bambi C" w:date="2022-08-31T17:54:00Z">
              <w:r w:rsidRPr="00C10EF5">
                <w:rPr>
                  <w:rFonts w:ascii="Consolas" w:hAnsi="Consolas" w:cs="Consolas"/>
                  <w:iCs w:val="0"/>
                  <w:color w:val="000000" w:themeColor="text1"/>
                  <w:rPrChange w:id="790" w:author="Bambi C" w:date="2022-08-31T17:54:00Z">
                    <w:rPr/>
                  </w:rPrChange>
                </w:rPr>
                <w:t>class IO:</w:t>
              </w:r>
            </w:ins>
          </w:p>
          <w:p w14:paraId="3D7697E2" w14:textId="77777777" w:rsidR="00C10EF5" w:rsidRDefault="00C10EF5" w:rsidP="00C10EF5">
            <w:pPr>
              <w:rPr>
                <w:ins w:id="791" w:author="Bambi C" w:date="2022-08-31T20:36:00Z"/>
                <w:rFonts w:ascii="Consolas" w:hAnsi="Consolas" w:cs="Consolas"/>
                <w:iCs w:val="0"/>
                <w:color w:val="000000" w:themeColor="text1"/>
              </w:rPr>
            </w:pPr>
            <w:ins w:id="792" w:author="Bambi C" w:date="2022-08-31T17:54:00Z">
              <w:r w:rsidRPr="00C10EF5">
                <w:rPr>
                  <w:rFonts w:ascii="Consolas" w:hAnsi="Consolas" w:cs="Consolas"/>
                  <w:iCs w:val="0"/>
                  <w:color w:val="000000" w:themeColor="text1"/>
                  <w:rPrChange w:id="793" w:author="Bambi C" w:date="2022-08-31T17:54:00Z">
                    <w:rPr/>
                  </w:rPrChange>
                </w:rPr>
                <w:t xml:space="preserve">    # TODO: Add code to show menu to user</w:t>
              </w:r>
            </w:ins>
          </w:p>
          <w:p w14:paraId="6BA7E166" w14:textId="2D3902B6" w:rsidR="00C03D2F" w:rsidRDefault="00C03D2F" w:rsidP="00C10EF5">
            <w:pPr>
              <w:rPr>
                <w:ins w:id="794" w:author="Bambi C" w:date="2022-08-31T20:36:00Z"/>
                <w:rFonts w:ascii="Consolas" w:hAnsi="Consolas" w:cs="Consolas"/>
                <w:iCs w:val="0"/>
                <w:color w:val="000000" w:themeColor="text1"/>
              </w:rPr>
            </w:pPr>
            <w:ins w:id="795" w:author="Bambi C" w:date="2022-08-31T20:36:00Z">
              <w:r w:rsidRPr="00DF1F9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  <w:r w:rsidRPr="00C03D2F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def </w:t>
              </w:r>
              <w:proofErr w:type="spellStart"/>
              <w:r w:rsidRPr="00C03D2F">
                <w:rPr>
                  <w:rFonts w:ascii="Consolas" w:hAnsi="Consolas" w:cs="Consolas"/>
                  <w:iCs w:val="0"/>
                  <w:color w:val="000000" w:themeColor="text1"/>
                </w:rPr>
                <w:t>output_menu_</w:t>
              </w:r>
              <w:proofErr w:type="gramStart"/>
              <w:r w:rsidRPr="00C03D2F">
                <w:rPr>
                  <w:rFonts w:ascii="Consolas" w:hAnsi="Consolas" w:cs="Consolas"/>
                  <w:iCs w:val="0"/>
                  <w:color w:val="000000" w:themeColor="text1"/>
                </w:rPr>
                <w:t>tasks</w:t>
              </w:r>
              <w:proofErr w:type="spellEnd"/>
              <w:r w:rsidRPr="00C03D2F">
                <w:rPr>
                  <w:rFonts w:ascii="Consolas" w:hAnsi="Consolas" w:cs="Consolas"/>
                  <w:iCs w:val="0"/>
                  <w:color w:val="000000" w:themeColor="text1"/>
                </w:rPr>
                <w:t>(</w:t>
              </w:r>
              <w:proofErr w:type="gramEnd"/>
              <w:r w:rsidRPr="00C03D2F">
                <w:rPr>
                  <w:rFonts w:ascii="Consolas" w:hAnsi="Consolas" w:cs="Consolas"/>
                  <w:iCs w:val="0"/>
                  <w:color w:val="000000" w:themeColor="text1"/>
                </w:rPr>
                <w:t>)</w:t>
              </w:r>
            </w:ins>
          </w:p>
          <w:p w14:paraId="2A9FC446" w14:textId="49D90645" w:rsidR="00C03D2F" w:rsidRDefault="000C3BD2" w:rsidP="00C10EF5">
            <w:pPr>
              <w:rPr>
                <w:ins w:id="796" w:author="Bambi C" w:date="2022-08-31T20:37:00Z"/>
                <w:rFonts w:ascii="Consolas" w:hAnsi="Consolas" w:cs="Consolas"/>
                <w:iCs w:val="0"/>
                <w:color w:val="000000" w:themeColor="text1"/>
              </w:rPr>
            </w:pPr>
            <w:ins w:id="797" w:author="Bambi C" w:date="2022-08-31T20:37:00Z">
              <w:r w:rsidRPr="000C3BD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>pass</w:t>
              </w:r>
            </w:ins>
          </w:p>
          <w:p w14:paraId="30CDB83B" w14:textId="77777777" w:rsidR="000C3BD2" w:rsidRPr="00C10EF5" w:rsidRDefault="000C3BD2" w:rsidP="00C10EF5">
            <w:pPr>
              <w:rPr>
                <w:ins w:id="798" w:author="Bambi C" w:date="2022-08-31T17:54:00Z"/>
                <w:rFonts w:ascii="Consolas" w:hAnsi="Consolas" w:cs="Consolas"/>
                <w:iCs w:val="0"/>
                <w:color w:val="000000" w:themeColor="text1"/>
                <w:rPrChange w:id="799" w:author="Bambi C" w:date="2022-08-31T17:54:00Z">
                  <w:rPr>
                    <w:ins w:id="800" w:author="Bambi C" w:date="2022-08-31T17:54:00Z"/>
                  </w:rPr>
                </w:rPrChange>
              </w:rPr>
              <w:pPrChange w:id="801" w:author="Bambi C" w:date="2022-08-31T17:54:00Z">
                <w:pPr>
                  <w:pStyle w:val="ListParagraph"/>
                  <w:numPr>
                    <w:numId w:val="46"/>
                  </w:numPr>
                  <w:ind w:hanging="360"/>
                </w:pPr>
              </w:pPrChange>
            </w:pPr>
          </w:p>
          <w:p w14:paraId="09AD9C9D" w14:textId="77777777" w:rsidR="00C10EF5" w:rsidRDefault="00C10EF5" w:rsidP="00C10EF5">
            <w:pPr>
              <w:rPr>
                <w:ins w:id="802" w:author="Bambi C" w:date="2022-08-31T20:36:00Z"/>
                <w:rFonts w:ascii="Consolas" w:hAnsi="Consolas" w:cs="Consolas"/>
                <w:iCs w:val="0"/>
                <w:color w:val="000000" w:themeColor="text1"/>
              </w:rPr>
            </w:pPr>
            <w:ins w:id="803" w:author="Bambi C" w:date="2022-08-31T17:54:00Z">
              <w:r w:rsidRPr="00C10EF5">
                <w:rPr>
                  <w:rFonts w:ascii="Consolas" w:hAnsi="Consolas" w:cs="Consolas"/>
                  <w:iCs w:val="0"/>
                  <w:color w:val="000000" w:themeColor="text1"/>
                  <w:rPrChange w:id="804" w:author="Bambi C" w:date="2022-08-31T17:54:00Z">
                    <w:rPr/>
                  </w:rPrChange>
                </w:rPr>
                <w:t xml:space="preserve">    # TODO: Add code to get user's choice</w:t>
              </w:r>
            </w:ins>
          </w:p>
          <w:p w14:paraId="02AD75F1" w14:textId="3CC0E462" w:rsidR="00C03D2F" w:rsidRDefault="00C03D2F" w:rsidP="00C10EF5">
            <w:pPr>
              <w:rPr>
                <w:ins w:id="805" w:author="Bambi C" w:date="2022-08-31T20:36:00Z"/>
                <w:rFonts w:ascii="Consolas" w:hAnsi="Consolas" w:cs="Consolas"/>
                <w:iCs w:val="0"/>
                <w:color w:val="000000" w:themeColor="text1"/>
              </w:rPr>
            </w:pPr>
            <w:ins w:id="806" w:author="Bambi C" w:date="2022-08-31T20:36:00Z">
              <w:r w:rsidRPr="00DF1F9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</w:ins>
            <w:ins w:id="807" w:author="Bambi C" w:date="2022-08-31T20:38:00Z">
              <w:r w:rsidR="000C3BD2" w:rsidRPr="00C03D2F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def </w:t>
              </w:r>
              <w:proofErr w:type="spellStart"/>
              <w:r w:rsidR="000C3BD2" w:rsidRPr="000C3BD2">
                <w:rPr>
                  <w:rFonts w:ascii="Consolas" w:hAnsi="Consolas" w:cs="Consolas"/>
                  <w:iCs w:val="0"/>
                  <w:color w:val="000000" w:themeColor="text1"/>
                </w:rPr>
                <w:t>input_menu_</w:t>
              </w:r>
              <w:proofErr w:type="gramStart"/>
              <w:r w:rsidR="000C3BD2" w:rsidRPr="000C3BD2">
                <w:rPr>
                  <w:rFonts w:ascii="Consolas" w:hAnsi="Consolas" w:cs="Consolas"/>
                  <w:iCs w:val="0"/>
                  <w:color w:val="000000" w:themeColor="text1"/>
                </w:rPr>
                <w:t>choice</w:t>
              </w:r>
            </w:ins>
            <w:proofErr w:type="spellEnd"/>
            <w:ins w:id="808" w:author="Bambi C" w:date="2022-08-31T20:39:00Z">
              <w:r w:rsidR="000C3BD2">
                <w:rPr>
                  <w:rFonts w:ascii="Consolas" w:hAnsi="Consolas" w:cs="Consolas"/>
                  <w:iCs w:val="0"/>
                  <w:color w:val="000000" w:themeColor="text1"/>
                </w:rPr>
                <w:t>(</w:t>
              </w:r>
              <w:proofErr w:type="gramEnd"/>
              <w:r w:rsidR="000C3BD2">
                <w:rPr>
                  <w:rFonts w:ascii="Consolas" w:hAnsi="Consolas" w:cs="Consolas"/>
                  <w:iCs w:val="0"/>
                  <w:color w:val="000000" w:themeColor="text1"/>
                </w:rPr>
                <w:t>)</w:t>
              </w:r>
            </w:ins>
          </w:p>
          <w:p w14:paraId="51A0209C" w14:textId="77777777" w:rsidR="000C3BD2" w:rsidRDefault="000C3BD2" w:rsidP="000C3BD2">
            <w:pPr>
              <w:rPr>
                <w:ins w:id="809" w:author="Bambi C" w:date="2022-08-31T20:37:00Z"/>
                <w:rFonts w:ascii="Consolas" w:hAnsi="Consolas" w:cs="Consolas"/>
                <w:iCs w:val="0"/>
                <w:color w:val="000000" w:themeColor="text1"/>
              </w:rPr>
            </w:pPr>
            <w:ins w:id="810" w:author="Bambi C" w:date="2022-08-31T20:37:00Z">
              <w:r w:rsidRPr="000C3BD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>pass</w:t>
              </w:r>
            </w:ins>
          </w:p>
          <w:p w14:paraId="624FE809" w14:textId="77777777" w:rsidR="00C03D2F" w:rsidRPr="00C10EF5" w:rsidRDefault="00C03D2F" w:rsidP="00C10EF5">
            <w:pPr>
              <w:rPr>
                <w:ins w:id="811" w:author="Bambi C" w:date="2022-08-31T17:54:00Z"/>
                <w:rFonts w:ascii="Consolas" w:hAnsi="Consolas" w:cs="Consolas"/>
                <w:iCs w:val="0"/>
                <w:color w:val="000000" w:themeColor="text1"/>
                <w:rPrChange w:id="812" w:author="Bambi C" w:date="2022-08-31T17:54:00Z">
                  <w:rPr>
                    <w:ins w:id="813" w:author="Bambi C" w:date="2022-08-31T17:54:00Z"/>
                  </w:rPr>
                </w:rPrChange>
              </w:rPr>
              <w:pPrChange w:id="814" w:author="Bambi C" w:date="2022-08-31T17:54:00Z">
                <w:pPr>
                  <w:pStyle w:val="ListParagraph"/>
                  <w:numPr>
                    <w:numId w:val="46"/>
                  </w:numPr>
                  <w:ind w:hanging="360"/>
                </w:pPr>
              </w:pPrChange>
            </w:pPr>
          </w:p>
          <w:p w14:paraId="645DDF8A" w14:textId="77777777" w:rsidR="00C10EF5" w:rsidRDefault="00C10EF5" w:rsidP="00C10EF5">
            <w:pPr>
              <w:rPr>
                <w:ins w:id="815" w:author="Bambi C" w:date="2022-08-31T20:36:00Z"/>
                <w:rFonts w:ascii="Consolas" w:hAnsi="Consolas" w:cs="Consolas"/>
                <w:iCs w:val="0"/>
                <w:color w:val="000000" w:themeColor="text1"/>
              </w:rPr>
            </w:pPr>
            <w:ins w:id="816" w:author="Bambi C" w:date="2022-08-31T17:54:00Z">
              <w:r w:rsidRPr="00C10EF5">
                <w:rPr>
                  <w:rFonts w:ascii="Consolas" w:hAnsi="Consolas" w:cs="Consolas"/>
                  <w:iCs w:val="0"/>
                  <w:color w:val="000000" w:themeColor="text1"/>
                  <w:rPrChange w:id="817" w:author="Bambi C" w:date="2022-08-31T17:54:00Z">
                    <w:rPr/>
                  </w:rPrChange>
                </w:rPr>
                <w:t xml:space="preserve">    # TODO: Add code to show the current data from the file to user</w:t>
              </w:r>
            </w:ins>
          </w:p>
          <w:p w14:paraId="4F9BA6B5" w14:textId="55E97968" w:rsidR="00C03D2F" w:rsidRDefault="00C03D2F" w:rsidP="00C10EF5">
            <w:pPr>
              <w:rPr>
                <w:ins w:id="818" w:author="Bambi C" w:date="2022-08-31T20:36:00Z"/>
                <w:rFonts w:ascii="Consolas" w:hAnsi="Consolas" w:cs="Consolas"/>
                <w:iCs w:val="0"/>
                <w:color w:val="000000" w:themeColor="text1"/>
              </w:rPr>
            </w:pPr>
            <w:ins w:id="819" w:author="Bambi C" w:date="2022-08-31T20:36:00Z">
              <w:r w:rsidRPr="00DF1F9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</w:ins>
            <w:ins w:id="820" w:author="Bambi C" w:date="2022-08-31T20:38:00Z">
              <w:r w:rsidR="000C3BD2" w:rsidRPr="00C03D2F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def </w:t>
              </w:r>
            </w:ins>
            <w:proofErr w:type="spellStart"/>
            <w:ins w:id="821" w:author="Bambi C" w:date="2022-08-31T20:39:00Z">
              <w:r w:rsidR="000C3BD2" w:rsidRPr="00DF1F96">
                <w:rPr>
                  <w:rFonts w:ascii="Consolas" w:hAnsi="Consolas" w:cs="Consolas"/>
                </w:rPr>
                <w:t>show_current_data</w:t>
              </w:r>
              <w:proofErr w:type="spellEnd"/>
              <w:r w:rsidR="000C3BD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()</w:t>
              </w:r>
            </w:ins>
          </w:p>
          <w:p w14:paraId="1701E358" w14:textId="77777777" w:rsidR="000C3BD2" w:rsidRDefault="000C3BD2" w:rsidP="000C3BD2">
            <w:pPr>
              <w:rPr>
                <w:ins w:id="822" w:author="Bambi C" w:date="2022-08-31T20:37:00Z"/>
                <w:rFonts w:ascii="Consolas" w:hAnsi="Consolas" w:cs="Consolas"/>
                <w:iCs w:val="0"/>
                <w:color w:val="000000" w:themeColor="text1"/>
              </w:rPr>
            </w:pPr>
            <w:ins w:id="823" w:author="Bambi C" w:date="2022-08-31T20:37:00Z">
              <w:r w:rsidRPr="000C3BD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>pass</w:t>
              </w:r>
            </w:ins>
          </w:p>
          <w:p w14:paraId="1ACBCC23" w14:textId="77777777" w:rsidR="00C03D2F" w:rsidRPr="00C10EF5" w:rsidRDefault="00C03D2F" w:rsidP="00C10EF5">
            <w:pPr>
              <w:rPr>
                <w:ins w:id="824" w:author="Bambi C" w:date="2022-08-31T17:54:00Z"/>
                <w:rFonts w:ascii="Consolas" w:hAnsi="Consolas" w:cs="Consolas"/>
                <w:iCs w:val="0"/>
                <w:color w:val="000000" w:themeColor="text1"/>
                <w:rPrChange w:id="825" w:author="Bambi C" w:date="2022-08-31T17:54:00Z">
                  <w:rPr>
                    <w:ins w:id="826" w:author="Bambi C" w:date="2022-08-31T17:54:00Z"/>
                  </w:rPr>
                </w:rPrChange>
              </w:rPr>
              <w:pPrChange w:id="827" w:author="Bambi C" w:date="2022-08-31T17:54:00Z">
                <w:pPr>
                  <w:pStyle w:val="ListParagraph"/>
                  <w:numPr>
                    <w:numId w:val="46"/>
                  </w:numPr>
                  <w:ind w:hanging="360"/>
                </w:pPr>
              </w:pPrChange>
            </w:pPr>
          </w:p>
          <w:p w14:paraId="327E7FE1" w14:textId="579306EF" w:rsidR="009E4684" w:rsidRPr="00366E33" w:rsidDel="009E4684" w:rsidRDefault="00C10EF5" w:rsidP="00EA0156">
            <w:pPr>
              <w:numPr>
                <w:ilvl w:val="0"/>
                <w:numId w:val="46"/>
              </w:numPr>
              <w:rPr>
                <w:del w:id="828" w:author="Bambi C" w:date="2022-08-31T17:50:00Z"/>
                <w:rFonts w:ascii="Consolas" w:hAnsi="Consolas" w:cs="Consolas"/>
                <w:iCs w:val="0"/>
                <w:color w:val="000000" w:themeColor="text1"/>
              </w:rPr>
              <w:pPrChange w:id="829" w:author="Bambi C" w:date="2022-08-31T17:55:00Z">
                <w:pPr>
                  <w:keepNext/>
                  <w:numPr>
                    <w:numId w:val="46"/>
                  </w:numPr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left="720" w:right="10" w:hanging="360"/>
                </w:pPr>
              </w:pPrChange>
            </w:pPr>
            <w:ins w:id="830" w:author="Bambi C" w:date="2022-08-31T17:54:00Z">
              <w:r w:rsidRPr="00C10EF5">
                <w:rPr>
                  <w:rFonts w:ascii="Consolas" w:hAnsi="Consolas" w:cs="Consolas"/>
                  <w:iCs w:val="0"/>
                  <w:color w:val="000000" w:themeColor="text1"/>
                  <w:rPrChange w:id="831" w:author="Bambi C" w:date="2022-08-31T17:54:00Z">
                    <w:rPr/>
                  </w:rPrChange>
                </w:rPr>
                <w:t xml:space="preserve">    # TODO: Add code to get product data from user</w:t>
              </w:r>
            </w:ins>
            <w:del w:id="832" w:author="Bambi C" w:date="2022-08-31T17:50:00Z">
              <w:r w:rsidR="009E4684" w:rsidRPr="00366E33" w:rsidDel="009E4684">
                <w:rPr>
                  <w:rFonts w:ascii="Consolas" w:hAnsi="Consolas" w:cs="Consolas"/>
                  <w:iCs w:val="0"/>
                  <w:color w:val="000000" w:themeColor="text1"/>
                </w:rPr>
                <w:delText>class Product:</w:delText>
              </w:r>
            </w:del>
          </w:p>
          <w:p w14:paraId="39FCA9DD" w14:textId="4AC8C60F" w:rsidR="009E4684" w:rsidDel="009E4684" w:rsidRDefault="009E4684" w:rsidP="00DF1F9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833" w:author="Bambi C" w:date="2022-08-31T17:50:00Z"/>
                <w:rFonts w:ascii="Consolas" w:hAnsi="Consolas" w:cs="Consolas"/>
                <w:iCs w:val="0"/>
                <w:color w:val="000000" w:themeColor="text1"/>
              </w:rPr>
            </w:pPr>
            <w:del w:id="834" w:author="Bambi C" w:date="2022-08-31T17:50:00Z">
              <w:r w:rsidRPr="00501932" w:rsidDel="009E4684">
                <w:rPr>
                  <w:rFonts w:ascii="Consolas" w:hAnsi="Consolas" w:cs="Consolas"/>
                  <w:iCs w:val="0"/>
                  <w:color w:val="000000" w:themeColor="text1"/>
                </w:rPr>
                <w:delText>class FileProcessor</w:delText>
              </w:r>
              <w:r w:rsidDel="009E4684">
                <w:rPr>
                  <w:rFonts w:ascii="Consolas" w:hAnsi="Consolas" w:cs="Consolas"/>
                  <w:iCs w:val="0"/>
                  <w:color w:val="000000" w:themeColor="text1"/>
                </w:rPr>
                <w:delText>:</w:delText>
              </w:r>
            </w:del>
          </w:p>
          <w:p w14:paraId="7425567A" w14:textId="77777777" w:rsidR="009E4684" w:rsidRDefault="009E4684" w:rsidP="00DF1F9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835" w:author="Bambi C" w:date="2022-08-31T20:36:00Z"/>
                <w:rFonts w:ascii="Consolas" w:hAnsi="Consolas" w:cs="Consolas"/>
                <w:iCs w:val="0"/>
                <w:color w:val="000000" w:themeColor="text1"/>
              </w:rPr>
            </w:pPr>
            <w:del w:id="836" w:author="Bambi C" w:date="2022-08-31T17:50:00Z">
              <w:r w:rsidRPr="00501932" w:rsidDel="009E4684">
                <w:rPr>
                  <w:rFonts w:ascii="Consolas" w:hAnsi="Consolas" w:cs="Consolas"/>
                  <w:iCs w:val="0"/>
                  <w:color w:val="000000" w:themeColor="text1"/>
                </w:rPr>
                <w:delText>class IO:</w:delText>
              </w:r>
            </w:del>
          </w:p>
          <w:p w14:paraId="665667AF" w14:textId="731BE7B5" w:rsidR="000C3BD2" w:rsidRDefault="000C3BD2" w:rsidP="00DF1F9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837" w:author="Bambi C" w:date="2022-08-31T20:37:00Z"/>
                <w:rFonts w:ascii="Consolas" w:hAnsi="Consolas" w:cs="Consolas"/>
                <w:iCs w:val="0"/>
                <w:color w:val="000000" w:themeColor="text1"/>
              </w:rPr>
            </w:pPr>
            <w:ins w:id="838" w:author="Bambi C" w:date="2022-08-31T20:38:00Z">
              <w:r w:rsidRPr="00DF1F9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  <w:r w:rsidRPr="00C03D2F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def </w:t>
              </w:r>
            </w:ins>
            <w:proofErr w:type="spellStart"/>
            <w:ins w:id="839" w:author="Bambi C" w:date="2022-08-31T20:39:00Z">
              <w:r w:rsidRPr="00DF1F96">
                <w:rPr>
                  <w:rFonts w:ascii="Consolas" w:hAnsi="Consolas" w:cs="Consolas"/>
                </w:rPr>
                <w:t>add_new_product</w:t>
              </w:r>
              <w:proofErr w:type="spellEnd"/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()</w:t>
              </w:r>
            </w:ins>
          </w:p>
          <w:p w14:paraId="2D0D55EF" w14:textId="6CBD1798" w:rsidR="00C03D2F" w:rsidRPr="009E33F3" w:rsidRDefault="000C3BD2" w:rsidP="000C3BD2">
            <w:pPr>
              <w:rPr>
                <w:rFonts w:ascii="Consolas" w:hAnsi="Consolas" w:cs="Consolas"/>
                <w:iCs w:val="0"/>
                <w:color w:val="000000" w:themeColor="text1"/>
              </w:rPr>
              <w:pPrChange w:id="840" w:author="Bambi C" w:date="2022-08-31T20:37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ins w:id="841" w:author="Bambi C" w:date="2022-08-31T20:37:00Z">
              <w:r w:rsidRPr="000C3BD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>pass</w:t>
              </w:r>
            </w:ins>
            <w:ins w:id="842" w:author="Bambi C" w:date="2022-08-31T20:36:00Z">
              <w:r w:rsidR="00C03D2F" w:rsidRPr="00DF1F9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</w:t>
              </w:r>
            </w:ins>
          </w:p>
        </w:tc>
      </w:tr>
    </w:tbl>
    <w:p w14:paraId="538B957F" w14:textId="14927888" w:rsidR="009E4684" w:rsidRDefault="009E4684" w:rsidP="009E4684">
      <w:pPr>
        <w:pStyle w:val="Caption"/>
      </w:pPr>
      <w:bookmarkStart w:id="843" w:name="_Ref11286082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ins w:id="844" w:author="Bambi C" w:date="2022-08-31T17:50:00Z">
        <w:r>
          <w:rPr>
            <w:noProof/>
          </w:rPr>
          <w:t>12</w:t>
        </w:r>
      </w:ins>
      <w:del w:id="845" w:author="Bambi C" w:date="2022-08-31T17:50:00Z">
        <w:r w:rsidDel="009E4684">
          <w:rPr>
            <w:noProof/>
          </w:rPr>
          <w:delText>11</w:delText>
        </w:r>
      </w:del>
      <w:r>
        <w:fldChar w:fldCharType="end"/>
      </w:r>
      <w:bookmarkEnd w:id="843"/>
      <w:r>
        <w:t>. starter code for program's classes</w:t>
      </w:r>
    </w:p>
    <w:p w14:paraId="710BC12C" w14:textId="1C794BC0" w:rsidR="009E4684" w:rsidRDefault="00EA0156" w:rsidP="00025D33">
      <w:r>
        <w:t xml:space="preserve">The main body of the script will </w:t>
      </w:r>
      <w:r w:rsidR="00593BF2">
        <w:t xml:space="preserve">be minimal to </w:t>
      </w:r>
      <w:r>
        <w:t>provide</w:t>
      </w:r>
      <w:ins w:id="846" w:author="Bambi C" w:date="2022-08-31T20:39:00Z">
        <w:r w:rsidR="000C3BD2">
          <w:t xml:space="preserve"> to serve </w:t>
        </w:r>
        <w:r w:rsidR="00BF4A0F">
          <w:t>sole purpose of the program</w:t>
        </w:r>
      </w:ins>
      <w:r>
        <w:t xml:space="preserve"> </w:t>
      </w:r>
      <w:del w:id="847" w:author="Bambi C" w:date="2022-08-31T20:39:00Z">
        <w:r w:rsidDel="00BF4A0F">
          <w:delText xml:space="preserve">the </w:delText>
        </w:r>
      </w:del>
      <w:ins w:id="848" w:author="Bambi C" w:date="2022-08-31T20:39:00Z">
        <w:r w:rsidR="00BF4A0F">
          <w:t>“</w:t>
        </w:r>
      </w:ins>
      <w:r>
        <w:t>skeleton</w:t>
      </w:r>
      <w:ins w:id="849" w:author="Bambi C" w:date="2022-08-31T20:39:00Z">
        <w:r w:rsidR="00BF4A0F">
          <w:t>”</w:t>
        </w:r>
      </w:ins>
      <w:r>
        <w:t xml:space="preserve"> </w:t>
      </w:r>
      <w:del w:id="850" w:author="Bambi C" w:date="2022-08-31T20:40:00Z">
        <w:r w:rsidDel="00BF4A0F">
          <w:delText xml:space="preserve">for the program </w:delText>
        </w:r>
        <w:r w:rsidR="00593BF2" w:rsidDel="00BF4A0F">
          <w:delText xml:space="preserve">display logic for </w:delText>
        </w:r>
        <w:r w:rsidR="00E031CD" w:rsidDel="00BF4A0F">
          <w:delText>communicating to the user what the program is doing</w:delText>
        </w:r>
      </w:del>
      <w:ins w:id="851" w:author="Bambi C" w:date="2022-08-31T20:40:00Z">
        <w:r w:rsidR="00BF4A0F">
          <w:t>acts as a “program interface” or “intermediary / broker” between the class functions and the user</w:t>
        </w:r>
      </w:ins>
      <w:ins w:id="852" w:author="Bambi C" w:date="2022-08-31T17:58:00Z">
        <w:r w:rsidR="00187AAC">
          <w:t xml:space="preserve"> (</w:t>
        </w:r>
        <w:r w:rsidR="00187AAC">
          <w:fldChar w:fldCharType="begin"/>
        </w:r>
        <w:r w:rsidR="00187AAC">
          <w:instrText xml:space="preserve"> REF _Ref112861118 \h </w:instrText>
        </w:r>
      </w:ins>
      <w:r w:rsidR="00187AAC">
        <w:fldChar w:fldCharType="separate"/>
      </w:r>
      <w:ins w:id="853" w:author="Bambi C" w:date="2022-08-31T17:58:00Z">
        <w:r w:rsidR="00187AAC">
          <w:t xml:space="preserve">Figure </w:t>
        </w:r>
        <w:r w:rsidR="00187AAC">
          <w:rPr>
            <w:noProof/>
          </w:rPr>
          <w:t>13</w:t>
        </w:r>
        <w:r w:rsidR="00187AAC">
          <w:fldChar w:fldCharType="end"/>
        </w:r>
        <w:r w:rsidR="00187AAC">
          <w:t>)</w:t>
        </w:r>
      </w:ins>
      <w:r w:rsidR="00E031CD">
        <w:t>.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E254DD" w:rsidRPr="009E33F3" w14:paraId="0751ADF6" w14:textId="77777777" w:rsidTr="00E254DD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5117B64" w14:textId="77777777" w:rsidR="00E254DD" w:rsidRPr="00E254DD" w:rsidRDefault="00E254DD" w:rsidP="00E254DD">
            <w:pPr>
              <w:rPr>
                <w:ins w:id="854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  <w:ins w:id="855" w:author="Bambi C" w:date="2022-08-31T17:57:00Z"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Main Body of </w:t>
              </w:r>
              <w:proofErr w:type="gramStart"/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>Script  ----------------------------------------------------</w:t>
              </w:r>
              <w:proofErr w:type="gramEnd"/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#</w:t>
              </w:r>
            </w:ins>
          </w:p>
          <w:p w14:paraId="5AB75CA1" w14:textId="77777777" w:rsidR="00E254DD" w:rsidRPr="00E254DD" w:rsidRDefault="00E254DD" w:rsidP="00E254DD">
            <w:pPr>
              <w:rPr>
                <w:ins w:id="856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  <w:ins w:id="857" w:author="Bambi C" w:date="2022-08-31T17:57:00Z"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># Load data from file into a list of product objects when script starts</w:t>
              </w:r>
            </w:ins>
          </w:p>
          <w:p w14:paraId="47697A42" w14:textId="77777777" w:rsidR="00E254DD" w:rsidRPr="00E254DD" w:rsidRDefault="00E254DD" w:rsidP="00E254DD">
            <w:pPr>
              <w:rPr>
                <w:ins w:id="858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  <w:ins w:id="859" w:author="Bambi C" w:date="2022-08-31T17:57:00Z"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># Show user a menu of options</w:t>
              </w:r>
            </w:ins>
          </w:p>
          <w:p w14:paraId="348413CA" w14:textId="77777777" w:rsidR="00E254DD" w:rsidRPr="00E254DD" w:rsidRDefault="00E254DD" w:rsidP="00E254DD">
            <w:pPr>
              <w:rPr>
                <w:ins w:id="860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  <w:ins w:id="861" w:author="Bambi C" w:date="2022-08-31T17:57:00Z"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># Get user's menu option choice</w:t>
              </w:r>
            </w:ins>
          </w:p>
          <w:p w14:paraId="49F7EFBE" w14:textId="77777777" w:rsidR="00E254DD" w:rsidRPr="00E254DD" w:rsidRDefault="00E254DD" w:rsidP="00E254DD">
            <w:pPr>
              <w:rPr>
                <w:ins w:id="862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  <w:ins w:id="863" w:author="Bambi C" w:date="2022-08-31T17:57:00Z"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Show user current data in the list of product objects</w:t>
              </w:r>
            </w:ins>
          </w:p>
          <w:p w14:paraId="47B5312D" w14:textId="77777777" w:rsidR="00E254DD" w:rsidRPr="00E254DD" w:rsidRDefault="00E254DD" w:rsidP="00E254DD">
            <w:pPr>
              <w:rPr>
                <w:ins w:id="864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  <w:ins w:id="865" w:author="Bambi C" w:date="2022-08-31T17:57:00Z"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Let user add data to the list of product objects</w:t>
              </w:r>
            </w:ins>
          </w:p>
          <w:p w14:paraId="0D2C6D6F" w14:textId="77777777" w:rsidR="00E254DD" w:rsidRPr="00E254DD" w:rsidRDefault="00E254DD" w:rsidP="00E254DD">
            <w:pPr>
              <w:rPr>
                <w:ins w:id="866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  <w:ins w:id="867" w:author="Bambi C" w:date="2022-08-31T17:57:00Z"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</w:t>
              </w:r>
              <w:proofErr w:type="gramStart"/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>let</w:t>
              </w:r>
              <w:proofErr w:type="gramEnd"/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user save current data to file and exit program</w:t>
              </w:r>
            </w:ins>
          </w:p>
          <w:p w14:paraId="7C6EE5E1" w14:textId="77777777" w:rsidR="00E254DD" w:rsidRPr="00E254DD" w:rsidRDefault="00E254DD" w:rsidP="00E254DD">
            <w:pPr>
              <w:rPr>
                <w:ins w:id="868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</w:p>
          <w:p w14:paraId="1B10AE4D" w14:textId="4575EF89" w:rsidR="00E254DD" w:rsidRPr="00DF1F96" w:rsidDel="00E254DD" w:rsidRDefault="00E254DD" w:rsidP="00E254DD">
            <w:pPr>
              <w:rPr>
                <w:del w:id="869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  <w:ins w:id="870" w:author="Bambi C" w:date="2022-08-31T17:57:00Z"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Main Body of </w:t>
              </w:r>
              <w:proofErr w:type="gramStart"/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>Script  ----------------------------------------------------</w:t>
              </w:r>
              <w:proofErr w:type="gramEnd"/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#</w:t>
              </w:r>
            </w:ins>
            <w:del w:id="871" w:author="Bambi C" w:date="2022-08-31T17:57:00Z">
              <w:r w:rsidRPr="00DF1F96" w:rsidDel="00E254DD">
                <w:rPr>
                  <w:rFonts w:ascii="Consolas" w:hAnsi="Consolas" w:cs="Consolas"/>
                  <w:iCs w:val="0"/>
                  <w:color w:val="000000" w:themeColor="text1"/>
                </w:rPr>
                <w:delText>class IO:</w:delText>
              </w:r>
            </w:del>
          </w:p>
          <w:p w14:paraId="69FB929E" w14:textId="30D135C3" w:rsidR="00E254DD" w:rsidRPr="00DF1F96" w:rsidDel="00E254DD" w:rsidRDefault="00E254DD" w:rsidP="00DF1F96">
            <w:pPr>
              <w:rPr>
                <w:del w:id="872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  <w:del w:id="873" w:author="Bambi C" w:date="2022-08-31T17:57:00Z">
              <w:r w:rsidRPr="00DF1F96" w:rsidDel="00E254DD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TODO: Add code to show menu to user</w:delText>
              </w:r>
            </w:del>
          </w:p>
          <w:p w14:paraId="73349EA6" w14:textId="09CA1F8B" w:rsidR="00E254DD" w:rsidRPr="00DF1F96" w:rsidDel="00E254DD" w:rsidRDefault="00E254DD" w:rsidP="00DF1F96">
            <w:pPr>
              <w:rPr>
                <w:del w:id="874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  <w:del w:id="875" w:author="Bambi C" w:date="2022-08-31T17:57:00Z">
              <w:r w:rsidRPr="00DF1F96" w:rsidDel="00E254DD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TODO: Add code to get user's choice</w:delText>
              </w:r>
            </w:del>
          </w:p>
          <w:p w14:paraId="44B72BAF" w14:textId="7BD12F2D" w:rsidR="00E254DD" w:rsidRPr="00DF1F96" w:rsidDel="00E254DD" w:rsidRDefault="00E254DD" w:rsidP="00DF1F96">
            <w:pPr>
              <w:rPr>
                <w:del w:id="876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  <w:del w:id="877" w:author="Bambi C" w:date="2022-08-31T17:57:00Z">
              <w:r w:rsidRPr="00DF1F96" w:rsidDel="00E254DD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TODO: Add code to show the current data from the file to user</w:delText>
              </w:r>
            </w:del>
          </w:p>
          <w:p w14:paraId="4213A946" w14:textId="230BC1AB" w:rsidR="00E254DD" w:rsidRPr="009E33F3" w:rsidRDefault="00E254DD" w:rsidP="00DF1F9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del w:id="878" w:author="Bambi C" w:date="2022-08-31T17:57:00Z">
              <w:r w:rsidRPr="00DF1F96" w:rsidDel="00E254DD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TODO: Add code to get product data from user</w:delText>
              </w:r>
            </w:del>
          </w:p>
        </w:tc>
      </w:tr>
    </w:tbl>
    <w:p w14:paraId="638B6D70" w14:textId="29D0A37E" w:rsidR="00E254DD" w:rsidDel="00E254DD" w:rsidRDefault="00E254DD" w:rsidP="00E254DD">
      <w:pPr>
        <w:pStyle w:val="Caption"/>
        <w:rPr>
          <w:del w:id="879" w:author="Bambi C" w:date="2022-08-31T17:57:00Z"/>
        </w:rPr>
      </w:pPr>
      <w:bookmarkStart w:id="880" w:name="_Ref11286111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ins w:id="881" w:author="Bambi C" w:date="2022-08-31T17:57:00Z">
        <w:r>
          <w:rPr>
            <w:noProof/>
          </w:rPr>
          <w:t>13</w:t>
        </w:r>
      </w:ins>
      <w:del w:id="882" w:author="Bambi C" w:date="2022-08-31T17:57:00Z">
        <w:r w:rsidDel="00E254DD">
          <w:rPr>
            <w:noProof/>
          </w:rPr>
          <w:delText>12</w:delText>
        </w:r>
      </w:del>
      <w:r>
        <w:fldChar w:fldCharType="end"/>
      </w:r>
      <w:bookmarkEnd w:id="880"/>
      <w:r>
        <w:t>. starter code for program's classes</w:t>
      </w:r>
    </w:p>
    <w:p w14:paraId="3E3D8C42" w14:textId="77777777" w:rsidR="00E031CD" w:rsidRDefault="00E031CD" w:rsidP="00E254DD">
      <w:pPr>
        <w:pStyle w:val="Caption"/>
        <w:pPrChange w:id="883" w:author="Bambi C" w:date="2022-08-31T17:57:00Z">
          <w:pPr/>
        </w:pPrChange>
      </w:pPr>
    </w:p>
    <w:p w14:paraId="6C3BCD74" w14:textId="3C7026DA" w:rsidR="001013FF" w:rsidDel="00D33CBC" w:rsidRDefault="00E466EC" w:rsidP="00A72136">
      <w:pPr>
        <w:shd w:val="clear" w:color="auto" w:fill="FFFF00"/>
        <w:rPr>
          <w:del w:id="884" w:author="Bambi C" w:date="2022-08-31T17:30:00Z"/>
        </w:rPr>
        <w:pPrChange w:id="885" w:author="Bambi C" w:date="2022-08-28T11:57:00Z">
          <w:pPr/>
        </w:pPrChange>
      </w:pPr>
      <w:del w:id="886" w:author="Bambi C" w:date="2022-08-31T17:30:00Z">
        <w:r w:rsidDel="00D33CBC">
          <w:delText xml:space="preserve">I have found it helpful to plan out in advance (at least at a high-level), how to organize </w:delText>
        </w:r>
        <w:r w:rsidR="005653A1" w:rsidDel="00D33CBC">
          <w:delText xml:space="preserve">requirements into features, and the order in which </w:delText>
        </w:r>
        <w:r w:rsidR="00F2706D" w:rsidDel="00D33CBC">
          <w:delText>to</w:delText>
        </w:r>
        <w:r w:rsidR="005653A1" w:rsidDel="00D33CBC">
          <w:delText xml:space="preserve"> develop</w:delText>
        </w:r>
        <w:r w:rsidR="00595037" w:rsidDel="00D33CBC">
          <w:delText xml:space="preserve"> components, integrate, and then iterate further.</w:delText>
        </w:r>
        <w:bookmarkStart w:id="887" w:name="_Toc112873974"/>
        <w:bookmarkEnd w:id="887"/>
      </w:del>
    </w:p>
    <w:p w14:paraId="4F8B8085" w14:textId="55F2D7A1" w:rsidR="00C552D0" w:rsidDel="00D33CBC" w:rsidRDefault="00C552D0" w:rsidP="00A72136">
      <w:pPr>
        <w:shd w:val="clear" w:color="auto" w:fill="FFFF00"/>
        <w:rPr>
          <w:del w:id="888" w:author="Bambi C" w:date="2022-08-31T17:30:00Z"/>
        </w:rPr>
        <w:pPrChange w:id="889" w:author="Bambi C" w:date="2022-08-28T11:57:00Z">
          <w:pPr/>
        </w:pPrChange>
      </w:pPr>
      <w:del w:id="890" w:author="Bambi C" w:date="2022-08-31T17:30:00Z">
        <w:r w:rsidDel="00D33CBC">
          <w:delText>Module: Add</w:delText>
        </w:r>
        <w:bookmarkStart w:id="891" w:name="_Toc112873975"/>
        <w:bookmarkEnd w:id="891"/>
      </w:del>
    </w:p>
    <w:p w14:paraId="01295A93" w14:textId="7B90F073" w:rsidR="0081594C" w:rsidDel="00D33CBC" w:rsidRDefault="0081594C" w:rsidP="00A72136">
      <w:pPr>
        <w:pStyle w:val="ListParagraph"/>
        <w:numPr>
          <w:ilvl w:val="0"/>
          <w:numId w:val="39"/>
        </w:numPr>
        <w:shd w:val="clear" w:color="auto" w:fill="FFFF00"/>
        <w:rPr>
          <w:del w:id="892" w:author="Bambi C" w:date="2022-08-31T17:30:00Z"/>
        </w:rPr>
        <w:pPrChange w:id="893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894" w:author="Bambi C" w:date="2022-08-31T17:30:00Z">
        <w:r w:rsidDel="00D33CBC">
          <w:delText xml:space="preserve">Manually create default </w:delText>
        </w:r>
        <w:r w:rsidR="009709FD" w:rsidDel="00D33CBC">
          <w:delText xml:space="preserve">output </w:delText>
        </w:r>
        <w:r w:rsidDel="00D33CBC">
          <w:delText>file</w:delText>
        </w:r>
        <w:bookmarkStart w:id="895" w:name="_Toc112873976"/>
        <w:bookmarkEnd w:id="895"/>
      </w:del>
    </w:p>
    <w:p w14:paraId="09233C2D" w14:textId="5069F5DA" w:rsidR="00DC7681" w:rsidDel="00D33CBC" w:rsidRDefault="00117CA2" w:rsidP="00A72136">
      <w:pPr>
        <w:pStyle w:val="ListParagraph"/>
        <w:numPr>
          <w:ilvl w:val="0"/>
          <w:numId w:val="39"/>
        </w:numPr>
        <w:shd w:val="clear" w:color="auto" w:fill="FFFF00"/>
        <w:rPr>
          <w:del w:id="896" w:author="Bambi C" w:date="2022-08-31T17:30:00Z"/>
        </w:rPr>
        <w:pPrChange w:id="897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898" w:author="Bambi C" w:date="2022-08-31T17:30:00Z">
        <w:r w:rsidDel="00D33CBC">
          <w:delText>W</w:delText>
        </w:r>
        <w:r w:rsidR="00DB1576" w:rsidDel="00D33CBC">
          <w:delText>rite data to default output file</w:delText>
        </w:r>
        <w:bookmarkStart w:id="899" w:name="_Toc112873977"/>
        <w:bookmarkEnd w:id="899"/>
      </w:del>
    </w:p>
    <w:p w14:paraId="6420126F" w14:textId="6C14F420" w:rsidR="00504B4B" w:rsidDel="00D33CBC" w:rsidRDefault="00F55F00" w:rsidP="00A72136">
      <w:pPr>
        <w:pStyle w:val="ListParagraph"/>
        <w:numPr>
          <w:ilvl w:val="0"/>
          <w:numId w:val="39"/>
        </w:numPr>
        <w:shd w:val="clear" w:color="auto" w:fill="FFFF00"/>
        <w:rPr>
          <w:del w:id="900" w:author="Bambi C" w:date="2022-08-31T17:30:00Z"/>
        </w:rPr>
        <w:pPrChange w:id="901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902" w:author="Bambi C" w:date="2022-08-31T17:30:00Z">
        <w:r w:rsidDel="00D33CBC">
          <w:delText>V</w:delText>
        </w:r>
        <w:r w:rsidR="009A4F73" w:rsidDel="00D33CBC">
          <w:delText>erify data is being writte</w:delText>
        </w:r>
        <w:r w:rsidR="0038496A" w:rsidDel="00D33CBC">
          <w:delText>n</w:delText>
        </w:r>
        <w:r w:rsidDel="00D33CBC">
          <w:delText xml:space="preserve"> (i.e., open default output file in text editor, note before / after changes)</w:delText>
        </w:r>
        <w:bookmarkStart w:id="903" w:name="_Toc112873978"/>
        <w:bookmarkEnd w:id="903"/>
      </w:del>
    </w:p>
    <w:p w14:paraId="608E0D3F" w14:textId="591B91CD" w:rsidR="0038496A" w:rsidDel="00D33CBC" w:rsidRDefault="00300C68" w:rsidP="00A72136">
      <w:pPr>
        <w:pStyle w:val="ListParagraph"/>
        <w:numPr>
          <w:ilvl w:val="0"/>
          <w:numId w:val="39"/>
        </w:numPr>
        <w:shd w:val="clear" w:color="auto" w:fill="FFFF00"/>
        <w:rPr>
          <w:del w:id="904" w:author="Bambi C" w:date="2022-08-31T17:30:00Z"/>
        </w:rPr>
        <w:pPrChange w:id="905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906" w:author="Bambi C" w:date="2022-08-31T17:30:00Z">
        <w:r w:rsidDel="00D33CBC">
          <w:delText>I</w:delText>
        </w:r>
        <w:r w:rsidR="0038496A" w:rsidDel="00D33CBC">
          <w:delText xml:space="preserve">nput </w:delText>
        </w:r>
        <w:r w:rsidR="00DC3DAE" w:rsidDel="00D33CBC">
          <w:delText>functions to allow user to enter data</w:delText>
        </w:r>
        <w:bookmarkStart w:id="907" w:name="_Toc112873979"/>
        <w:bookmarkEnd w:id="907"/>
      </w:del>
    </w:p>
    <w:p w14:paraId="14B746C5" w14:textId="5302DABF" w:rsidR="00DB1576" w:rsidDel="00D33CBC" w:rsidRDefault="00300C68" w:rsidP="00A72136">
      <w:pPr>
        <w:pStyle w:val="ListParagraph"/>
        <w:numPr>
          <w:ilvl w:val="0"/>
          <w:numId w:val="39"/>
        </w:numPr>
        <w:shd w:val="clear" w:color="auto" w:fill="FFFF00"/>
        <w:rPr>
          <w:del w:id="908" w:author="Bambi C" w:date="2022-08-31T17:30:00Z"/>
        </w:rPr>
        <w:pPrChange w:id="909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910" w:author="Bambi C" w:date="2022-08-31T17:30:00Z">
        <w:r w:rsidDel="00D33CBC">
          <w:delText>E</w:delText>
        </w:r>
        <w:r w:rsidR="0002651C" w:rsidDel="00D33CBC">
          <w:delText>xception catching</w:delText>
        </w:r>
        <w:bookmarkStart w:id="911" w:name="_Toc112873980"/>
        <w:bookmarkEnd w:id="911"/>
      </w:del>
    </w:p>
    <w:p w14:paraId="7DC06A74" w14:textId="0FCA1C0E" w:rsidR="00504B4B" w:rsidDel="00D33CBC" w:rsidRDefault="00504B4B" w:rsidP="00A72136">
      <w:pPr>
        <w:shd w:val="clear" w:color="auto" w:fill="FFFF00"/>
        <w:rPr>
          <w:del w:id="912" w:author="Bambi C" w:date="2022-08-31T17:30:00Z"/>
        </w:rPr>
        <w:pPrChange w:id="913" w:author="Bambi C" w:date="2022-08-28T11:57:00Z">
          <w:pPr/>
        </w:pPrChange>
      </w:pPr>
      <w:del w:id="914" w:author="Bambi C" w:date="2022-08-31T17:30:00Z">
        <w:r w:rsidDel="00D33CBC">
          <w:delText>Module: Load</w:delText>
        </w:r>
        <w:bookmarkStart w:id="915" w:name="_Toc112873981"/>
        <w:bookmarkEnd w:id="915"/>
      </w:del>
    </w:p>
    <w:p w14:paraId="750745C7" w14:textId="1093E7DC" w:rsidR="009A4F73" w:rsidDel="00D33CBC" w:rsidRDefault="00300C68" w:rsidP="00A72136">
      <w:pPr>
        <w:pStyle w:val="ListParagraph"/>
        <w:numPr>
          <w:ilvl w:val="0"/>
          <w:numId w:val="39"/>
        </w:numPr>
        <w:shd w:val="clear" w:color="auto" w:fill="FFFF00"/>
        <w:rPr>
          <w:del w:id="916" w:author="Bambi C" w:date="2022-08-31T17:30:00Z"/>
        </w:rPr>
        <w:pPrChange w:id="917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918" w:author="Bambi C" w:date="2022-08-31T17:30:00Z">
        <w:r w:rsidDel="00D33CBC">
          <w:delText>O</w:delText>
        </w:r>
        <w:r w:rsidR="00B8548C" w:rsidDel="00D33CBC">
          <w:delText xml:space="preserve">pen </w:delText>
        </w:r>
        <w:r w:rsidDel="00D33CBC">
          <w:delText xml:space="preserve">default output </w:delText>
        </w:r>
        <w:r w:rsidR="00B8548C" w:rsidDel="00D33CBC">
          <w:delText>file</w:delText>
        </w:r>
        <w:bookmarkStart w:id="919" w:name="_Toc112873982"/>
        <w:bookmarkEnd w:id="919"/>
      </w:del>
    </w:p>
    <w:p w14:paraId="75172D70" w14:textId="7DD02551" w:rsidR="00B8548C" w:rsidDel="00D33CBC" w:rsidRDefault="004A16A7" w:rsidP="00A72136">
      <w:pPr>
        <w:pStyle w:val="ListParagraph"/>
        <w:numPr>
          <w:ilvl w:val="0"/>
          <w:numId w:val="39"/>
        </w:numPr>
        <w:shd w:val="clear" w:color="auto" w:fill="FFFF00"/>
        <w:rPr>
          <w:del w:id="920" w:author="Bambi C" w:date="2022-08-31T17:30:00Z"/>
        </w:rPr>
        <w:pPrChange w:id="921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922" w:author="Bambi C" w:date="2022-08-31T17:30:00Z">
        <w:r w:rsidDel="00D33CBC">
          <w:delText>R</w:delText>
        </w:r>
        <w:r w:rsidR="00B8548C" w:rsidDel="00D33CBC">
          <w:delText>ead raw data from default output file</w:delText>
        </w:r>
        <w:bookmarkStart w:id="923" w:name="_Toc112873983"/>
        <w:bookmarkEnd w:id="923"/>
      </w:del>
    </w:p>
    <w:p w14:paraId="7107CBD5" w14:textId="67724469" w:rsidR="0038496A" w:rsidDel="00D33CBC" w:rsidRDefault="004A16A7" w:rsidP="00A72136">
      <w:pPr>
        <w:pStyle w:val="ListParagraph"/>
        <w:numPr>
          <w:ilvl w:val="0"/>
          <w:numId w:val="39"/>
        </w:numPr>
        <w:shd w:val="clear" w:color="auto" w:fill="FFFF00"/>
        <w:rPr>
          <w:del w:id="924" w:author="Bambi C" w:date="2022-08-31T17:30:00Z"/>
        </w:rPr>
        <w:pPrChange w:id="925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926" w:author="Bambi C" w:date="2022-08-31T17:30:00Z">
        <w:r w:rsidDel="00D33CBC">
          <w:delText>D</w:delText>
        </w:r>
        <w:r w:rsidR="0038496A" w:rsidDel="00D33CBC">
          <w:delText xml:space="preserve">isplay </w:delText>
        </w:r>
        <w:r w:rsidR="008942AF" w:rsidDel="00D33CBC">
          <w:delText>data from default output file</w:delText>
        </w:r>
        <w:bookmarkStart w:id="927" w:name="_Toc112873984"/>
        <w:bookmarkEnd w:id="927"/>
      </w:del>
    </w:p>
    <w:p w14:paraId="04D984AE" w14:textId="6DFF5EBB" w:rsidR="00830283" w:rsidDel="00D33CBC" w:rsidRDefault="004A16A7" w:rsidP="00A72136">
      <w:pPr>
        <w:pStyle w:val="ListParagraph"/>
        <w:numPr>
          <w:ilvl w:val="0"/>
          <w:numId w:val="39"/>
        </w:numPr>
        <w:shd w:val="clear" w:color="auto" w:fill="FFFF00"/>
        <w:rPr>
          <w:del w:id="928" w:author="Bambi C" w:date="2022-08-31T17:30:00Z"/>
        </w:rPr>
        <w:pPrChange w:id="929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930" w:author="Bambi C" w:date="2022-08-31T17:30:00Z">
        <w:r w:rsidDel="00D33CBC">
          <w:delText>E</w:delText>
        </w:r>
        <w:r w:rsidR="00830283" w:rsidDel="00D33CBC">
          <w:delText>xception catching</w:delText>
        </w:r>
        <w:bookmarkStart w:id="931" w:name="_Toc112873985"/>
        <w:bookmarkEnd w:id="931"/>
      </w:del>
    </w:p>
    <w:p w14:paraId="638BA198" w14:textId="1320E1F4" w:rsidR="008942AF" w:rsidDel="00D33CBC" w:rsidRDefault="00973A9C" w:rsidP="00A72136">
      <w:pPr>
        <w:shd w:val="clear" w:color="auto" w:fill="FFFF00"/>
        <w:rPr>
          <w:del w:id="932" w:author="Bambi C" w:date="2022-08-31T17:30:00Z"/>
        </w:rPr>
        <w:pPrChange w:id="933" w:author="Bambi C" w:date="2022-08-28T11:57:00Z">
          <w:pPr/>
        </w:pPrChange>
      </w:pPr>
      <w:del w:id="934" w:author="Bambi C" w:date="2022-08-31T17:30:00Z">
        <w:r w:rsidDel="00D33CBC">
          <w:delText>Module: Quit</w:delText>
        </w:r>
        <w:bookmarkStart w:id="935" w:name="_Toc112873986"/>
        <w:bookmarkEnd w:id="935"/>
      </w:del>
    </w:p>
    <w:p w14:paraId="1E176252" w14:textId="72000352" w:rsidR="00973A9C" w:rsidDel="00D33CBC" w:rsidRDefault="004A16A7" w:rsidP="00A72136">
      <w:pPr>
        <w:pStyle w:val="ListParagraph"/>
        <w:numPr>
          <w:ilvl w:val="0"/>
          <w:numId w:val="39"/>
        </w:numPr>
        <w:shd w:val="clear" w:color="auto" w:fill="FFFF00"/>
        <w:rPr>
          <w:del w:id="936" w:author="Bambi C" w:date="2022-08-31T17:30:00Z"/>
        </w:rPr>
        <w:pPrChange w:id="937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938" w:author="Bambi C" w:date="2022-08-31T17:30:00Z">
        <w:r w:rsidDel="00D33CBC">
          <w:delText>E</w:delText>
        </w:r>
        <w:r w:rsidR="00830283" w:rsidDel="00D33CBC">
          <w:delText>xit program</w:delText>
        </w:r>
        <w:bookmarkStart w:id="939" w:name="_Toc112873987"/>
        <w:bookmarkEnd w:id="939"/>
      </w:del>
    </w:p>
    <w:p w14:paraId="43535273" w14:textId="57C44D6B" w:rsidR="00830283" w:rsidDel="00D33CBC" w:rsidRDefault="004A16A7" w:rsidP="00A72136">
      <w:pPr>
        <w:pStyle w:val="ListParagraph"/>
        <w:numPr>
          <w:ilvl w:val="0"/>
          <w:numId w:val="39"/>
        </w:numPr>
        <w:shd w:val="clear" w:color="auto" w:fill="FFFF00"/>
        <w:rPr>
          <w:del w:id="940" w:author="Bambi C" w:date="2022-08-31T17:30:00Z"/>
        </w:rPr>
        <w:pPrChange w:id="941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942" w:author="Bambi C" w:date="2022-08-31T17:30:00Z">
        <w:r w:rsidDel="00D33CBC">
          <w:delText>C</w:delText>
        </w:r>
        <w:r w:rsidR="00E15D59" w:rsidDel="00D33CBC">
          <w:delText>heck if changes to data have been saved before quitting</w:delText>
        </w:r>
        <w:bookmarkStart w:id="943" w:name="_Toc112873988"/>
        <w:bookmarkEnd w:id="943"/>
      </w:del>
    </w:p>
    <w:p w14:paraId="0FF78CBF" w14:textId="4207A92E" w:rsidR="004A16A7" w:rsidDel="00D33CBC" w:rsidRDefault="004A16A7" w:rsidP="00A72136">
      <w:pPr>
        <w:pStyle w:val="ListParagraph"/>
        <w:numPr>
          <w:ilvl w:val="0"/>
          <w:numId w:val="39"/>
        </w:numPr>
        <w:shd w:val="clear" w:color="auto" w:fill="FFFF00"/>
        <w:rPr>
          <w:del w:id="944" w:author="Bambi C" w:date="2022-08-31T17:30:00Z"/>
        </w:rPr>
        <w:pPrChange w:id="945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946" w:author="Bambi C" w:date="2022-08-31T17:30:00Z">
        <w:r w:rsidDel="00D33CBC">
          <w:delText xml:space="preserve">Input functions to allow user to </w:delText>
        </w:r>
        <w:r w:rsidR="00680F98" w:rsidDel="00D33CBC">
          <w:delText>choose to</w:delText>
        </w:r>
        <w:r w:rsidDel="00D33CBC">
          <w:delText xml:space="preserve"> quit without saving or return to menu</w:delText>
        </w:r>
        <w:bookmarkStart w:id="947" w:name="_Toc112873989"/>
        <w:bookmarkEnd w:id="947"/>
      </w:del>
    </w:p>
    <w:p w14:paraId="2D15DB70" w14:textId="7D4F82EF" w:rsidR="00F81879" w:rsidDel="00562C7C" w:rsidRDefault="001013FF" w:rsidP="00944E18">
      <w:pPr>
        <w:pStyle w:val="Heading3"/>
        <w:rPr>
          <w:del w:id="948" w:author="Bambi C" w:date="2022-08-31T18:00:00Z"/>
        </w:rPr>
      </w:pPr>
      <w:del w:id="949" w:author="Bambi C" w:date="2022-08-31T18:00:00Z">
        <w:r w:rsidDel="00562C7C">
          <w:delText xml:space="preserve">User journey </w:delText>
        </w:r>
        <w:r w:rsidR="00F81879" w:rsidDel="00562C7C">
          <w:delText>flow</w:delText>
        </w:r>
        <w:r w:rsidDel="00562C7C">
          <w:delText>s</w:delText>
        </w:r>
        <w:bookmarkStart w:id="950" w:name="_Toc112873990"/>
        <w:bookmarkEnd w:id="950"/>
      </w:del>
    </w:p>
    <w:p w14:paraId="59E07AE4" w14:textId="536ACE59" w:rsidR="00F81879" w:rsidDel="00562C7C" w:rsidRDefault="001013FF" w:rsidP="00A72136">
      <w:pPr>
        <w:shd w:val="clear" w:color="auto" w:fill="FFFF00"/>
        <w:rPr>
          <w:del w:id="951" w:author="Bambi C" w:date="2022-08-31T18:00:00Z"/>
        </w:rPr>
        <w:pPrChange w:id="952" w:author="Bambi C" w:date="2022-08-28T11:58:00Z">
          <w:pPr/>
        </w:pPrChange>
      </w:pPr>
      <w:del w:id="953" w:author="Bambi C" w:date="2022-08-31T18:00:00Z">
        <w:r w:rsidDel="00562C7C">
          <w:delText xml:space="preserve">In contrast to Section </w:delText>
        </w:r>
        <w:r w:rsidR="004B4342" w:rsidDel="00562C7C">
          <w:fldChar w:fldCharType="begin"/>
        </w:r>
        <w:r w:rsidR="004B4342" w:rsidDel="00562C7C">
          <w:delInstrText xml:space="preserve"> REF _Ref112237897 \r \h </w:delInstrText>
        </w:r>
        <w:r w:rsidR="00A72136" w:rsidDel="00562C7C">
          <w:delInstrText xml:space="preserve"> \* MERGEFORMAT </w:delInstrText>
        </w:r>
        <w:r w:rsidR="004B4342" w:rsidDel="00562C7C">
          <w:fldChar w:fldCharType="separate"/>
        </w:r>
        <w:r w:rsidR="004B4342" w:rsidDel="00562C7C">
          <w:delText>4.2.4</w:delText>
        </w:r>
        <w:r w:rsidR="004B4342" w:rsidDel="00562C7C">
          <w:fldChar w:fldCharType="end"/>
        </w:r>
        <w:r w:rsidR="004B4342" w:rsidDel="00562C7C">
          <w:delText xml:space="preserve">, </w:delText>
        </w:r>
        <w:r w:rsidR="009714C6" w:rsidDel="00562C7C">
          <w:delText xml:space="preserve">understanding how the user is expected to navigate through the program </w:delText>
        </w:r>
        <w:r w:rsidR="00680786" w:rsidDel="00562C7C">
          <w:delText>further aids development.</w:delText>
        </w:r>
        <w:bookmarkStart w:id="954" w:name="_Toc112873991"/>
        <w:bookmarkEnd w:id="954"/>
      </w:del>
    </w:p>
    <w:p w14:paraId="358ECB5B" w14:textId="2F07FD0F" w:rsidR="003B6E4F" w:rsidDel="00562C7C" w:rsidRDefault="00BC7EE2" w:rsidP="00A72136">
      <w:pPr>
        <w:shd w:val="clear" w:color="auto" w:fill="FFFF00"/>
        <w:rPr>
          <w:del w:id="955" w:author="Bambi C" w:date="2022-08-31T18:00:00Z"/>
        </w:rPr>
        <w:pPrChange w:id="956" w:author="Bambi C" w:date="2022-08-28T11:58:00Z">
          <w:pPr/>
        </w:pPrChange>
      </w:pPr>
      <w:del w:id="957" w:author="Bambi C" w:date="2022-08-31T18:00:00Z">
        <w:r w:rsidDel="00562C7C">
          <w:delText xml:space="preserve">Flow #0 – Core: </w:delText>
        </w:r>
        <w:r w:rsidR="00680786" w:rsidDel="00562C7C">
          <w:delText>User opens program</w:delText>
        </w:r>
        <w:r w:rsidR="0009252C" w:rsidDel="00562C7C">
          <w:delText xml:space="preserve"> &gt; </w:delText>
        </w:r>
        <w:r w:rsidR="00680786" w:rsidDel="00562C7C">
          <w:delText>Program opens default file</w:delText>
        </w:r>
        <w:r w:rsidR="0009252C" w:rsidDel="00562C7C">
          <w:delText xml:space="preserve"> &gt; </w:delText>
        </w:r>
        <w:r w:rsidR="00680786" w:rsidDel="00562C7C">
          <w:delText>Program</w:delText>
        </w:r>
        <w:r w:rsidR="003B6E4F" w:rsidDel="00562C7C">
          <w:delText xml:space="preserve"> loads data from </w:delText>
        </w:r>
        <w:r w:rsidR="001B0944" w:rsidDel="00562C7C">
          <w:delText xml:space="preserve">default </w:delText>
        </w:r>
        <w:r w:rsidR="003B6E4F" w:rsidDel="00562C7C">
          <w:delText>file into program memory</w:delText>
        </w:r>
        <w:r w:rsidR="0009252C" w:rsidDel="00562C7C">
          <w:delText xml:space="preserve"> &gt; </w:delText>
        </w:r>
        <w:r w:rsidR="003B6E4F" w:rsidDel="00562C7C">
          <w:delText>Program display</w:delText>
        </w:r>
        <w:r w:rsidR="001B0944" w:rsidDel="00562C7C">
          <w:delText>s</w:delText>
        </w:r>
        <w:r w:rsidR="003B6E4F" w:rsidDel="00562C7C">
          <w:delText xml:space="preserve"> </w:delText>
        </w:r>
        <w:r w:rsidR="001B0944" w:rsidDel="00562C7C">
          <w:delText xml:space="preserve">current </w:delText>
        </w:r>
        <w:r w:rsidR="003B6E4F" w:rsidDel="00562C7C">
          <w:delText>data to user</w:delText>
        </w:r>
        <w:r w:rsidR="00CC36AA" w:rsidDel="00562C7C">
          <w:delText xml:space="preserve"> in human-readable format</w:delText>
        </w:r>
        <w:r w:rsidR="0009252C" w:rsidDel="00562C7C">
          <w:delText xml:space="preserve"> &gt; </w:delText>
        </w:r>
        <w:r w:rsidR="003B6E4F" w:rsidDel="00562C7C">
          <w:delText xml:space="preserve">Program </w:delText>
        </w:r>
        <w:r w:rsidR="00CC36AA" w:rsidDel="00562C7C">
          <w:delText xml:space="preserve">displays </w:delText>
        </w:r>
        <w:r w:rsidR="00760083" w:rsidDel="00562C7C">
          <w:delText>menu of options</w:delText>
        </w:r>
        <w:r w:rsidR="00CC36AA" w:rsidDel="00562C7C">
          <w:delText xml:space="preserve"> / </w:delText>
        </w:r>
        <w:r w:rsidR="00AB1B16" w:rsidDel="00562C7C">
          <w:delText>functions</w:delText>
        </w:r>
        <w:r w:rsidR="00CC36AA" w:rsidDel="00562C7C">
          <w:delText xml:space="preserve"> to user: Add data, Save data, Quit program</w:delText>
        </w:r>
        <w:bookmarkStart w:id="958" w:name="_Toc112873992"/>
        <w:bookmarkEnd w:id="958"/>
      </w:del>
    </w:p>
    <w:p w14:paraId="62A1F4B8" w14:textId="40D0076D" w:rsidR="00AB1B16" w:rsidDel="00562C7C" w:rsidRDefault="008E7C88" w:rsidP="00A72136">
      <w:pPr>
        <w:shd w:val="clear" w:color="auto" w:fill="FFFF00"/>
        <w:rPr>
          <w:del w:id="959" w:author="Bambi C" w:date="2022-08-31T18:00:00Z"/>
        </w:rPr>
        <w:pPrChange w:id="960" w:author="Bambi C" w:date="2022-08-28T11:58:00Z">
          <w:pPr/>
        </w:pPrChange>
      </w:pPr>
      <w:del w:id="961" w:author="Bambi C" w:date="2022-08-31T18:00:00Z">
        <w:r w:rsidDel="00562C7C">
          <w:delText xml:space="preserve">Flow #1 </w:delText>
        </w:r>
        <w:r w:rsidR="00B038BC" w:rsidDel="00562C7C">
          <w:delText xml:space="preserve">– </w:delText>
        </w:r>
        <w:r w:rsidDel="00562C7C">
          <w:delText>Standard</w:delText>
        </w:r>
        <w:r w:rsidR="00AB1B16" w:rsidDel="00562C7C">
          <w:delText>: User adds data</w:delText>
        </w:r>
        <w:r w:rsidR="00B038BC" w:rsidDel="00562C7C">
          <w:delText xml:space="preserve"> &gt; </w:delText>
        </w:r>
        <w:r w:rsidR="00AB1B16" w:rsidDel="00562C7C">
          <w:delText>User saves data</w:delText>
        </w:r>
        <w:r w:rsidR="00B038BC" w:rsidDel="00562C7C">
          <w:delText xml:space="preserve"> &gt;</w:delText>
        </w:r>
        <w:r w:rsidR="006E769E" w:rsidDel="00562C7C">
          <w:delText xml:space="preserve"> User quits program</w:delText>
        </w:r>
        <w:bookmarkStart w:id="962" w:name="_Toc112873993"/>
        <w:bookmarkEnd w:id="962"/>
      </w:del>
    </w:p>
    <w:p w14:paraId="6818D97F" w14:textId="26367887" w:rsidR="006E769E" w:rsidDel="00562C7C" w:rsidRDefault="008E7C88" w:rsidP="00A72136">
      <w:pPr>
        <w:shd w:val="clear" w:color="auto" w:fill="FFFF00"/>
        <w:rPr>
          <w:del w:id="963" w:author="Bambi C" w:date="2022-08-31T18:00:00Z"/>
        </w:rPr>
        <w:pPrChange w:id="964" w:author="Bambi C" w:date="2022-08-28T11:58:00Z">
          <w:pPr/>
        </w:pPrChange>
      </w:pPr>
      <w:del w:id="965" w:author="Bambi C" w:date="2022-08-31T18:00:00Z">
        <w:r w:rsidDel="00562C7C">
          <w:delText>Flow #2</w:delText>
        </w:r>
        <w:r w:rsidR="006E769E" w:rsidDel="00562C7C">
          <w:delText xml:space="preserve"> </w:delText>
        </w:r>
        <w:r w:rsidR="003B2827" w:rsidDel="00562C7C">
          <w:delText>–</w:delText>
        </w:r>
        <w:r w:rsidDel="00562C7C">
          <w:delText xml:space="preserve"> </w:delText>
        </w:r>
        <w:r w:rsidR="00935EA5" w:rsidDel="00562C7C">
          <w:delText xml:space="preserve">Changes made + </w:delText>
        </w:r>
        <w:r w:rsidR="003B2827" w:rsidDel="00562C7C">
          <w:delText xml:space="preserve">No save: </w:delText>
        </w:r>
        <w:r w:rsidR="006E769E" w:rsidDel="00562C7C">
          <w:delText>User adds data</w:delText>
        </w:r>
        <w:r w:rsidR="00B038BC" w:rsidDel="00562C7C">
          <w:delText xml:space="preserve"> &gt;</w:delText>
        </w:r>
        <w:r w:rsidR="006E769E" w:rsidDel="00562C7C">
          <w:delText xml:space="preserve"> User quits program </w:delText>
        </w:r>
        <w:r w:rsidR="007C22C3" w:rsidDel="00562C7C">
          <w:delText>(without saving)</w:delText>
        </w:r>
        <w:bookmarkStart w:id="966" w:name="_Toc112873994"/>
        <w:bookmarkEnd w:id="966"/>
      </w:del>
    </w:p>
    <w:p w14:paraId="0FB9E767" w14:textId="22EB45D2" w:rsidR="002E2042" w:rsidDel="00562C7C" w:rsidRDefault="00B038BC" w:rsidP="00A72136">
      <w:pPr>
        <w:shd w:val="clear" w:color="auto" w:fill="FFFF00"/>
        <w:ind w:left="720"/>
        <w:rPr>
          <w:del w:id="967" w:author="Bambi C" w:date="2022-08-31T18:00:00Z"/>
        </w:rPr>
        <w:pPrChange w:id="968" w:author="Bambi C" w:date="2022-08-28T11:58:00Z">
          <w:pPr>
            <w:ind w:left="720"/>
          </w:pPr>
        </w:pPrChange>
      </w:pPr>
      <w:del w:id="969" w:author="Bambi C" w:date="2022-08-31T18:00:00Z">
        <w:r w:rsidDel="00562C7C">
          <w:delText>&gt; Quit program w/o c</w:delText>
        </w:r>
        <w:r w:rsidR="002E2042" w:rsidDel="00562C7C">
          <w:delText>hange</w:delText>
        </w:r>
        <w:r w:rsidR="002E2042" w:rsidDel="00562C7C">
          <w:br/>
          <w:delText>&gt; Return user to menu</w:delText>
        </w:r>
        <w:bookmarkStart w:id="970" w:name="_Toc112873995"/>
        <w:bookmarkEnd w:id="970"/>
      </w:del>
    </w:p>
    <w:p w14:paraId="32E8F36D" w14:textId="7A665F6B" w:rsidR="007C22C3" w:rsidDel="00562C7C" w:rsidRDefault="008E7C88" w:rsidP="00A72136">
      <w:pPr>
        <w:shd w:val="clear" w:color="auto" w:fill="FFFF00"/>
        <w:rPr>
          <w:del w:id="971" w:author="Bambi C" w:date="2022-08-31T18:00:00Z"/>
        </w:rPr>
        <w:pPrChange w:id="972" w:author="Bambi C" w:date="2022-08-28T11:58:00Z">
          <w:pPr/>
        </w:pPrChange>
      </w:pPr>
      <w:del w:id="973" w:author="Bambi C" w:date="2022-08-31T18:00:00Z">
        <w:r w:rsidDel="00562C7C">
          <w:delText>Flow #3</w:delText>
        </w:r>
        <w:r w:rsidR="00B038BC" w:rsidDel="00562C7C">
          <w:delText xml:space="preserve"> – </w:delText>
        </w:r>
        <w:r w:rsidR="007C22C3" w:rsidDel="00562C7C">
          <w:delText>No change</w:delText>
        </w:r>
        <w:r w:rsidR="00935EA5" w:rsidDel="00562C7C">
          <w:delText xml:space="preserve"> + Save</w:delText>
        </w:r>
        <w:r w:rsidR="007C22C3" w:rsidDel="00562C7C">
          <w:delText>: User saves data (without making changes)</w:delText>
        </w:r>
        <w:bookmarkStart w:id="974" w:name="_Toc112873996"/>
        <w:bookmarkEnd w:id="974"/>
      </w:del>
    </w:p>
    <w:p w14:paraId="0987CA4A" w14:textId="0EAB1236" w:rsidR="00BC7EE2" w:rsidDel="00562C7C" w:rsidRDefault="00BC7EE2" w:rsidP="00A72136">
      <w:pPr>
        <w:shd w:val="clear" w:color="auto" w:fill="FFFF00"/>
        <w:ind w:left="720"/>
        <w:rPr>
          <w:del w:id="975" w:author="Bambi C" w:date="2022-08-31T18:00:00Z"/>
        </w:rPr>
        <w:pPrChange w:id="976" w:author="Bambi C" w:date="2022-08-28T11:58:00Z">
          <w:pPr>
            <w:ind w:left="720"/>
          </w:pPr>
        </w:pPrChange>
      </w:pPr>
      <w:del w:id="977" w:author="Bambi C" w:date="2022-08-31T18:00:00Z">
        <w:r w:rsidDel="00562C7C">
          <w:delText>&gt; Return user to menu</w:delText>
        </w:r>
        <w:bookmarkStart w:id="978" w:name="_Toc112873997"/>
        <w:bookmarkEnd w:id="978"/>
      </w:del>
    </w:p>
    <w:p w14:paraId="230095CD" w14:textId="17080659" w:rsidR="000750B3" w:rsidRPr="00E67DD3" w:rsidRDefault="003241FB" w:rsidP="00DD4F4F">
      <w:pPr>
        <w:pStyle w:val="Heading4"/>
      </w:pPr>
      <w:bookmarkStart w:id="979" w:name="_Toc112233337"/>
      <w:bookmarkStart w:id="980" w:name="_Toc112243161"/>
      <w:bookmarkStart w:id="981" w:name="_Toc112243416"/>
      <w:bookmarkStart w:id="982" w:name="_Toc112264380"/>
      <w:bookmarkStart w:id="983" w:name="_Toc112269662"/>
      <w:bookmarkStart w:id="984" w:name="_Toc112233338"/>
      <w:bookmarkStart w:id="985" w:name="_Toc112243162"/>
      <w:bookmarkStart w:id="986" w:name="_Toc112243417"/>
      <w:bookmarkStart w:id="987" w:name="_Toc112264381"/>
      <w:bookmarkStart w:id="988" w:name="_Toc112269663"/>
      <w:bookmarkStart w:id="989" w:name="_Toc112233339"/>
      <w:bookmarkStart w:id="990" w:name="_Toc112243163"/>
      <w:bookmarkStart w:id="991" w:name="_Toc112243418"/>
      <w:bookmarkStart w:id="992" w:name="_Toc112264382"/>
      <w:bookmarkStart w:id="993" w:name="_Toc112269664"/>
      <w:bookmarkStart w:id="994" w:name="_Toc112233340"/>
      <w:bookmarkStart w:id="995" w:name="_Toc112243164"/>
      <w:bookmarkStart w:id="996" w:name="_Toc112243419"/>
      <w:bookmarkStart w:id="997" w:name="_Toc112264383"/>
      <w:bookmarkStart w:id="998" w:name="_Toc112269665"/>
      <w:bookmarkStart w:id="999" w:name="_Toc112233341"/>
      <w:bookmarkStart w:id="1000" w:name="_Toc112243165"/>
      <w:bookmarkStart w:id="1001" w:name="_Toc112243420"/>
      <w:bookmarkStart w:id="1002" w:name="_Toc112264384"/>
      <w:bookmarkStart w:id="1003" w:name="_Toc112269666"/>
      <w:bookmarkStart w:id="1004" w:name="_Toc112233342"/>
      <w:bookmarkStart w:id="1005" w:name="_Toc112243166"/>
      <w:bookmarkStart w:id="1006" w:name="_Toc112243421"/>
      <w:bookmarkStart w:id="1007" w:name="_Toc112264385"/>
      <w:bookmarkStart w:id="1008" w:name="_Toc112269667"/>
      <w:bookmarkStart w:id="1009" w:name="_Toc112233343"/>
      <w:bookmarkStart w:id="1010" w:name="_Toc112243167"/>
      <w:bookmarkStart w:id="1011" w:name="_Toc112243422"/>
      <w:bookmarkStart w:id="1012" w:name="_Toc112264386"/>
      <w:bookmarkStart w:id="1013" w:name="_Toc112269668"/>
      <w:bookmarkStart w:id="1014" w:name="_Toc112233344"/>
      <w:bookmarkStart w:id="1015" w:name="_Toc112243168"/>
      <w:bookmarkStart w:id="1016" w:name="_Toc112243423"/>
      <w:bookmarkStart w:id="1017" w:name="_Toc112264387"/>
      <w:bookmarkStart w:id="1018" w:name="_Toc112269669"/>
      <w:bookmarkStart w:id="1019" w:name="_Toc112233345"/>
      <w:bookmarkStart w:id="1020" w:name="_Toc112243169"/>
      <w:bookmarkStart w:id="1021" w:name="_Toc112243424"/>
      <w:bookmarkStart w:id="1022" w:name="_Toc112264388"/>
      <w:bookmarkStart w:id="1023" w:name="_Toc112269670"/>
      <w:bookmarkStart w:id="1024" w:name="_Toc112233346"/>
      <w:bookmarkStart w:id="1025" w:name="_Toc112243170"/>
      <w:bookmarkStart w:id="1026" w:name="_Toc112243425"/>
      <w:bookmarkStart w:id="1027" w:name="_Toc112264389"/>
      <w:bookmarkStart w:id="1028" w:name="_Toc112269671"/>
      <w:bookmarkStart w:id="1029" w:name="_Toc112233347"/>
      <w:bookmarkStart w:id="1030" w:name="_Toc112243171"/>
      <w:bookmarkStart w:id="1031" w:name="_Toc112243426"/>
      <w:bookmarkStart w:id="1032" w:name="_Toc112264390"/>
      <w:bookmarkStart w:id="1033" w:name="_Toc112269672"/>
      <w:bookmarkStart w:id="1034" w:name="_Toc112233348"/>
      <w:bookmarkStart w:id="1035" w:name="_Toc112243172"/>
      <w:bookmarkStart w:id="1036" w:name="_Toc112243427"/>
      <w:bookmarkStart w:id="1037" w:name="_Toc112264391"/>
      <w:bookmarkStart w:id="1038" w:name="_Toc112269673"/>
      <w:bookmarkStart w:id="1039" w:name="_Toc112233381"/>
      <w:bookmarkStart w:id="1040" w:name="_Toc112243205"/>
      <w:bookmarkStart w:id="1041" w:name="_Toc112243460"/>
      <w:bookmarkStart w:id="1042" w:name="_Toc112264424"/>
      <w:bookmarkStart w:id="1043" w:name="_Toc112269706"/>
      <w:bookmarkStart w:id="1044" w:name="_Toc112233496"/>
      <w:bookmarkStart w:id="1045" w:name="_Toc112243320"/>
      <w:bookmarkStart w:id="1046" w:name="_Toc112243575"/>
      <w:bookmarkStart w:id="1047" w:name="_Toc112264539"/>
      <w:bookmarkStart w:id="1048" w:name="_Toc112269821"/>
      <w:bookmarkEnd w:id="541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del w:id="1049" w:author="Bambi C" w:date="2022-08-31T18:00:00Z">
        <w:r w:rsidRPr="003241FB" w:rsidDel="00562C7C">
          <w:delText>Open file</w:delText>
        </w:r>
        <w:r w:rsidR="00D97C89" w:rsidDel="00562C7C">
          <w:delText xml:space="preserve">, </w:delText>
        </w:r>
        <w:r w:rsidR="006D7299" w:rsidDel="00562C7C">
          <w:delText>Display data</w:delText>
        </w:r>
      </w:del>
      <w:bookmarkStart w:id="1050" w:name="_Toc112873998"/>
      <w:ins w:id="1051" w:author="Bambi C" w:date="2022-08-31T18:00:00Z">
        <w:r w:rsidR="00562C7C">
          <w:t>Product class</w:t>
        </w:r>
      </w:ins>
      <w:bookmarkEnd w:id="1050"/>
    </w:p>
    <w:p w14:paraId="6CFB03E7" w14:textId="455697E5" w:rsidR="00B951E2" w:rsidRDefault="00693BE0" w:rsidP="00172167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</w:pPr>
      <w:r w:rsidRPr="00206B93">
        <w:rPr>
          <w:i/>
          <w:iCs w:val="0"/>
        </w:rPr>
        <w:t xml:space="preserve">Requirement </w:t>
      </w:r>
      <w:r>
        <w:rPr>
          <w:i/>
          <w:iCs w:val="0"/>
        </w:rPr>
        <w:t>1</w:t>
      </w:r>
      <w:r w:rsidRPr="00206B93">
        <w:rPr>
          <w:i/>
          <w:iCs w:val="0"/>
        </w:rPr>
        <w:t>:</w:t>
      </w:r>
      <w:r>
        <w:rPr>
          <w:i/>
          <w:iCs w:val="0"/>
        </w:rPr>
        <w:t xml:space="preserve"> </w:t>
      </w:r>
      <w:ins w:id="1052" w:author="Bambi C" w:date="2022-08-31T18:10:00Z">
        <w:r w:rsidR="00B365B1">
          <w:rPr>
            <w:i/>
            <w:iCs w:val="0"/>
          </w:rPr>
          <w:t>Create</w:t>
        </w:r>
      </w:ins>
      <w:ins w:id="1053" w:author="Bambi C" w:date="2022-08-31T18:11:00Z">
        <w:r w:rsidR="00EC7970">
          <w:rPr>
            <w:i/>
            <w:iCs w:val="0"/>
          </w:rPr>
          <w:t xml:space="preserve"> Product class with properties of name and price. </w:t>
        </w:r>
      </w:ins>
      <w:del w:id="1054" w:author="Bambi C" w:date="2022-08-31T18:09:00Z">
        <w:r w:rsidR="003579A4" w:rsidDel="007F47F8">
          <w:rPr>
            <w:i/>
            <w:iCs w:val="0"/>
          </w:rPr>
          <w:delText xml:space="preserve">Allow </w:delText>
        </w:r>
        <w:r w:rsidR="005732C1" w:rsidDel="007F47F8">
          <w:rPr>
            <w:i/>
            <w:iCs w:val="0"/>
          </w:rPr>
          <w:delText>program</w:delText>
        </w:r>
        <w:r w:rsidR="003579A4" w:rsidDel="007F47F8">
          <w:rPr>
            <w:i/>
            <w:iCs w:val="0"/>
          </w:rPr>
          <w:delText xml:space="preserve"> to open default</w:delText>
        </w:r>
        <w:r w:rsidR="00065AF2" w:rsidDel="007F47F8">
          <w:rPr>
            <w:i/>
            <w:iCs w:val="0"/>
          </w:rPr>
          <w:delText xml:space="preserve"> output file.</w:delText>
        </w:r>
      </w:del>
    </w:p>
    <w:p w14:paraId="39656741" w14:textId="77777777" w:rsidR="00B54880" w:rsidRDefault="00F975CB" w:rsidP="00172167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1055" w:author="Bambi C" w:date="2022-08-31T18:22:00Z"/>
        </w:rPr>
      </w:pPr>
      <w:ins w:id="1056" w:author="Bambi C" w:date="2022-08-31T18:19:00Z">
        <w:r>
          <w:t>Leveraged reference code provide</w:t>
        </w:r>
      </w:ins>
      <w:ins w:id="1057" w:author="Bambi C" w:date="2022-08-31T18:20:00Z">
        <w:r>
          <w:t xml:space="preserve">d in module lesson: </w:t>
        </w:r>
      </w:ins>
    </w:p>
    <w:p w14:paraId="42284E40" w14:textId="02AE0254" w:rsidR="00B54880" w:rsidRDefault="001C4FD5" w:rsidP="00EA2ABD">
      <w:pPr>
        <w:pStyle w:val="ListParagraph"/>
        <w:numPr>
          <w:ilvl w:val="0"/>
          <w:numId w:val="50"/>
        </w:numPr>
        <w:rPr>
          <w:ins w:id="1058" w:author="Bambi C" w:date="2022-08-31T18:23:00Z"/>
        </w:rPr>
        <w:pPrChange w:id="1059" w:author="Bambi C" w:date="2022-08-31T18:23:00Z">
          <w:pPr>
            <w:pStyle w:val="ListParagraph"/>
          </w:pPr>
        </w:pPrChange>
      </w:pPr>
      <w:ins w:id="1060" w:author="Bambi C" w:date="2022-08-31T18:20:00Z">
        <w:r w:rsidRPr="001C4FD5">
          <w:t>Lab8-4.py</w:t>
        </w:r>
        <w:r>
          <w:t xml:space="preserve"> </w:t>
        </w:r>
      </w:ins>
    </w:p>
    <w:p w14:paraId="1FC8185B" w14:textId="4353F4C5" w:rsidR="00C973DB" w:rsidDel="00B54880" w:rsidRDefault="00584569" w:rsidP="00EA2ABD">
      <w:pPr>
        <w:pStyle w:val="ListParagraph"/>
        <w:numPr>
          <w:ilvl w:val="0"/>
          <w:numId w:val="50"/>
        </w:numPr>
        <w:rPr>
          <w:del w:id="1061" w:author="Bambi C" w:date="2022-08-31T18:16:00Z"/>
        </w:rPr>
        <w:pPrChange w:id="1062" w:author="Bambi C" w:date="2022-08-31T18:23:00Z">
          <w:pPr>
            <w:pStyle w:val="ListParagraph"/>
          </w:pPr>
        </w:pPrChange>
      </w:pPr>
      <w:ins w:id="1063" w:author="Bambi C" w:date="2022-08-31T18:21:00Z">
        <w:r w:rsidRPr="00584569">
          <w:lastRenderedPageBreak/>
          <w:t>Listing04.py</w:t>
        </w:r>
      </w:ins>
    </w:p>
    <w:p w14:paraId="6A30B00A" w14:textId="68F5051D" w:rsidR="00584569" w:rsidRPr="00172167" w:rsidRDefault="00584569" w:rsidP="00EA2ABD">
      <w:pPr>
        <w:pStyle w:val="ListParagraph"/>
        <w:numPr>
          <w:ilvl w:val="0"/>
          <w:numId w:val="50"/>
        </w:numPr>
        <w:rPr>
          <w:ins w:id="1064" w:author="Bambi C" w:date="2022-08-31T18:21:00Z"/>
        </w:rPr>
        <w:pPrChange w:id="1065" w:author="Bambi C" w:date="2022-08-31T18:23:00Z">
          <w:pPr>
            <w:keepNext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</w:p>
    <w:p w14:paraId="5BD837F9" w14:textId="2B9171B2" w:rsidR="00564915" w:rsidRDefault="00444A43" w:rsidP="008616B5">
      <w:pPr>
        <w:pStyle w:val="Heading5"/>
        <w:rPr>
          <w:ins w:id="1066" w:author="Bambi C" w:date="2022-08-31T20:15:00Z"/>
        </w:rPr>
        <w:pPrChange w:id="1067" w:author="Bambi C" w:date="2022-08-31T20:16:00Z">
          <w:pPr/>
        </w:pPrChange>
      </w:pPr>
      <w:bookmarkStart w:id="1068" w:name="_Ref110349490"/>
      <w:ins w:id="1069" w:author="Bambi C" w:date="2022-08-31T18:24:00Z">
        <w:r>
          <w:t>Constructors</w:t>
        </w:r>
      </w:ins>
    </w:p>
    <w:p w14:paraId="3DA0C9DB" w14:textId="77777777" w:rsidR="00AF00B0" w:rsidRDefault="004116D2" w:rsidP="00564915">
      <w:pPr>
        <w:rPr>
          <w:ins w:id="1070" w:author="Bambi C" w:date="2022-08-31T20:50:00Z"/>
        </w:rPr>
      </w:pPr>
      <w:ins w:id="1071" w:author="Bambi C" w:date="2022-08-31T20:32:00Z">
        <w:r>
          <w:t xml:space="preserve">The constructor function of the </w:t>
        </w:r>
        <w:r w:rsidRPr="00E424C5">
          <w:rPr>
            <w:rFonts w:ascii="Consolas" w:hAnsi="Consolas" w:cs="Consolas"/>
            <w:rPrChange w:id="1072" w:author="Bambi C" w:date="2022-08-31T20:42:00Z">
              <w:rPr/>
            </w:rPrChange>
          </w:rPr>
          <w:t>Product</w:t>
        </w:r>
        <w:r>
          <w:t xml:space="preserve"> class </w:t>
        </w:r>
      </w:ins>
      <w:ins w:id="1073" w:author="Bambi C" w:date="2022-08-31T20:42:00Z">
        <w:r w:rsidR="00E424C5">
          <w:t xml:space="preserve">purpose </w:t>
        </w:r>
        <w:r w:rsidR="00223635">
          <w:t xml:space="preserve">is </w:t>
        </w:r>
      </w:ins>
      <w:ins w:id="1074" w:author="Bambi C" w:date="2022-08-31T20:46:00Z">
        <w:r w:rsidR="002055CC">
          <w:t xml:space="preserve">to </w:t>
        </w:r>
      </w:ins>
      <w:ins w:id="1075" w:author="Bambi C" w:date="2022-08-31T20:42:00Z">
        <w:r w:rsidR="00223635">
          <w:t>initializ</w:t>
        </w:r>
      </w:ins>
      <w:ins w:id="1076" w:author="Bambi C" w:date="2022-08-31T20:46:00Z">
        <w:r w:rsidR="002055CC">
          <w:t xml:space="preserve">e an object </w:t>
        </w:r>
      </w:ins>
      <w:ins w:id="1077" w:author="Bambi C" w:date="2022-08-31T20:47:00Z">
        <w:r w:rsidR="007908B0">
          <w:t>with t</w:t>
        </w:r>
      </w:ins>
      <w:ins w:id="1078" w:author="Bambi C" w:date="2022-08-31T20:48:00Z">
        <w:r w:rsidR="007908B0">
          <w:t xml:space="preserve">he </w:t>
        </w:r>
        <w:r w:rsidR="005F1BBD" w:rsidRPr="005F1BBD">
          <w:rPr>
            <w:rFonts w:ascii="Consolas" w:hAnsi="Consolas" w:cs="Consolas"/>
            <w:rPrChange w:id="1079" w:author="Bambi C" w:date="2022-08-31T20:48:00Z">
              <w:rPr/>
            </w:rPrChange>
          </w:rPr>
          <w:t>__</w:t>
        </w:r>
        <w:proofErr w:type="spellStart"/>
        <w:r w:rsidR="005F1BBD" w:rsidRPr="005F1BBD">
          <w:rPr>
            <w:rFonts w:ascii="Consolas" w:hAnsi="Consolas" w:cs="Consolas"/>
            <w:rPrChange w:id="1080" w:author="Bambi C" w:date="2022-08-31T20:48:00Z">
              <w:rPr/>
            </w:rPrChange>
          </w:rPr>
          <w:t>init</w:t>
        </w:r>
        <w:proofErr w:type="spellEnd"/>
        <w:r w:rsidR="005F1BBD" w:rsidRPr="005F1BBD">
          <w:rPr>
            <w:rFonts w:ascii="Consolas" w:hAnsi="Consolas" w:cs="Consolas"/>
            <w:rPrChange w:id="1081" w:author="Bambi C" w:date="2022-08-31T20:48:00Z">
              <w:rPr/>
            </w:rPrChange>
          </w:rPr>
          <w:t>__</w:t>
        </w:r>
        <w:r w:rsidR="005F1BBD">
          <w:t xml:space="preserve"> function by default in Python.</w:t>
        </w:r>
      </w:ins>
      <w:ins w:id="1082" w:author="Bambi C" w:date="2022-08-31T20:50:00Z">
        <w:r w:rsidR="00AF00B0">
          <w:t xml:space="preserve"> Th</w:t>
        </w:r>
      </w:ins>
      <w:ins w:id="1083" w:author="Bambi C" w:date="2022-08-31T20:49:00Z">
        <w:r w:rsidR="004369C5">
          <w:t>is function determines what</w:t>
        </w:r>
      </w:ins>
      <w:ins w:id="1084" w:author="Bambi C" w:date="2022-08-31T20:42:00Z">
        <w:r w:rsidR="00223635">
          <w:t xml:space="preserve"> attributes </w:t>
        </w:r>
      </w:ins>
      <w:ins w:id="1085" w:author="Bambi C" w:date="2022-08-31T20:46:00Z">
        <w:r w:rsidR="002055CC">
          <w:t xml:space="preserve">that object </w:t>
        </w:r>
      </w:ins>
      <w:ins w:id="1086" w:author="Bambi C" w:date="2022-08-31T20:42:00Z">
        <w:r w:rsidR="00223635">
          <w:t xml:space="preserve">should </w:t>
        </w:r>
      </w:ins>
      <w:ins w:id="1087" w:author="Bambi C" w:date="2022-08-31T20:47:00Z">
        <w:r w:rsidR="002055CC">
          <w:t xml:space="preserve">be </w:t>
        </w:r>
      </w:ins>
      <w:ins w:id="1088" w:author="Bambi C" w:date="2022-08-31T20:42:00Z">
        <w:r w:rsidR="00223635">
          <w:t xml:space="preserve">required to be created </w:t>
        </w:r>
      </w:ins>
      <w:ins w:id="1089" w:author="Bambi C" w:date="2022-08-31T20:43:00Z">
        <w:r w:rsidR="00223635">
          <w:t>w</w:t>
        </w:r>
      </w:ins>
      <w:ins w:id="1090" w:author="Bambi C" w:date="2022-08-31T20:50:00Z">
        <w:r w:rsidR="00AF00B0">
          <w:t>ith w</w:t>
        </w:r>
        <w:r w:rsidR="00AF00B0">
          <w:t>hen the object of the class is initialized</w:t>
        </w:r>
      </w:ins>
      <w:ins w:id="1091" w:author="Bambi C" w:date="2022-08-31T20:42:00Z">
        <w:r w:rsidR="00223635">
          <w:t>.</w:t>
        </w:r>
      </w:ins>
      <w:ins w:id="1092" w:author="Bambi C" w:date="2022-08-31T20:43:00Z">
        <w:r w:rsidR="001C30D5">
          <w:t xml:space="preserve"> </w:t>
        </w:r>
      </w:ins>
    </w:p>
    <w:p w14:paraId="4E5F52C1" w14:textId="6B7D3680" w:rsidR="006843DC" w:rsidRDefault="001C30D5" w:rsidP="00564915">
      <w:pPr>
        <w:rPr>
          <w:ins w:id="1093" w:author="Bambi C" w:date="2022-08-31T20:52:00Z"/>
        </w:rPr>
      </w:pPr>
      <w:ins w:id="1094" w:author="Bambi C" w:date="2022-08-31T20:43:00Z">
        <w:r>
          <w:t xml:space="preserve">In this program, we are creating Product objects with </w:t>
        </w:r>
        <w:proofErr w:type="spellStart"/>
        <w:r w:rsidRPr="00AF00B0">
          <w:rPr>
            <w:rFonts w:ascii="Consolas" w:hAnsi="Consolas" w:cs="Consolas"/>
            <w:rPrChange w:id="1095" w:author="Bambi C" w:date="2022-08-31T20:50:00Z">
              <w:rPr/>
            </w:rPrChange>
          </w:rPr>
          <w:t>product_name</w:t>
        </w:r>
        <w:proofErr w:type="spellEnd"/>
        <w:r>
          <w:t xml:space="preserve"> and </w:t>
        </w:r>
        <w:proofErr w:type="spellStart"/>
        <w:r w:rsidRPr="00AF00B0">
          <w:rPr>
            <w:rFonts w:ascii="Consolas" w:hAnsi="Consolas" w:cs="Consolas"/>
            <w:rPrChange w:id="1096" w:author="Bambi C" w:date="2022-08-31T20:50:00Z">
              <w:rPr/>
            </w:rPrChange>
          </w:rPr>
          <w:t>product_price</w:t>
        </w:r>
        <w:proofErr w:type="spellEnd"/>
        <w:r>
          <w:t xml:space="preserve"> </w:t>
        </w:r>
      </w:ins>
      <w:ins w:id="1097" w:author="Bambi C" w:date="2022-08-31T20:44:00Z">
        <w:r w:rsidR="003347E5">
          <w:t>arguments</w:t>
        </w:r>
      </w:ins>
      <w:ins w:id="1098" w:author="Bambi C" w:date="2022-08-31T20:43:00Z">
        <w:r w:rsidR="008C04A9">
          <w:t xml:space="preserve"> that will be passed to “</w:t>
        </w:r>
      </w:ins>
      <w:ins w:id="1099" w:author="Bambi C" w:date="2022-08-31T20:45:00Z">
        <w:r w:rsidR="00DC048F">
          <w:t>virtual</w:t>
        </w:r>
      </w:ins>
      <w:ins w:id="1100" w:author="Bambi C" w:date="2022-08-31T20:43:00Z">
        <w:r w:rsidR="008C04A9">
          <w:t xml:space="preserve">” </w:t>
        </w:r>
      </w:ins>
      <w:ins w:id="1101" w:author="Bambi C" w:date="2022-08-31T20:45:00Z">
        <w:r w:rsidR="00DC048F">
          <w:t>attributes</w:t>
        </w:r>
      </w:ins>
      <w:ins w:id="1102" w:author="Bambi C" w:date="2022-08-31T20:46:00Z">
        <w:r w:rsidR="002055CC">
          <w:t xml:space="preserve">: </w:t>
        </w:r>
      </w:ins>
      <w:proofErr w:type="gramStart"/>
      <w:ins w:id="1103" w:author="Bambi C" w:date="2022-08-31T20:45:00Z">
        <w:r w:rsidR="00DC048F" w:rsidRPr="00AF00B0">
          <w:rPr>
            <w:rFonts w:ascii="Consolas" w:hAnsi="Consolas" w:cs="Consolas"/>
            <w:rPrChange w:id="1104" w:author="Bambi C" w:date="2022-08-31T20:50:00Z">
              <w:rPr/>
            </w:rPrChange>
          </w:rPr>
          <w:t>self._</w:t>
        </w:r>
        <w:proofErr w:type="gramEnd"/>
        <w:r w:rsidR="00DC048F" w:rsidRPr="00AF00B0">
          <w:rPr>
            <w:rFonts w:ascii="Consolas" w:hAnsi="Consolas" w:cs="Consolas"/>
            <w:rPrChange w:id="1105" w:author="Bambi C" w:date="2022-08-31T20:50:00Z">
              <w:rPr/>
            </w:rPrChange>
          </w:rPr>
          <w:t>_</w:t>
        </w:r>
        <w:proofErr w:type="spellStart"/>
        <w:r w:rsidR="00DC048F" w:rsidRPr="00AF00B0">
          <w:rPr>
            <w:rFonts w:ascii="Consolas" w:hAnsi="Consolas" w:cs="Consolas"/>
            <w:rPrChange w:id="1106" w:author="Bambi C" w:date="2022-08-31T20:50:00Z">
              <w:rPr/>
            </w:rPrChange>
          </w:rPr>
          <w:t>pr</w:t>
        </w:r>
      </w:ins>
      <w:ins w:id="1107" w:author="Bambi C" w:date="2022-08-31T20:46:00Z">
        <w:r w:rsidR="00DC048F" w:rsidRPr="00AF00B0">
          <w:rPr>
            <w:rFonts w:ascii="Consolas" w:hAnsi="Consolas" w:cs="Consolas"/>
            <w:rPrChange w:id="1108" w:author="Bambi C" w:date="2022-08-31T20:50:00Z">
              <w:rPr/>
            </w:rPrChange>
          </w:rPr>
          <w:t>oduct_name</w:t>
        </w:r>
        <w:proofErr w:type="spellEnd"/>
        <w:r w:rsidR="00DC048F">
          <w:t xml:space="preserve"> and </w:t>
        </w:r>
        <w:r w:rsidR="00DC048F" w:rsidRPr="00AF00B0">
          <w:rPr>
            <w:rFonts w:ascii="Consolas" w:hAnsi="Consolas" w:cs="Consolas"/>
            <w:rPrChange w:id="1109" w:author="Bambi C" w:date="2022-08-31T20:50:00Z">
              <w:rPr/>
            </w:rPrChange>
          </w:rPr>
          <w:t>self.__</w:t>
        </w:r>
        <w:proofErr w:type="spellStart"/>
        <w:r w:rsidR="00DC048F" w:rsidRPr="00AF00B0">
          <w:rPr>
            <w:rFonts w:ascii="Consolas" w:hAnsi="Consolas" w:cs="Consolas"/>
            <w:rPrChange w:id="1110" w:author="Bambi C" w:date="2022-08-31T20:50:00Z">
              <w:rPr/>
            </w:rPrChange>
          </w:rPr>
          <w:t>product_price</w:t>
        </w:r>
      </w:ins>
      <w:proofErr w:type="spellEnd"/>
      <w:ins w:id="1111" w:author="Bambi C" w:date="2022-08-31T20:47:00Z">
        <w:r w:rsidR="007908B0">
          <w:t xml:space="preserve"> (</w:t>
        </w:r>
        <w:r w:rsidR="007908B0">
          <w:fldChar w:fldCharType="begin"/>
        </w:r>
        <w:r w:rsidR="007908B0">
          <w:instrText xml:space="preserve"> REF _Ref112871275 \h </w:instrText>
        </w:r>
      </w:ins>
      <w:r w:rsidR="007908B0">
        <w:fldChar w:fldCharType="separate"/>
      </w:r>
      <w:ins w:id="1112" w:author="Bambi C" w:date="2022-08-31T20:47:00Z">
        <w:r w:rsidR="007908B0">
          <w:t xml:space="preserve">Figure </w:t>
        </w:r>
        <w:r w:rsidR="007908B0">
          <w:rPr>
            <w:noProof/>
          </w:rPr>
          <w:t>14</w:t>
        </w:r>
        <w:r w:rsidR="007908B0">
          <w:fldChar w:fldCharType="end"/>
        </w:r>
        <w:r w:rsidR="007908B0">
          <w:t>)</w:t>
        </w:r>
      </w:ins>
      <w:ins w:id="1113" w:author="Bambi C" w:date="2022-08-31T20:46:00Z">
        <w:r w:rsidR="002055CC">
          <w:t>.</w:t>
        </w:r>
      </w:ins>
    </w:p>
    <w:p w14:paraId="4825C001" w14:textId="0CCC97A1" w:rsidR="00976187" w:rsidRDefault="00976187" w:rsidP="00564915">
      <w:pPr>
        <w:rPr>
          <w:ins w:id="1114" w:author="Bambi C" w:date="2022-08-31T18:41:00Z"/>
        </w:rPr>
      </w:pPr>
      <w:ins w:id="1115" w:author="Bambi C" w:date="2022-08-31T20:52:00Z">
        <w:r>
          <w:t xml:space="preserve">Note: No decorator </w:t>
        </w:r>
      </w:ins>
      <w:ins w:id="1116" w:author="Bambi C" w:date="2022-08-31T20:53:00Z">
        <w:r w:rsidR="0081588A">
          <w:t xml:space="preserve">(e.g., </w:t>
        </w:r>
        <w:r w:rsidR="0081588A" w:rsidRPr="0081588A">
          <w:rPr>
            <w:rFonts w:ascii="Consolas" w:hAnsi="Consolas" w:cs="Consolas"/>
            <w:rPrChange w:id="1117" w:author="Bambi C" w:date="2022-08-31T20:53:00Z">
              <w:rPr/>
            </w:rPrChange>
          </w:rPr>
          <w:t>@staticmethod</w:t>
        </w:r>
        <w:r w:rsidR="0081588A">
          <w:t>) before</w:t>
        </w:r>
      </w:ins>
      <w:ins w:id="1118" w:author="Bambi C" w:date="2022-08-31T20:52:00Z">
        <w:r w:rsidR="0081588A">
          <w:t xml:space="preserve"> the </w:t>
        </w:r>
      </w:ins>
      <w:ins w:id="1119" w:author="Bambi C" w:date="2022-08-31T20:53:00Z">
        <w:r w:rsidR="0081588A" w:rsidRPr="0081588A">
          <w:rPr>
            <w:rFonts w:ascii="Consolas" w:hAnsi="Consolas" w:cs="Consolas"/>
            <w:rPrChange w:id="1120" w:author="Bambi C" w:date="2022-08-31T20:53:00Z">
              <w:rPr/>
            </w:rPrChange>
          </w:rPr>
          <w:t>__</w:t>
        </w:r>
        <w:proofErr w:type="spellStart"/>
        <w:r w:rsidR="0081588A" w:rsidRPr="0081588A">
          <w:rPr>
            <w:rFonts w:ascii="Consolas" w:hAnsi="Consolas" w:cs="Consolas"/>
            <w:rPrChange w:id="1121" w:author="Bambi C" w:date="2022-08-31T20:53:00Z">
              <w:rPr/>
            </w:rPrChange>
          </w:rPr>
          <w:t>init</w:t>
        </w:r>
        <w:proofErr w:type="spellEnd"/>
        <w:r w:rsidR="0081588A" w:rsidRPr="0081588A">
          <w:rPr>
            <w:rFonts w:ascii="Consolas" w:hAnsi="Consolas" w:cs="Consolas"/>
            <w:rPrChange w:id="1122" w:author="Bambi C" w:date="2022-08-31T20:53:00Z">
              <w:rPr/>
            </w:rPrChange>
          </w:rPr>
          <w:t>__</w:t>
        </w:r>
        <w:r w:rsidR="0081588A">
          <w:t xml:space="preserve"> function</w:t>
        </w:r>
      </w:ins>
      <w:ins w:id="1123" w:author="Bambi C" w:date="2022-08-31T20:54:00Z">
        <w:r w:rsidR="00A11234">
          <w:t xml:space="preserve"> because it is a private method</w:t>
        </w:r>
      </w:ins>
      <w:ins w:id="1124" w:author="Bambi C" w:date="2022-08-31T20:57:00Z">
        <w:r w:rsidR="000A1FF8">
          <w:t>, i.e., the attribute is hidden</w:t>
        </w:r>
      </w:ins>
      <w:ins w:id="1125" w:author="Bambi C" w:date="2022-08-31T20:53:00Z">
        <w:r w:rsidR="0081588A">
          <w:t xml:space="preserve">. </w:t>
        </w:r>
      </w:ins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7026B6" w:rsidRPr="000527C0" w14:paraId="1B8F2C50" w14:textId="77777777" w:rsidTr="007026B6">
        <w:trPr>
          <w:ins w:id="1126" w:author="Bambi C" w:date="2022-08-31T19:42:00Z"/>
        </w:trPr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D9656DD" w14:textId="3611BC57" w:rsidR="007026B6" w:rsidRPr="00DF1F96" w:rsidRDefault="007026B6" w:rsidP="00EA1EEE">
            <w:pPr>
              <w:pStyle w:val="HTMLPreformatted"/>
              <w:shd w:val="clear" w:color="auto" w:fill="131314"/>
              <w:rPr>
                <w:ins w:id="1127" w:author="Bambi C" w:date="2022-08-31T19:42:00Z"/>
                <w:color w:val="EBEBEB"/>
              </w:rPr>
            </w:pPr>
            <w:ins w:id="1128" w:author="Bambi C" w:date="2022-08-31T19:42:00Z">
              <w:r>
                <w:rPr>
                  <w:color w:val="ED864A"/>
                </w:rPr>
                <w:t xml:space="preserve">class </w:t>
              </w:r>
              <w:r>
                <w:rPr>
                  <w:color w:val="FFFFFF"/>
                </w:rPr>
                <w:t>Product</w:t>
              </w:r>
              <w:r>
                <w:rPr>
                  <w:color w:val="EBEBEB"/>
                </w:rPr>
                <w:t>:</w:t>
              </w:r>
              <w:r>
                <w:rPr>
                  <w:i/>
                  <w:iCs/>
                  <w:color w:val="499936"/>
                </w:rPr>
                <w:br/>
                <w:t xml:space="preserve">    </w:t>
              </w:r>
              <w:r>
                <w:rPr>
                  <w:color w:val="7EC3E6"/>
                </w:rPr>
                <w:t># -- Fields --</w:t>
              </w:r>
              <w:r>
                <w:rPr>
                  <w:color w:val="7EC3E6"/>
                </w:rPr>
                <w:br/>
                <w:t xml:space="preserve">    # -- Constructor --</w:t>
              </w:r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B200B2"/>
                </w:rPr>
                <w:t>__</w:t>
              </w:r>
              <w:proofErr w:type="spellStart"/>
              <w:r>
                <w:rPr>
                  <w:color w:val="B200B2"/>
                </w:rPr>
                <w:t>init</w:t>
              </w:r>
              <w:proofErr w:type="spellEnd"/>
              <w:r>
                <w:rPr>
                  <w:color w:val="B200B2"/>
                </w:rPr>
                <w:t>_</w:t>
              </w:r>
              <w:proofErr w:type="gramStart"/>
              <w:r>
                <w:rPr>
                  <w:color w:val="B200B2"/>
                </w:rPr>
                <w:t>_</w:t>
              </w:r>
              <w:r>
                <w:rPr>
                  <w:color w:val="EBEBEB"/>
                </w:rPr>
                <w:t>(</w:t>
              </w:r>
              <w:proofErr w:type="gramEnd"/>
              <w:r>
                <w:rPr>
                  <w:color w:val="94558D"/>
                </w:rPr>
                <w:t>self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proofErr w:type="spellStart"/>
              <w:r>
                <w:rPr>
                  <w:color w:val="FFFFFF"/>
                </w:rPr>
                <w:t>product_name</w:t>
              </w:r>
              <w:proofErr w:type="spellEnd"/>
              <w:r>
                <w:rPr>
                  <w:b/>
                  <w:bCs/>
                  <w:color w:val="ED864A"/>
                </w:rPr>
                <w:t xml:space="preserve">, </w:t>
              </w:r>
              <w:proofErr w:type="spellStart"/>
              <w:r>
                <w:rPr>
                  <w:color w:val="FFFFFF"/>
                </w:rPr>
                <w:t>product_price</w:t>
              </w:r>
              <w:proofErr w:type="spellEnd"/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7EC3E6"/>
                </w:rPr>
                <w:t># -- Attributes --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.__</w:t>
              </w:r>
              <w:proofErr w:type="spellStart"/>
              <w:r>
                <w:rPr>
                  <w:color w:val="EBEBEB"/>
                </w:rPr>
                <w:t>product_name</w:t>
              </w:r>
              <w:proofErr w:type="spellEnd"/>
              <w:r>
                <w:rPr>
                  <w:color w:val="EBEBEB"/>
                </w:rPr>
                <w:t xml:space="preserve"> = </w:t>
              </w:r>
              <w:proofErr w:type="spellStart"/>
              <w:r>
                <w:rPr>
                  <w:color w:val="FFFFFF"/>
                </w:rPr>
                <w:t>product_name</w:t>
              </w:r>
              <w:proofErr w:type="spellEnd"/>
              <w:r>
                <w:rPr>
                  <w:color w:val="FFFFFF"/>
                </w:rPr>
                <w:br/>
                <w:t xml:space="preserve">        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.__</w:t>
              </w:r>
              <w:proofErr w:type="spellStart"/>
              <w:r>
                <w:rPr>
                  <w:color w:val="EBEBEB"/>
                </w:rPr>
                <w:t>product_price</w:t>
              </w:r>
              <w:proofErr w:type="spellEnd"/>
              <w:r>
                <w:rPr>
                  <w:color w:val="EBEBEB"/>
                </w:rPr>
                <w:t xml:space="preserve"> = </w:t>
              </w:r>
              <w:proofErr w:type="spellStart"/>
              <w:r>
                <w:rPr>
                  <w:color w:val="FFFFFF"/>
                </w:rPr>
                <w:t>product_price</w:t>
              </w:r>
              <w:proofErr w:type="spellEnd"/>
              <w:r>
                <w:rPr>
                  <w:color w:val="FFFFFF"/>
                </w:rPr>
                <w:br/>
                <w:t xml:space="preserve">    </w:t>
              </w:r>
              <w:r>
                <w:rPr>
                  <w:color w:val="7EC3E6"/>
                </w:rPr>
                <w:t># -- Properties --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># -- Methods --</w:t>
              </w:r>
            </w:ins>
          </w:p>
        </w:tc>
      </w:tr>
    </w:tbl>
    <w:p w14:paraId="42F5EFA3" w14:textId="38DB54FF" w:rsidR="00D83B12" w:rsidRDefault="00592C5D" w:rsidP="00592C5D">
      <w:pPr>
        <w:pStyle w:val="Caption"/>
        <w:rPr>
          <w:ins w:id="1129" w:author="Bambi C" w:date="2022-08-31T18:24:00Z"/>
        </w:rPr>
        <w:pPrChange w:id="1130" w:author="Bambi C" w:date="2022-08-31T19:46:00Z">
          <w:pPr/>
        </w:pPrChange>
      </w:pPr>
      <w:ins w:id="1131" w:author="Bambi C" w:date="2022-08-31T19:46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1132" w:author="Bambi C" w:date="2022-08-31T19:46:00Z">
        <w:r>
          <w:rPr>
            <w:noProof/>
          </w:rPr>
          <w:t>14</w:t>
        </w:r>
        <w:r>
          <w:fldChar w:fldCharType="end"/>
        </w:r>
        <w:r>
          <w:t>. Source code for constructors</w:t>
        </w:r>
        <w:r>
          <w:rPr>
            <w:noProof/>
          </w:rPr>
          <w:t xml:space="preserve"> of the Product class</w:t>
        </w:r>
      </w:ins>
    </w:p>
    <w:p w14:paraId="452A057D" w14:textId="0B2F016A" w:rsidR="00EA1EEE" w:rsidRDefault="00A9277C" w:rsidP="008616B5">
      <w:pPr>
        <w:pStyle w:val="Heading5"/>
        <w:rPr>
          <w:ins w:id="1133" w:author="Bambi C" w:date="2022-08-31T20:16:00Z"/>
        </w:rPr>
        <w:pPrChange w:id="1134" w:author="Bambi C" w:date="2022-08-31T20:16:00Z">
          <w:pPr/>
        </w:pPrChange>
      </w:pPr>
      <w:ins w:id="1135" w:author="Bambi C" w:date="2022-08-31T18:27:00Z">
        <w:r>
          <w:t>Properties</w:t>
        </w:r>
      </w:ins>
    </w:p>
    <w:p w14:paraId="6BA42C70" w14:textId="3C7F294E" w:rsidR="000A1FF8" w:rsidRDefault="00326B76" w:rsidP="00564915">
      <w:pPr>
        <w:rPr>
          <w:ins w:id="1136" w:author="Bambi C" w:date="2022-08-31T21:00:00Z"/>
        </w:rPr>
      </w:pPr>
      <w:ins w:id="1137" w:author="Bambi C" w:date="2022-08-31T20:56:00Z">
        <w:r>
          <w:t xml:space="preserve">The Properties functions manage the attribute data of </w:t>
        </w:r>
      </w:ins>
      <w:ins w:id="1138" w:author="Bambi C" w:date="2022-08-31T20:57:00Z">
        <w:r>
          <w:t>objects in the Product class.</w:t>
        </w:r>
      </w:ins>
      <w:ins w:id="1139" w:author="Bambi C" w:date="2022-08-31T21:04:00Z">
        <w:r w:rsidR="0021503C">
          <w:t xml:space="preserve"> </w:t>
        </w:r>
      </w:ins>
      <w:ins w:id="1140" w:author="Bambi C" w:date="2022-08-31T20:59:00Z">
        <w:r w:rsidR="00406D2C">
          <w:t>For this program, I created two prop</w:t>
        </w:r>
        <w:r w:rsidR="0098771F">
          <w:t>erties</w:t>
        </w:r>
      </w:ins>
      <w:ins w:id="1141" w:author="Bambi C" w:date="2022-08-31T21:00:00Z">
        <w:r w:rsidR="0098771F">
          <w:t xml:space="preserve"> (getter and setter)</w:t>
        </w:r>
      </w:ins>
      <w:ins w:id="1142" w:author="Bambi C" w:date="2022-08-31T20:59:00Z">
        <w:r w:rsidR="0098771F">
          <w:t xml:space="preserve"> for each attribute</w:t>
        </w:r>
      </w:ins>
      <w:ins w:id="1143" w:author="Bambi C" w:date="2022-08-31T21:05:00Z">
        <w:r w:rsidR="008252DB">
          <w:t xml:space="preserve"> (</w:t>
        </w:r>
        <w:r w:rsidR="008252DB">
          <w:fldChar w:fldCharType="begin"/>
        </w:r>
        <w:r w:rsidR="008252DB">
          <w:instrText xml:space="preserve"> REF _Ref112872337 \h </w:instrText>
        </w:r>
      </w:ins>
      <w:r w:rsidR="008252DB">
        <w:fldChar w:fldCharType="separate"/>
      </w:r>
      <w:ins w:id="1144" w:author="Bambi C" w:date="2022-08-31T21:05:00Z">
        <w:r w:rsidR="008252DB">
          <w:t xml:space="preserve">Figure </w:t>
        </w:r>
        <w:r w:rsidR="008252DB">
          <w:rPr>
            <w:noProof/>
          </w:rPr>
          <w:t>15</w:t>
        </w:r>
        <w:r w:rsidR="008252DB">
          <w:fldChar w:fldCharType="end"/>
        </w:r>
        <w:r w:rsidR="008252DB">
          <w:t>)</w:t>
        </w:r>
      </w:ins>
      <w:ins w:id="1145" w:author="Bambi C" w:date="2022-08-31T21:00:00Z">
        <w:r w:rsidR="0098771F">
          <w:t xml:space="preserve">. The setter </w:t>
        </w:r>
        <w:r w:rsidR="00416AD6">
          <w:t xml:space="preserve">determines properties for the attribute. </w:t>
        </w:r>
      </w:ins>
    </w:p>
    <w:p w14:paraId="422D45D2" w14:textId="72BF099D" w:rsidR="00416AD6" w:rsidRDefault="00416AD6" w:rsidP="00564915">
      <w:pPr>
        <w:rPr>
          <w:ins w:id="1146" w:author="Bambi C" w:date="2022-08-31T21:05:00Z"/>
          <w:rFonts w:ascii="Consolas" w:hAnsi="Consolas" w:cs="Consolas"/>
        </w:rPr>
      </w:pPr>
      <w:ins w:id="1147" w:author="Bambi C" w:date="2022-08-31T21:00:00Z">
        <w:r>
          <w:t>For ex</w:t>
        </w:r>
      </w:ins>
      <w:ins w:id="1148" w:author="Bambi C" w:date="2022-08-31T21:01:00Z">
        <w:r>
          <w:t xml:space="preserve">ample, </w:t>
        </w:r>
        <w:r w:rsidR="002A3F19">
          <w:t xml:space="preserve">when the </w:t>
        </w:r>
        <w:proofErr w:type="spellStart"/>
        <w:r w:rsidR="002A3F19" w:rsidRPr="0021503C">
          <w:rPr>
            <w:rFonts w:ascii="Consolas" w:hAnsi="Consolas" w:cs="Consolas"/>
            <w:rPrChange w:id="1149" w:author="Bambi C" w:date="2022-08-31T21:04:00Z">
              <w:rPr/>
            </w:rPrChange>
          </w:rPr>
          <w:t>product_name</w:t>
        </w:r>
        <w:proofErr w:type="spellEnd"/>
        <w:r w:rsidR="002A3F19">
          <w:t xml:space="preserve"> attribute is specified then the </w:t>
        </w:r>
        <w:proofErr w:type="spellStart"/>
        <w:r w:rsidR="002A3F19" w:rsidRPr="0021503C">
          <w:rPr>
            <w:rFonts w:ascii="Consolas" w:hAnsi="Consolas" w:cs="Consolas"/>
            <w:rPrChange w:id="1150" w:author="Bambi C" w:date="2022-08-31T21:04:00Z">
              <w:rPr/>
            </w:rPrChange>
          </w:rPr>
          <w:t>product_</w:t>
        </w:r>
        <w:proofErr w:type="gramStart"/>
        <w:r w:rsidR="002A3F19" w:rsidRPr="0021503C">
          <w:rPr>
            <w:rFonts w:ascii="Consolas" w:hAnsi="Consolas" w:cs="Consolas"/>
            <w:rPrChange w:id="1151" w:author="Bambi C" w:date="2022-08-31T21:04:00Z">
              <w:rPr/>
            </w:rPrChange>
          </w:rPr>
          <w:t>name</w:t>
        </w:r>
        <w:proofErr w:type="spellEnd"/>
        <w:r w:rsidR="00D560E7" w:rsidRPr="0021503C">
          <w:rPr>
            <w:rFonts w:ascii="Consolas" w:hAnsi="Consolas" w:cs="Consolas"/>
            <w:rPrChange w:id="1152" w:author="Bambi C" w:date="2022-08-31T21:04:00Z">
              <w:rPr/>
            </w:rPrChange>
          </w:rPr>
          <w:t>(</w:t>
        </w:r>
        <w:proofErr w:type="gramEnd"/>
        <w:r w:rsidR="00D560E7" w:rsidRPr="0021503C">
          <w:rPr>
            <w:rFonts w:ascii="Consolas" w:hAnsi="Consolas" w:cs="Consolas"/>
            <w:rPrChange w:id="1153" w:author="Bambi C" w:date="2022-08-31T21:04:00Z">
              <w:rPr/>
            </w:rPrChange>
          </w:rPr>
          <w:t>)</w:t>
        </w:r>
        <w:r w:rsidR="00D560E7">
          <w:t xml:space="preserve"> function i</w:t>
        </w:r>
      </w:ins>
      <w:ins w:id="1154" w:author="Bambi C" w:date="2022-08-31T21:02:00Z">
        <w:r w:rsidR="00D560E7">
          <w:t xml:space="preserve">s called. In this program, </w:t>
        </w:r>
        <w:r w:rsidR="00370299">
          <w:t>validation logic is included to reject the value if all characters in the string are numbers</w:t>
        </w:r>
      </w:ins>
      <w:ins w:id="1155" w:author="Bambi C" w:date="2022-08-31T21:03:00Z">
        <w:r w:rsidR="00FC2AC5">
          <w:t>. If the value does not contain any letters, then custom Exception can be called</w:t>
        </w:r>
        <w:r w:rsidR="0021503C">
          <w:t xml:space="preserve">: </w:t>
        </w:r>
      </w:ins>
      <w:ins w:id="1156" w:author="Bambi C" w:date="2022-08-31T21:04:00Z">
        <w:r w:rsidR="0021503C" w:rsidRPr="0021503C">
          <w:rPr>
            <w:rFonts w:ascii="Consolas" w:hAnsi="Consolas" w:cs="Consolas"/>
            <w:rPrChange w:id="1157" w:author="Bambi C" w:date="2022-08-31T21:04:00Z">
              <w:rPr/>
            </w:rPrChange>
          </w:rPr>
          <w:t xml:space="preserve">raise </w:t>
        </w:r>
        <w:proofErr w:type="gramStart"/>
        <w:r w:rsidR="0021503C" w:rsidRPr="0021503C">
          <w:rPr>
            <w:rFonts w:ascii="Consolas" w:hAnsi="Consolas" w:cs="Consolas"/>
            <w:rPrChange w:id="1158" w:author="Bambi C" w:date="2022-08-31T21:04:00Z">
              <w:rPr/>
            </w:rPrChange>
          </w:rPr>
          <w:t>Exception(</w:t>
        </w:r>
        <w:proofErr w:type="gramEnd"/>
        <w:r w:rsidR="0021503C" w:rsidRPr="0021503C">
          <w:rPr>
            <w:rFonts w:ascii="Consolas" w:hAnsi="Consolas" w:cs="Consolas"/>
            <w:rPrChange w:id="1159" w:author="Bambi C" w:date="2022-08-31T21:04:00Z">
              <w:rPr/>
            </w:rPrChange>
          </w:rPr>
          <w:t>"Product name must contain a letter.")</w:t>
        </w:r>
      </w:ins>
      <w:ins w:id="1160" w:author="Bambi C" w:date="2022-08-31T21:03:00Z">
        <w:r w:rsidR="0021503C" w:rsidRPr="0021503C">
          <w:rPr>
            <w:rFonts w:ascii="Consolas" w:hAnsi="Consolas" w:cs="Consolas"/>
            <w:rPrChange w:id="1161" w:author="Bambi C" w:date="2022-08-31T21:04:00Z">
              <w:rPr/>
            </w:rPrChange>
          </w:rPr>
          <w:t>.</w:t>
        </w:r>
      </w:ins>
    </w:p>
    <w:p w14:paraId="04DA4A69" w14:textId="1A6CD77E" w:rsidR="008252DB" w:rsidRDefault="008252DB" w:rsidP="00564915">
      <w:pPr>
        <w:rPr>
          <w:ins w:id="1162" w:author="Bambi C" w:date="2022-08-31T19:47:00Z"/>
        </w:rPr>
      </w:pPr>
      <w:ins w:id="1163" w:author="Bambi C" w:date="2022-08-31T21:05:00Z">
        <w:r>
          <w:t xml:space="preserve">The getter </w:t>
        </w:r>
        <w:r w:rsidR="00A42E41">
          <w:t>statement</w:t>
        </w:r>
      </w:ins>
      <w:ins w:id="1164" w:author="Bambi C" w:date="2022-08-31T21:06:00Z">
        <w:r w:rsidR="00A42E41">
          <w:t xml:space="preserve"> determines what is returned when</w:t>
        </w:r>
      </w:ins>
      <w:ins w:id="1165" w:author="Bambi C" w:date="2022-08-31T21:09:00Z">
        <w:r w:rsidR="00EF29F5">
          <w:t xml:space="preserve"> the</w:t>
        </w:r>
      </w:ins>
      <w:ins w:id="1166" w:author="Bambi C" w:date="2022-08-31T21:06:00Z">
        <w:r w:rsidR="008D2E4B">
          <w:t xml:space="preserve"> attribute of</w:t>
        </w:r>
        <w:r w:rsidR="00A42E41">
          <w:t xml:space="preserve"> the </w:t>
        </w:r>
        <w:r w:rsidR="008D2E4B">
          <w:t xml:space="preserve">object is used. In </w:t>
        </w:r>
      </w:ins>
      <w:ins w:id="1167" w:author="Bambi C" w:date="2022-08-31T21:07:00Z">
        <w:r w:rsidR="008D2E4B">
          <w:t xml:space="preserve">this program, the </w:t>
        </w:r>
        <w:proofErr w:type="spellStart"/>
        <w:r w:rsidR="003C4778" w:rsidRPr="002D36FC">
          <w:rPr>
            <w:rFonts w:ascii="Consolas" w:hAnsi="Consolas" w:cs="Consolas"/>
            <w:rPrChange w:id="1168" w:author="Bambi C" w:date="2022-08-31T21:11:00Z">
              <w:rPr/>
            </w:rPrChange>
          </w:rPr>
          <w:t>product_name</w:t>
        </w:r>
        <w:proofErr w:type="spellEnd"/>
        <w:r w:rsidR="003C4778">
          <w:t xml:space="preserve"> attribute </w:t>
        </w:r>
      </w:ins>
      <w:ins w:id="1169" w:author="Bambi C" w:date="2022-08-31T21:10:00Z">
        <w:r w:rsidR="00292A1B">
          <w:t xml:space="preserve">is formatted as a string data type </w:t>
        </w:r>
        <w:r w:rsidR="002D36FC">
          <w:t xml:space="preserve">with Title Casing: </w:t>
        </w:r>
        <w:r w:rsidR="002D36FC" w:rsidRPr="002D36FC">
          <w:rPr>
            <w:rFonts w:ascii="Consolas" w:hAnsi="Consolas" w:cs="Consolas"/>
            <w:rPrChange w:id="1170" w:author="Bambi C" w:date="2022-08-31T21:11:00Z">
              <w:rPr/>
            </w:rPrChange>
          </w:rPr>
          <w:t>return str(</w:t>
        </w:r>
        <w:proofErr w:type="gramStart"/>
        <w:r w:rsidR="002D36FC" w:rsidRPr="002D36FC">
          <w:rPr>
            <w:rFonts w:ascii="Consolas" w:hAnsi="Consolas" w:cs="Consolas"/>
            <w:rPrChange w:id="1171" w:author="Bambi C" w:date="2022-08-31T21:11:00Z">
              <w:rPr/>
            </w:rPrChange>
          </w:rPr>
          <w:t>self._</w:t>
        </w:r>
        <w:proofErr w:type="gramEnd"/>
        <w:r w:rsidR="002D36FC" w:rsidRPr="002D36FC">
          <w:rPr>
            <w:rFonts w:ascii="Consolas" w:hAnsi="Consolas" w:cs="Consolas"/>
            <w:rPrChange w:id="1172" w:author="Bambi C" w:date="2022-08-31T21:11:00Z">
              <w:rPr/>
            </w:rPrChange>
          </w:rPr>
          <w:t>_</w:t>
        </w:r>
        <w:proofErr w:type="spellStart"/>
        <w:r w:rsidR="002D36FC" w:rsidRPr="002D36FC">
          <w:rPr>
            <w:rFonts w:ascii="Consolas" w:hAnsi="Consolas" w:cs="Consolas"/>
            <w:rPrChange w:id="1173" w:author="Bambi C" w:date="2022-08-31T21:11:00Z">
              <w:rPr/>
            </w:rPrChange>
          </w:rPr>
          <w:t>product_name</w:t>
        </w:r>
        <w:proofErr w:type="spellEnd"/>
        <w:r w:rsidR="002D36FC" w:rsidRPr="002D36FC">
          <w:rPr>
            <w:rFonts w:ascii="Consolas" w:hAnsi="Consolas" w:cs="Consolas"/>
            <w:rPrChange w:id="1174" w:author="Bambi C" w:date="2022-08-31T21:11:00Z">
              <w:rPr/>
            </w:rPrChange>
          </w:rPr>
          <w:t>).title()</w:t>
        </w:r>
        <w:r w:rsidR="002D36FC" w:rsidRPr="002D36FC">
          <w:rPr>
            <w:rFonts w:ascii="Consolas" w:hAnsi="Consolas" w:cs="Consolas"/>
            <w:rPrChange w:id="1175" w:author="Bambi C" w:date="2022-08-31T21:11:00Z">
              <w:rPr/>
            </w:rPrChange>
          </w:rPr>
          <w:t>.</w:t>
        </w:r>
      </w:ins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375FF4" w:rsidRPr="000527C0" w14:paraId="7B31301D" w14:textId="77777777" w:rsidTr="00375FF4">
        <w:trPr>
          <w:ins w:id="1176" w:author="Bambi C" w:date="2022-08-31T19:47:00Z"/>
        </w:trPr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047D4CF1" w14:textId="741ED04D" w:rsidR="00A45946" w:rsidRDefault="00375FF4" w:rsidP="00E018F8">
            <w:pPr>
              <w:pStyle w:val="HTMLPreformatted"/>
              <w:keepNext/>
              <w:shd w:val="clear" w:color="auto" w:fill="131314"/>
              <w:rPr>
                <w:ins w:id="1177" w:author="Bambi C" w:date="2022-08-31T21:24:00Z"/>
                <w:color w:val="7EC3E6"/>
              </w:rPr>
            </w:pPr>
            <w:ins w:id="1178" w:author="Bambi C" w:date="2022-08-31T19:47:00Z">
              <w:r>
                <w:rPr>
                  <w:color w:val="ED864A"/>
                </w:rPr>
                <w:lastRenderedPageBreak/>
                <w:t xml:space="preserve">class </w:t>
              </w:r>
              <w:r>
                <w:rPr>
                  <w:color w:val="FFFFFF"/>
                </w:rPr>
                <w:t>Product</w:t>
              </w:r>
              <w:r>
                <w:rPr>
                  <w:color w:val="EBEBEB"/>
                </w:rPr>
                <w:t>:</w:t>
              </w:r>
              <w:r>
                <w:rPr>
                  <w:i/>
                  <w:iCs/>
                  <w:color w:val="499936"/>
                </w:rPr>
                <w:br/>
                <w:t xml:space="preserve">    </w:t>
              </w:r>
              <w:r>
                <w:rPr>
                  <w:color w:val="7EC3E6"/>
                </w:rPr>
                <w:t># -- Fields --</w:t>
              </w:r>
              <w:r>
                <w:rPr>
                  <w:color w:val="7EC3E6"/>
                </w:rPr>
                <w:br/>
                <w:t xml:space="preserve">    # -- Constructor -</w:t>
              </w:r>
              <w:r>
                <w:rPr>
                  <w:color w:val="FFFFFF"/>
                </w:rPr>
                <w:br/>
                <w:t xml:space="preserve">    </w:t>
              </w:r>
              <w:r>
                <w:rPr>
                  <w:color w:val="7EC3E6"/>
                </w:rPr>
                <w:t xml:space="preserve"># -- Properties </w:t>
              </w:r>
            </w:ins>
            <w:ins w:id="1179" w:author="Bambi C" w:date="2022-08-31T21:24:00Z">
              <w:r w:rsidR="00A45946">
                <w:rPr>
                  <w:color w:val="7EC3E6"/>
                </w:rPr>
                <w:t>–</w:t>
              </w:r>
            </w:ins>
          </w:p>
          <w:p w14:paraId="1E74A02A" w14:textId="1306BC95" w:rsidR="00375FF4" w:rsidRPr="00DF1F96" w:rsidRDefault="00375FF4" w:rsidP="00E018F8">
            <w:pPr>
              <w:pStyle w:val="HTMLPreformatted"/>
              <w:keepNext/>
              <w:shd w:val="clear" w:color="auto" w:fill="131314"/>
              <w:rPr>
                <w:ins w:id="1180" w:author="Bambi C" w:date="2022-08-31T19:47:00Z"/>
                <w:color w:val="EBEBEB"/>
              </w:rPr>
              <w:pPrChange w:id="1181" w:author="Bambi C" w:date="2022-08-31T19:59:00Z">
                <w:pPr>
                  <w:pStyle w:val="HTMLPreformatted"/>
                  <w:shd w:val="clear" w:color="auto" w:fill="131314"/>
                </w:pPr>
              </w:pPrChange>
            </w:pPr>
            <w:ins w:id="1182" w:author="Bambi C" w:date="2022-08-31T19:47:00Z">
              <w:r>
                <w:rPr>
                  <w:color w:val="7EC3E6"/>
                </w:rPr>
                <w:br/>
                <w:t xml:space="preserve">    # </w:t>
              </w:r>
              <w:proofErr w:type="spellStart"/>
              <w:r>
                <w:rPr>
                  <w:color w:val="7EC3E6"/>
                </w:rPr>
                <w:t>product_name</w:t>
              </w:r>
              <w:proofErr w:type="spellEnd"/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A9B837"/>
                </w:rPr>
                <w:t>@property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proofErr w:type="spellStart"/>
              <w:r>
                <w:rPr>
                  <w:color w:val="FFCF40"/>
                </w:rPr>
                <w:t>product_name</w:t>
              </w:r>
              <w:proofErr w:type="spellEnd"/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 xml:space="preserve">):  </w:t>
              </w:r>
              <w:r>
                <w:rPr>
                  <w:color w:val="7EC3E6"/>
                </w:rPr>
                <w:t># getter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.__</w:t>
              </w:r>
              <w:proofErr w:type="spellStart"/>
              <w:r>
                <w:rPr>
                  <w:color w:val="EBEBEB"/>
                </w:rPr>
                <w:t>product_name</w:t>
              </w:r>
              <w:proofErr w:type="spellEnd"/>
              <w:r>
                <w:rPr>
                  <w:color w:val="EBEBEB"/>
                </w:rPr>
                <w:t xml:space="preserve">).title()  </w:t>
              </w:r>
              <w:r>
                <w:rPr>
                  <w:color w:val="7EC3E6"/>
                </w:rPr>
                <w:t># Title case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A9B837"/>
                </w:rPr>
                <w:t>@product_name.setter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proofErr w:type="spellStart"/>
              <w:r>
                <w:rPr>
                  <w:color w:val="FFCF40"/>
                </w:rPr>
                <w:t>product_name</w:t>
              </w:r>
              <w:proofErr w:type="spellEnd"/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 xml:space="preserve">):  </w:t>
              </w:r>
              <w:r>
                <w:rPr>
                  <w:color w:val="7EC3E6"/>
                </w:rPr>
                <w:t># setter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if not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>).</w:t>
              </w:r>
              <w:proofErr w:type="spellStart"/>
              <w:r>
                <w:rPr>
                  <w:color w:val="EBEBEB"/>
                </w:rPr>
                <w:t>isnumeric</w:t>
              </w:r>
              <w:proofErr w:type="spellEnd"/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.__</w:t>
              </w:r>
              <w:proofErr w:type="spellStart"/>
              <w:r>
                <w:rPr>
                  <w:color w:val="EBEBEB"/>
                </w:rPr>
                <w:t>product_name</w:t>
              </w:r>
              <w:proofErr w:type="spellEnd"/>
              <w:r>
                <w:rPr>
                  <w:color w:val="EBEBEB"/>
                </w:rPr>
                <w:t xml:space="preserve"> = </w:t>
              </w:r>
              <w:r>
                <w:rPr>
                  <w:color w:val="FFFFFF"/>
                </w:rPr>
                <w:t>value</w:t>
              </w:r>
              <w:r>
                <w:rPr>
                  <w:color w:val="FFFFFF"/>
                </w:rPr>
                <w:br/>
                <w:t xml:space="preserve">        </w:t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raise </w:t>
              </w:r>
              <w:r>
                <w:rPr>
                  <w:color w:val="8888C6"/>
                </w:rPr>
                <w:t>Exception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"Product name must contain a letter."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 xml:space="preserve"># </w:t>
              </w:r>
              <w:proofErr w:type="spellStart"/>
              <w:r>
                <w:rPr>
                  <w:color w:val="7EC3E6"/>
                </w:rPr>
                <w:t>product_price</w:t>
              </w:r>
              <w:proofErr w:type="spellEnd"/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A9B837"/>
                </w:rPr>
                <w:t>@property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proofErr w:type="spellStart"/>
              <w:r>
                <w:rPr>
                  <w:color w:val="FFCF40"/>
                </w:rPr>
                <w:t>product_price</w:t>
              </w:r>
              <w:proofErr w:type="spellEnd"/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 xml:space="preserve">):  </w:t>
              </w:r>
              <w:r>
                <w:rPr>
                  <w:color w:val="7EC3E6"/>
                </w:rPr>
                <w:t># getter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8888C6"/>
                </w:rPr>
                <w:t>float</w:t>
              </w:r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.__</w:t>
              </w:r>
              <w:proofErr w:type="spellStart"/>
              <w:r>
                <w:rPr>
                  <w:color w:val="EBEBEB"/>
                </w:rPr>
                <w:t>product_price</w:t>
              </w:r>
              <w:proofErr w:type="spellEnd"/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A9B837"/>
                </w:rPr>
                <w:t>@product_price.setter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proofErr w:type="spellStart"/>
              <w:r>
                <w:rPr>
                  <w:color w:val="FFCF40"/>
                </w:rPr>
                <w:t>product_price</w:t>
              </w:r>
              <w:proofErr w:type="spellEnd"/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 xml:space="preserve">):  </w:t>
              </w:r>
              <w:r>
                <w:rPr>
                  <w:color w:val="7EC3E6"/>
                </w:rPr>
                <w:t># setter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8888C6"/>
                </w:rPr>
                <w:t>float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 xml:space="preserve">) </w:t>
              </w:r>
              <w:r>
                <w:rPr>
                  <w:color w:val="ED864A"/>
                </w:rPr>
                <w:t xml:space="preserve">and </w:t>
              </w:r>
              <w:r>
                <w:rPr>
                  <w:color w:val="FFFFFF"/>
                </w:rPr>
                <w:t xml:space="preserve">value </w:t>
              </w:r>
              <w:r>
                <w:rPr>
                  <w:color w:val="EBEBEB"/>
                </w:rPr>
                <w:t xml:space="preserve">&gt;= 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.__</w:t>
              </w:r>
              <w:proofErr w:type="spellStart"/>
              <w:r>
                <w:rPr>
                  <w:color w:val="EBEBEB"/>
                </w:rPr>
                <w:t>product_price</w:t>
              </w:r>
              <w:proofErr w:type="spellEnd"/>
              <w:r>
                <w:rPr>
                  <w:color w:val="EBEBEB"/>
                </w:rPr>
                <w:t xml:space="preserve"> = </w:t>
              </w:r>
              <w:r>
                <w:rPr>
                  <w:color w:val="FFFFFF"/>
                </w:rPr>
                <w:t>value</w:t>
              </w:r>
              <w:r>
                <w:rPr>
                  <w:color w:val="FFFFFF"/>
                </w:rPr>
                <w:br/>
                <w:t xml:space="preserve">        </w:t>
              </w:r>
              <w:proofErr w:type="spellStart"/>
              <w:r>
                <w:rPr>
                  <w:color w:val="ED864A"/>
                </w:rPr>
                <w:t>elif</w:t>
              </w:r>
              <w:proofErr w:type="spellEnd"/>
              <w:r>
                <w:rPr>
                  <w:color w:val="ED864A"/>
                </w:rPr>
                <w:t xml:space="preserve"> not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>).</w:t>
              </w:r>
              <w:proofErr w:type="spellStart"/>
              <w:r>
                <w:rPr>
                  <w:color w:val="EBEBEB"/>
                </w:rPr>
                <w:t>isnumeric</w:t>
              </w:r>
              <w:proofErr w:type="spellEnd"/>
              <w:r>
                <w:rPr>
                  <w:color w:val="EBEBEB"/>
                </w:rPr>
                <w:t xml:space="preserve">() </w:t>
              </w:r>
              <w:r>
                <w:rPr>
                  <w:color w:val="ED864A"/>
                </w:rPr>
                <w:t xml:space="preserve">or </w:t>
              </w:r>
              <w:r>
                <w:rPr>
                  <w:color w:val="8888C6"/>
                </w:rPr>
                <w:t>float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 xml:space="preserve">) &lt; 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raise </w:t>
              </w:r>
              <w:r>
                <w:rPr>
                  <w:color w:val="8888C6"/>
                </w:rPr>
                <w:t>Exception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"Price must be a number and cannot be negative."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># -- Methods -</w:t>
              </w:r>
            </w:ins>
          </w:p>
        </w:tc>
      </w:tr>
    </w:tbl>
    <w:p w14:paraId="4773F7E4" w14:textId="5A528E81" w:rsidR="00E018F8" w:rsidRDefault="00E018F8" w:rsidP="00E018F8">
      <w:pPr>
        <w:pStyle w:val="Caption"/>
        <w:rPr>
          <w:ins w:id="1183" w:author="Bambi C" w:date="2022-08-31T21:11:00Z"/>
        </w:rPr>
      </w:pPr>
      <w:bookmarkStart w:id="1184" w:name="_Ref112872337"/>
      <w:ins w:id="1185" w:author="Bambi C" w:date="2022-08-31T19:59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1186" w:author="Bambi C" w:date="2022-08-31T19:59:00Z">
        <w:r>
          <w:rPr>
            <w:noProof/>
          </w:rPr>
          <w:t>15</w:t>
        </w:r>
        <w:r>
          <w:fldChar w:fldCharType="end"/>
        </w:r>
        <w:bookmarkEnd w:id="1184"/>
        <w:r>
          <w:t>. Source code for Properties of Product class</w:t>
        </w:r>
      </w:ins>
    </w:p>
    <w:p w14:paraId="1BC99CBD" w14:textId="2E926E76" w:rsidR="002D36FC" w:rsidRDefault="002D36FC" w:rsidP="002D36FC">
      <w:pPr>
        <w:rPr>
          <w:ins w:id="1187" w:author="Bambi C" w:date="2022-08-31T21:15:00Z"/>
        </w:rPr>
      </w:pPr>
      <w:ins w:id="1188" w:author="Bambi C" w:date="2022-08-31T21:11:00Z">
        <w:r>
          <w:t xml:space="preserve">Note: The validation logic applied to </w:t>
        </w:r>
        <w:proofErr w:type="spellStart"/>
        <w:r>
          <w:t>product_price</w:t>
        </w:r>
        <w:proofErr w:type="spellEnd"/>
        <w:r>
          <w:t xml:space="preserve"> attribute is that value must be </w:t>
        </w:r>
      </w:ins>
      <w:ins w:id="1189" w:author="Bambi C" w:date="2022-08-31T21:13:00Z">
        <w:r w:rsidR="00F24638">
          <w:t xml:space="preserve">able to convert to float data type and that the value </w:t>
        </w:r>
      </w:ins>
      <w:ins w:id="1190" w:author="Bambi C" w:date="2022-08-31T21:14:00Z">
        <w:r w:rsidR="00F24638">
          <w:t xml:space="preserve">must be </w:t>
        </w:r>
      </w:ins>
      <w:ins w:id="1191" w:author="Bambi C" w:date="2022-08-31T21:11:00Z">
        <w:r>
          <w:t xml:space="preserve">greater than </w:t>
        </w:r>
      </w:ins>
      <w:ins w:id="1192" w:author="Bambi C" w:date="2022-08-31T21:12:00Z">
        <w:r>
          <w:t xml:space="preserve">or equal to </w:t>
        </w:r>
        <w:r w:rsidR="00613CCF">
          <w:t xml:space="preserve">zero, i.e., </w:t>
        </w:r>
      </w:ins>
      <w:ins w:id="1193" w:author="Bambi C" w:date="2022-08-31T21:14:00Z">
        <w:r w:rsidR="00F24638">
          <w:t xml:space="preserve">price must be a number and </w:t>
        </w:r>
      </w:ins>
      <w:ins w:id="1194" w:author="Bambi C" w:date="2022-08-31T21:12:00Z">
        <w:r w:rsidR="00613CCF">
          <w:t>price cannot be a negative number</w:t>
        </w:r>
        <w:r w:rsidR="00496BD4">
          <w:t xml:space="preserve">: </w:t>
        </w:r>
      </w:ins>
      <w:ins w:id="1195" w:author="Bambi C" w:date="2022-08-31T21:13:00Z">
        <w:r w:rsidR="00496BD4" w:rsidRPr="00496BD4">
          <w:rPr>
            <w:rFonts w:ascii="Consolas" w:hAnsi="Consolas" w:cs="Consolas"/>
            <w:rPrChange w:id="1196" w:author="Bambi C" w:date="2022-08-31T21:13:00Z">
              <w:rPr/>
            </w:rPrChange>
          </w:rPr>
          <w:t>if float(value) and value &gt;= 0</w:t>
        </w:r>
      </w:ins>
      <w:ins w:id="1197" w:author="Bambi C" w:date="2022-08-31T21:12:00Z">
        <w:r w:rsidR="00613CCF">
          <w:t xml:space="preserve">. </w:t>
        </w:r>
      </w:ins>
      <w:ins w:id="1198" w:author="Bambi C" w:date="2022-08-31T21:14:00Z">
        <w:r w:rsidR="00A52A9B">
          <w:t>Afterall, t</w:t>
        </w:r>
      </w:ins>
      <w:ins w:id="1199" w:author="Bambi C" w:date="2022-08-31T21:12:00Z">
        <w:r w:rsidR="00613CCF">
          <w:t>hat would be absurd! The business pays the customer?!</w:t>
        </w:r>
      </w:ins>
    </w:p>
    <w:p w14:paraId="7390ADD2" w14:textId="77777777" w:rsidR="00A52A9B" w:rsidRDefault="00A52A9B" w:rsidP="00A52A9B">
      <w:pPr>
        <w:rPr>
          <w:ins w:id="1200" w:author="Bambi C" w:date="2022-08-31T21:15:00Z"/>
        </w:rPr>
      </w:pPr>
      <w:ins w:id="1201" w:author="Bambi C" w:date="2022-08-31T21:15:00Z">
        <w:r>
          <w:t xml:space="preserve">This function appears in in the program in the following functions are called: </w:t>
        </w:r>
      </w:ins>
    </w:p>
    <w:p w14:paraId="27BC0916" w14:textId="31AF30BE" w:rsidR="00A52A9B" w:rsidRPr="00531CF5" w:rsidRDefault="00531CF5" w:rsidP="00747383">
      <w:pPr>
        <w:pStyle w:val="ListParagraph"/>
        <w:numPr>
          <w:ilvl w:val="0"/>
          <w:numId w:val="54"/>
        </w:numPr>
        <w:rPr>
          <w:ins w:id="1202" w:author="Bambi C" w:date="2022-08-31T19:58:00Z"/>
          <w:rFonts w:ascii="Consolas" w:hAnsi="Consolas" w:cs="Consolas"/>
          <w:rPrChange w:id="1203" w:author="Bambi C" w:date="2022-08-31T21:16:00Z">
            <w:rPr>
              <w:ins w:id="1204" w:author="Bambi C" w:date="2022-08-31T19:58:00Z"/>
            </w:rPr>
          </w:rPrChange>
        </w:rPr>
        <w:pPrChange w:id="1205" w:author="Bambi C" w:date="2022-08-31T21:15:00Z">
          <w:pPr/>
        </w:pPrChange>
      </w:pPr>
      <w:proofErr w:type="spellStart"/>
      <w:ins w:id="1206" w:author="Bambi C" w:date="2022-08-31T21:16:00Z">
        <w:r w:rsidRPr="00531CF5">
          <w:rPr>
            <w:rFonts w:ascii="Consolas" w:hAnsi="Consolas" w:cs="Consolas"/>
            <w:rPrChange w:id="1207" w:author="Bambi C" w:date="2022-08-31T21:16:00Z">
              <w:rPr/>
            </w:rPrChange>
          </w:rPr>
          <w:t>add_new_</w:t>
        </w:r>
        <w:proofErr w:type="gramStart"/>
        <w:r w:rsidRPr="00531CF5">
          <w:rPr>
            <w:rFonts w:ascii="Consolas" w:hAnsi="Consolas" w:cs="Consolas"/>
            <w:rPrChange w:id="1208" w:author="Bambi C" w:date="2022-08-31T21:16:00Z">
              <w:rPr/>
            </w:rPrChange>
          </w:rPr>
          <w:t>product</w:t>
        </w:r>
        <w:proofErr w:type="spellEnd"/>
        <w:r w:rsidRPr="00531CF5">
          <w:rPr>
            <w:rFonts w:ascii="Consolas" w:hAnsi="Consolas" w:cs="Consolas"/>
            <w:rPrChange w:id="1209" w:author="Bambi C" w:date="2022-08-31T21:16:00Z">
              <w:rPr/>
            </w:rPrChange>
          </w:rPr>
          <w:t>(</w:t>
        </w:r>
        <w:proofErr w:type="gramEnd"/>
        <w:r w:rsidRPr="00531CF5">
          <w:rPr>
            <w:rFonts w:ascii="Consolas" w:hAnsi="Consolas" w:cs="Consolas"/>
            <w:rPrChange w:id="1210" w:author="Bambi C" w:date="2022-08-31T21:16:00Z">
              <w:rPr/>
            </w:rPrChange>
          </w:rPr>
          <w:t>)</w:t>
        </w:r>
      </w:ins>
    </w:p>
    <w:p w14:paraId="75A9F551" w14:textId="607018CA" w:rsidR="00A9277C" w:rsidRDefault="00A9277C" w:rsidP="008616B5">
      <w:pPr>
        <w:pStyle w:val="Heading5"/>
        <w:rPr>
          <w:ins w:id="1211" w:author="Bambi C" w:date="2022-08-31T20:16:00Z"/>
        </w:rPr>
        <w:pPrChange w:id="1212" w:author="Bambi C" w:date="2022-08-31T20:16:00Z">
          <w:pPr/>
        </w:pPrChange>
      </w:pPr>
      <w:ins w:id="1213" w:author="Bambi C" w:date="2022-08-31T18:27:00Z">
        <w:r>
          <w:t>Methods</w:t>
        </w:r>
      </w:ins>
    </w:p>
    <w:p w14:paraId="52D963E5" w14:textId="45C97D4E" w:rsidR="00497FEB" w:rsidRDefault="00C91BED" w:rsidP="00564915">
      <w:pPr>
        <w:rPr>
          <w:ins w:id="1214" w:author="Bambi C" w:date="2022-08-31T21:19:00Z"/>
        </w:rPr>
      </w:pPr>
      <w:ins w:id="1215" w:author="Bambi C" w:date="2022-08-31T20:23:00Z">
        <w:r>
          <w:t xml:space="preserve">Although not specifically required for the </w:t>
        </w:r>
      </w:ins>
      <w:ins w:id="1216" w:author="Bambi C" w:date="2022-08-31T20:24:00Z">
        <w:r w:rsidR="0055645F">
          <w:t xml:space="preserve">program to work, the </w:t>
        </w:r>
        <w:proofErr w:type="spellStart"/>
        <w:r w:rsidR="0055645F" w:rsidRPr="00935353">
          <w:rPr>
            <w:rFonts w:ascii="Consolas" w:hAnsi="Consolas" w:cs="Consolas"/>
            <w:rPrChange w:id="1217" w:author="Bambi C" w:date="2022-08-31T21:17:00Z">
              <w:rPr/>
            </w:rPrChange>
          </w:rPr>
          <w:t>to_string</w:t>
        </w:r>
        <w:proofErr w:type="spellEnd"/>
        <w:r w:rsidR="0055645F">
          <w:t xml:space="preserve"> and </w:t>
        </w:r>
        <w:r w:rsidR="0055645F" w:rsidRPr="00935353">
          <w:rPr>
            <w:rFonts w:ascii="Consolas" w:hAnsi="Consolas" w:cs="Consolas"/>
            <w:rPrChange w:id="1218" w:author="Bambi C" w:date="2022-08-31T21:17:00Z">
              <w:rPr/>
            </w:rPrChange>
          </w:rPr>
          <w:t>__str__</w:t>
        </w:r>
        <w:r w:rsidR="0055645F">
          <w:t xml:space="preserve"> functions allow additional customization in</w:t>
        </w:r>
        <w:r w:rsidR="007661C0">
          <w:t xml:space="preserve"> setting a “default formatting” of the object</w:t>
        </w:r>
      </w:ins>
      <w:ins w:id="1219" w:author="Bambi C" w:date="2022-08-31T21:30:00Z">
        <w:r w:rsidR="00FD627A">
          <w:t xml:space="preserve"> (</w:t>
        </w:r>
      </w:ins>
      <w:ins w:id="1220" w:author="Bambi C" w:date="2022-08-31T21:31:00Z">
        <w:r w:rsidR="00FD627A">
          <w:fldChar w:fldCharType="begin"/>
        </w:r>
        <w:r w:rsidR="00FD627A">
          <w:instrText xml:space="preserve"> REF _Ref112871275 \h </w:instrText>
        </w:r>
      </w:ins>
      <w:r w:rsidR="00FD627A">
        <w:fldChar w:fldCharType="separate"/>
      </w:r>
      <w:ins w:id="1221" w:author="Bambi C" w:date="2022-08-31T21:31:00Z">
        <w:r w:rsidR="00FD627A">
          <w:t>Figure</w:t>
        </w:r>
        <w:r w:rsidR="00FD627A">
          <w:t xml:space="preserve"> </w:t>
        </w:r>
        <w:r w:rsidR="00FD627A">
          <w:rPr>
            <w:noProof/>
          </w:rPr>
          <w:t>16</w:t>
        </w:r>
        <w:r w:rsidR="00FD627A">
          <w:fldChar w:fldCharType="end"/>
        </w:r>
      </w:ins>
      <w:ins w:id="1222" w:author="Bambi C" w:date="2022-08-31T21:30:00Z">
        <w:r w:rsidR="00FD627A">
          <w:t>)</w:t>
        </w:r>
      </w:ins>
      <w:ins w:id="1223" w:author="Bambi C" w:date="2022-08-31T21:17:00Z">
        <w:r w:rsidR="00935353">
          <w:t xml:space="preserve">. In this program, the </w:t>
        </w:r>
        <w:proofErr w:type="spellStart"/>
        <w:r w:rsidR="005E7556">
          <w:t>defeault</w:t>
        </w:r>
        <w:proofErr w:type="spellEnd"/>
        <w:r w:rsidR="005E7556">
          <w:t xml:space="preserve"> output when a</w:t>
        </w:r>
      </w:ins>
      <w:ins w:id="1224" w:author="Bambi C" w:date="2022-08-31T21:18:00Z">
        <w:r w:rsidR="005E7556">
          <w:t>n object of the Product class is used</w:t>
        </w:r>
      </w:ins>
      <w:ins w:id="1225" w:author="Bambi C" w:date="2022-08-31T20:24:00Z">
        <w:r w:rsidR="007661C0">
          <w:t xml:space="preserve"> </w:t>
        </w:r>
      </w:ins>
      <w:ins w:id="1226" w:author="Bambi C" w:date="2022-08-31T21:18:00Z">
        <w:r w:rsidR="005E7556">
          <w:t>generate</w:t>
        </w:r>
        <w:r w:rsidR="00497FEB">
          <w:t xml:space="preserve">s a string value: </w:t>
        </w:r>
      </w:ins>
      <w:ins w:id="1227" w:author="Bambi C" w:date="2022-08-31T21:19:00Z">
        <w:r w:rsidR="00497FEB" w:rsidRPr="00497FEB">
          <w:rPr>
            <w:rFonts w:ascii="Consolas" w:hAnsi="Consolas" w:cs="Consolas"/>
            <w:rPrChange w:id="1228" w:author="Bambi C" w:date="2022-08-31T21:19:00Z">
              <w:rPr/>
            </w:rPrChange>
          </w:rPr>
          <w:t xml:space="preserve">return </w:t>
        </w:r>
        <w:proofErr w:type="spellStart"/>
        <w:proofErr w:type="gramStart"/>
        <w:r w:rsidR="00497FEB" w:rsidRPr="00497FEB">
          <w:rPr>
            <w:rFonts w:ascii="Consolas" w:hAnsi="Consolas" w:cs="Consolas"/>
            <w:rPrChange w:id="1229" w:author="Bambi C" w:date="2022-08-31T21:19:00Z">
              <w:rPr/>
            </w:rPrChange>
          </w:rPr>
          <w:t>self.product</w:t>
        </w:r>
        <w:proofErr w:type="gramEnd"/>
        <w:r w:rsidR="00497FEB" w:rsidRPr="00497FEB">
          <w:rPr>
            <w:rFonts w:ascii="Consolas" w:hAnsi="Consolas" w:cs="Consolas"/>
            <w:rPrChange w:id="1230" w:author="Bambi C" w:date="2022-08-31T21:19:00Z">
              <w:rPr/>
            </w:rPrChange>
          </w:rPr>
          <w:t>_name</w:t>
        </w:r>
        <w:proofErr w:type="spellEnd"/>
        <w:r w:rsidR="00497FEB" w:rsidRPr="00497FEB">
          <w:rPr>
            <w:rFonts w:ascii="Consolas" w:hAnsi="Consolas" w:cs="Consolas"/>
            <w:rPrChange w:id="1231" w:author="Bambi C" w:date="2022-08-31T21:19:00Z">
              <w:rPr/>
            </w:rPrChange>
          </w:rPr>
          <w:t xml:space="preserve"> + "\t $" + '{0:.2f}'.format(</w:t>
        </w:r>
        <w:proofErr w:type="spellStart"/>
        <w:r w:rsidR="00497FEB" w:rsidRPr="00497FEB">
          <w:rPr>
            <w:rFonts w:ascii="Consolas" w:hAnsi="Consolas" w:cs="Consolas"/>
            <w:rPrChange w:id="1232" w:author="Bambi C" w:date="2022-08-31T21:19:00Z">
              <w:rPr/>
            </w:rPrChange>
          </w:rPr>
          <w:t>self.product_price</w:t>
        </w:r>
        <w:proofErr w:type="spellEnd"/>
        <w:r w:rsidR="00497FEB" w:rsidRPr="00497FEB">
          <w:rPr>
            <w:rFonts w:ascii="Consolas" w:hAnsi="Consolas" w:cs="Consolas"/>
            <w:rPrChange w:id="1233" w:author="Bambi C" w:date="2022-08-31T21:19:00Z">
              <w:rPr/>
            </w:rPrChange>
          </w:rPr>
          <w:t>)</w:t>
        </w:r>
      </w:ins>
      <w:ins w:id="1234" w:author="Bambi C" w:date="2022-08-31T20:25:00Z">
        <w:r w:rsidR="007661C0">
          <w:t>.</w:t>
        </w:r>
      </w:ins>
    </w:p>
    <w:p w14:paraId="1F392FF2" w14:textId="50FF8449" w:rsidR="00FF6BF9" w:rsidRDefault="00F470EE" w:rsidP="00564915">
      <w:pPr>
        <w:rPr>
          <w:ins w:id="1235" w:author="Bambi C" w:date="2022-08-31T20:29:00Z"/>
        </w:rPr>
      </w:pPr>
      <w:ins w:id="1236" w:author="Bambi C" w:date="2022-08-31T20:25:00Z">
        <w:r>
          <w:t>For this program, I decided to format the string va</w:t>
        </w:r>
      </w:ins>
      <w:ins w:id="1237" w:author="Bambi C" w:date="2022-08-31T20:26:00Z">
        <w:r>
          <w:t>lue of item object</w:t>
        </w:r>
        <w:r w:rsidR="00433241">
          <w:t xml:space="preserve">: </w:t>
        </w:r>
      </w:ins>
    </w:p>
    <w:p w14:paraId="7C5F0CA7" w14:textId="08ED29F6" w:rsidR="00FF6BF9" w:rsidRDefault="00747383" w:rsidP="00747383">
      <w:pPr>
        <w:rPr>
          <w:ins w:id="1238" w:author="Bambi C" w:date="2022-08-31T20:29:00Z"/>
        </w:rPr>
      </w:pPr>
      <w:ins w:id="1239" w:author="Bambi C" w:date="2022-08-31T21:15:00Z">
        <w:r>
          <w:t>For example:</w:t>
        </w:r>
      </w:ins>
      <w:ins w:id="1240" w:author="Bambi C" w:date="2022-08-31T20:26:00Z">
        <w:r w:rsidR="00433241">
          <w:t xml:space="preserve"> </w:t>
        </w:r>
      </w:ins>
      <w:ins w:id="1241" w:author="Bambi C" w:date="2022-08-31T21:15:00Z">
        <w:r>
          <w:t>“</w:t>
        </w:r>
      </w:ins>
      <w:ins w:id="1242" w:author="Bambi C" w:date="2022-08-31T20:27:00Z">
        <w:r w:rsidR="003D244A">
          <w:t>Item500</w:t>
        </w:r>
        <w:r w:rsidR="003D244A">
          <w:tab/>
          <w:t>$500.50</w:t>
        </w:r>
      </w:ins>
      <w:ins w:id="1243" w:author="Bambi C" w:date="2022-08-31T21:15:00Z">
        <w:r>
          <w:t>”</w:t>
        </w:r>
      </w:ins>
    </w:p>
    <w:p w14:paraId="0AF867E0" w14:textId="2C4F77B1" w:rsidR="008616B5" w:rsidRDefault="003D244A" w:rsidP="00564915">
      <w:pPr>
        <w:rPr>
          <w:ins w:id="1244" w:author="Bambi C" w:date="2022-08-31T20:27:00Z"/>
        </w:rPr>
      </w:pPr>
      <w:ins w:id="1245" w:author="Bambi C" w:date="2022-08-31T20:27:00Z">
        <w:r>
          <w:t xml:space="preserve">This function </w:t>
        </w:r>
      </w:ins>
      <w:ins w:id="1246" w:author="Bambi C" w:date="2022-08-31T20:30:00Z">
        <w:r w:rsidR="00FF6BF9">
          <w:t xml:space="preserve">appears </w:t>
        </w:r>
      </w:ins>
      <w:ins w:id="1247" w:author="Bambi C" w:date="2022-08-31T20:29:00Z">
        <w:r w:rsidR="00FF6BF9">
          <w:t xml:space="preserve">in </w:t>
        </w:r>
      </w:ins>
      <w:ins w:id="1248" w:author="Bambi C" w:date="2022-08-31T20:30:00Z">
        <w:r w:rsidR="00FF6BF9">
          <w:t>in the program in the following functions are called</w:t>
        </w:r>
      </w:ins>
      <w:ins w:id="1249" w:author="Bambi C" w:date="2022-08-31T20:27:00Z">
        <w:r>
          <w:t xml:space="preserve">: </w:t>
        </w:r>
      </w:ins>
    </w:p>
    <w:p w14:paraId="35E36198" w14:textId="5104F906" w:rsidR="003D244A" w:rsidRPr="00497FEB" w:rsidRDefault="00837474" w:rsidP="00FF6BF9">
      <w:pPr>
        <w:pStyle w:val="ListParagraph"/>
        <w:numPr>
          <w:ilvl w:val="0"/>
          <w:numId w:val="53"/>
        </w:numPr>
        <w:rPr>
          <w:ins w:id="1250" w:author="Bambi C" w:date="2022-08-31T20:28:00Z"/>
          <w:rFonts w:ascii="Consolas" w:hAnsi="Consolas" w:cs="Consolas"/>
          <w:rPrChange w:id="1251" w:author="Bambi C" w:date="2022-08-31T21:19:00Z">
            <w:rPr>
              <w:ins w:id="1252" w:author="Bambi C" w:date="2022-08-31T20:28:00Z"/>
            </w:rPr>
          </w:rPrChange>
        </w:rPr>
        <w:pPrChange w:id="1253" w:author="Bambi C" w:date="2022-08-31T20:29:00Z">
          <w:pPr/>
        </w:pPrChange>
      </w:pPr>
      <w:proofErr w:type="spellStart"/>
      <w:ins w:id="1254" w:author="Bambi C" w:date="2022-08-31T20:28:00Z">
        <w:r w:rsidRPr="00497FEB">
          <w:rPr>
            <w:rFonts w:ascii="Consolas" w:hAnsi="Consolas" w:cs="Consolas"/>
            <w:rPrChange w:id="1255" w:author="Bambi C" w:date="2022-08-31T21:19:00Z">
              <w:rPr/>
            </w:rPrChange>
          </w:rPr>
          <w:lastRenderedPageBreak/>
          <w:t>show_current_</w:t>
        </w:r>
        <w:proofErr w:type="gramStart"/>
        <w:r w:rsidRPr="00497FEB">
          <w:rPr>
            <w:rFonts w:ascii="Consolas" w:hAnsi="Consolas" w:cs="Consolas"/>
            <w:rPrChange w:id="1256" w:author="Bambi C" w:date="2022-08-31T21:19:00Z">
              <w:rPr/>
            </w:rPrChange>
          </w:rPr>
          <w:t>data</w:t>
        </w:r>
        <w:proofErr w:type="spellEnd"/>
        <w:r w:rsidRPr="00497FEB">
          <w:rPr>
            <w:rFonts w:ascii="Consolas" w:hAnsi="Consolas" w:cs="Consolas"/>
            <w:rPrChange w:id="1257" w:author="Bambi C" w:date="2022-08-31T21:19:00Z">
              <w:rPr/>
            </w:rPrChange>
          </w:rPr>
          <w:t>(</w:t>
        </w:r>
        <w:proofErr w:type="gramEnd"/>
        <w:r w:rsidRPr="00497FEB">
          <w:rPr>
            <w:rFonts w:ascii="Consolas" w:hAnsi="Consolas" w:cs="Consolas"/>
            <w:rPrChange w:id="1258" w:author="Bambi C" w:date="2022-08-31T21:19:00Z">
              <w:rPr/>
            </w:rPrChange>
          </w:rPr>
          <w:t>)</w:t>
        </w:r>
      </w:ins>
    </w:p>
    <w:p w14:paraId="3AB6B543" w14:textId="6436F9A2" w:rsidR="00837474" w:rsidRPr="00497FEB" w:rsidRDefault="00FF6BF9" w:rsidP="00FF6BF9">
      <w:pPr>
        <w:pStyle w:val="ListParagraph"/>
        <w:numPr>
          <w:ilvl w:val="0"/>
          <w:numId w:val="53"/>
        </w:numPr>
        <w:rPr>
          <w:rFonts w:ascii="Consolas" w:hAnsi="Consolas" w:cs="Consolas"/>
          <w:rPrChange w:id="1259" w:author="Bambi C" w:date="2022-08-31T21:19:00Z">
            <w:rPr/>
          </w:rPrChange>
        </w:rPr>
        <w:pPrChange w:id="1260" w:author="Bambi C" w:date="2022-08-31T20:29:00Z">
          <w:pPr>
            <w:shd w:val="clear" w:color="auto" w:fill="FFFF00"/>
          </w:pPr>
        </w:pPrChange>
      </w:pPr>
      <w:proofErr w:type="spellStart"/>
      <w:ins w:id="1261" w:author="Bambi C" w:date="2022-08-31T20:29:00Z">
        <w:r w:rsidRPr="00497FEB">
          <w:rPr>
            <w:rFonts w:ascii="Consolas" w:hAnsi="Consolas" w:cs="Consolas"/>
            <w:rPrChange w:id="1262" w:author="Bambi C" w:date="2022-08-31T21:19:00Z">
              <w:rPr/>
            </w:rPrChange>
          </w:rPr>
          <w:t>add_new_</w:t>
        </w:r>
        <w:proofErr w:type="gramStart"/>
        <w:r w:rsidRPr="00497FEB">
          <w:rPr>
            <w:rFonts w:ascii="Consolas" w:hAnsi="Consolas" w:cs="Consolas"/>
            <w:rPrChange w:id="1263" w:author="Bambi C" w:date="2022-08-31T21:19:00Z">
              <w:rPr/>
            </w:rPrChange>
          </w:rPr>
          <w:t>product</w:t>
        </w:r>
        <w:proofErr w:type="spellEnd"/>
        <w:r w:rsidRPr="00497FEB">
          <w:rPr>
            <w:rFonts w:ascii="Consolas" w:hAnsi="Consolas" w:cs="Consolas"/>
            <w:rPrChange w:id="1264" w:author="Bambi C" w:date="2022-08-31T21:19:00Z">
              <w:rPr/>
            </w:rPrChange>
          </w:rPr>
          <w:t>(</w:t>
        </w:r>
        <w:proofErr w:type="gramEnd"/>
        <w:r w:rsidRPr="00497FEB">
          <w:rPr>
            <w:rFonts w:ascii="Consolas" w:hAnsi="Consolas" w:cs="Consolas"/>
            <w:rPrChange w:id="1265" w:author="Bambi C" w:date="2022-08-31T21:19:00Z">
              <w:rPr/>
            </w:rPrChange>
          </w:rPr>
          <w:t>)</w:t>
        </w:r>
      </w:ins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64915" w:rsidRPr="000527C0" w14:paraId="3941345D" w14:textId="77777777" w:rsidTr="00C91BED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F859F7B" w14:textId="2C15CC4C" w:rsidR="00C91BED" w:rsidRDefault="00657511" w:rsidP="00524001">
            <w:pPr>
              <w:pStyle w:val="HTMLPreformatted"/>
              <w:shd w:val="clear" w:color="auto" w:fill="131314"/>
              <w:rPr>
                <w:ins w:id="1266" w:author="Bambi C" w:date="2022-08-31T20:22:00Z"/>
                <w:i/>
                <w:iCs/>
                <w:color w:val="499936"/>
              </w:rPr>
            </w:pPr>
            <w:ins w:id="1267" w:author="Bambi C" w:date="2022-08-31T18:18:00Z">
              <w:r>
                <w:rPr>
                  <w:color w:val="ED864A"/>
                </w:rPr>
                <w:t xml:space="preserve">class </w:t>
              </w:r>
              <w:r>
                <w:rPr>
                  <w:color w:val="FFFFFF"/>
                </w:rPr>
                <w:t>Product</w:t>
              </w:r>
              <w:r>
                <w:rPr>
                  <w:color w:val="EBEBEB"/>
                </w:rPr>
                <w:t>:</w:t>
              </w:r>
            </w:ins>
          </w:p>
          <w:p w14:paraId="10E84239" w14:textId="1FACB2A6" w:rsidR="00564915" w:rsidRPr="00C91BED" w:rsidRDefault="00C91BED" w:rsidP="00657511">
            <w:pPr>
              <w:pStyle w:val="HTMLPreformatted"/>
              <w:shd w:val="clear" w:color="auto" w:fill="131314"/>
              <w:rPr>
                <w:i/>
                <w:iCs/>
                <w:color w:val="ADCC00"/>
                <w:rPrChange w:id="1268" w:author="Bambi C" w:date="2022-08-31T20:23:00Z">
                  <w:rPr>
                    <w:rFonts w:ascii="Consolas" w:hAnsi="Consolas" w:cs="Consolas"/>
                    <w:iCs w:val="0"/>
                    <w:color w:val="000000" w:themeColor="text1"/>
                  </w:rPr>
                </w:rPrChange>
              </w:rPr>
              <w:pPrChange w:id="1269" w:author="Bambi C" w:date="2022-08-31T18:19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ins w:id="1270" w:author="Bambi C" w:date="2022-08-31T20:22:00Z">
              <w:r>
                <w:rPr>
                  <w:color w:val="7EC3E6"/>
                </w:rPr>
                <w:t xml:space="preserve">    # </w:t>
              </w:r>
              <w:r>
                <w:rPr>
                  <w:i/>
                  <w:iCs/>
                  <w:color w:val="ADCC00"/>
                </w:rPr>
                <w:t>TODO: Add Code to the Product class</w:t>
              </w:r>
            </w:ins>
            <w:ins w:id="1271" w:author="Bambi C" w:date="2022-08-31T18:18:00Z">
              <w:r w:rsidR="00657511">
                <w:rPr>
                  <w:i/>
                  <w:iCs/>
                  <w:color w:val="499936"/>
                </w:rPr>
                <w:br/>
                <w:t xml:space="preserve">    </w:t>
              </w:r>
              <w:r w:rsidR="00657511">
                <w:rPr>
                  <w:color w:val="7EC3E6"/>
                </w:rPr>
                <w:t># -- Fields --</w:t>
              </w:r>
              <w:r w:rsidR="00657511">
                <w:rPr>
                  <w:color w:val="7EC3E6"/>
                </w:rPr>
                <w:br/>
                <w:t xml:space="preserve">    # -- Constructor --</w:t>
              </w:r>
              <w:r w:rsidR="00657511">
                <w:rPr>
                  <w:color w:val="FFFFFF"/>
                </w:rPr>
                <w:br/>
                <w:t xml:space="preserve">    </w:t>
              </w:r>
              <w:r w:rsidR="00657511">
                <w:rPr>
                  <w:color w:val="7EC3E6"/>
                </w:rPr>
                <w:t># -- Properties -</w:t>
              </w:r>
              <w:r w:rsidR="00657511">
                <w:rPr>
                  <w:color w:val="EBEBEB"/>
                </w:rPr>
                <w:br/>
                <w:t xml:space="preserve">    </w:t>
              </w:r>
              <w:r w:rsidR="00657511">
                <w:rPr>
                  <w:color w:val="7EC3E6"/>
                </w:rPr>
                <w:t># -- Methods --</w:t>
              </w:r>
              <w:r w:rsidR="00657511">
                <w:rPr>
                  <w:i/>
                  <w:iCs/>
                  <w:color w:val="ADCC00"/>
                </w:rPr>
                <w:br/>
                <w:t xml:space="preserve">    </w:t>
              </w:r>
              <w:r w:rsidR="00657511">
                <w:rPr>
                  <w:color w:val="ED864A"/>
                </w:rPr>
                <w:t xml:space="preserve">def </w:t>
              </w:r>
              <w:proofErr w:type="spellStart"/>
              <w:r w:rsidR="00657511">
                <w:rPr>
                  <w:color w:val="FFCF40"/>
                </w:rPr>
                <w:t>to_string</w:t>
              </w:r>
              <w:proofErr w:type="spellEnd"/>
              <w:r w:rsidR="00657511">
                <w:rPr>
                  <w:color w:val="EBEBEB"/>
                </w:rPr>
                <w:t>(</w:t>
              </w:r>
              <w:r w:rsidR="00657511">
                <w:rPr>
                  <w:color w:val="94558D"/>
                </w:rPr>
                <w:t>self</w:t>
              </w:r>
              <w:r w:rsidR="00657511">
                <w:rPr>
                  <w:color w:val="EBEBEB"/>
                </w:rPr>
                <w:t>):</w:t>
              </w:r>
              <w:r w:rsidR="00657511">
                <w:rPr>
                  <w:color w:val="EBEBEB"/>
                </w:rPr>
                <w:br/>
                <w:t xml:space="preserve">        </w:t>
              </w:r>
              <w:r w:rsidR="00657511">
                <w:rPr>
                  <w:color w:val="ED864A"/>
                </w:rPr>
                <w:t xml:space="preserve">return </w:t>
              </w:r>
              <w:proofErr w:type="spellStart"/>
              <w:proofErr w:type="gramStart"/>
              <w:r w:rsidR="00657511">
                <w:rPr>
                  <w:color w:val="94558D"/>
                </w:rPr>
                <w:t>self</w:t>
              </w:r>
              <w:r w:rsidR="00657511">
                <w:rPr>
                  <w:color w:val="EBEBEB"/>
                </w:rPr>
                <w:t>.</w:t>
              </w:r>
              <w:r w:rsidR="00657511">
                <w:rPr>
                  <w:color w:val="B200B2"/>
                </w:rPr>
                <w:t>_</w:t>
              </w:r>
              <w:proofErr w:type="gramEnd"/>
              <w:r w:rsidR="00657511">
                <w:rPr>
                  <w:color w:val="B200B2"/>
                </w:rPr>
                <w:t>_str</w:t>
              </w:r>
              <w:proofErr w:type="spellEnd"/>
              <w:r w:rsidR="00657511">
                <w:rPr>
                  <w:color w:val="B200B2"/>
                </w:rPr>
                <w:t>__</w:t>
              </w:r>
              <w:r w:rsidR="00657511">
                <w:rPr>
                  <w:color w:val="EBEBEB"/>
                </w:rPr>
                <w:t>()</w:t>
              </w:r>
              <w:r w:rsidR="00657511">
                <w:rPr>
                  <w:color w:val="EBEBEB"/>
                </w:rPr>
                <w:br/>
              </w:r>
            </w:ins>
            <w:ins w:id="1272" w:author="Bambi C" w:date="2022-08-31T18:36:00Z">
              <w:r w:rsidR="00524001">
                <w:rPr>
                  <w:color w:val="EBEBEB"/>
                </w:rPr>
                <w:br/>
              </w:r>
              <w:r w:rsidR="00524001">
                <w:rPr>
                  <w:i/>
                  <w:iCs/>
                  <w:color w:val="ADCC00"/>
                </w:rPr>
                <w:t xml:space="preserve">    </w:t>
              </w:r>
              <w:r w:rsidR="00524001">
                <w:rPr>
                  <w:color w:val="ED864A"/>
                </w:rPr>
                <w:t xml:space="preserve">def </w:t>
              </w:r>
              <w:r w:rsidR="00524001">
                <w:rPr>
                  <w:color w:val="B200B2"/>
                </w:rPr>
                <w:t>__str__</w:t>
              </w:r>
              <w:r w:rsidR="00524001">
                <w:rPr>
                  <w:color w:val="EBEBEB"/>
                </w:rPr>
                <w:t>(</w:t>
              </w:r>
              <w:r w:rsidR="00524001">
                <w:rPr>
                  <w:color w:val="94558D"/>
                </w:rPr>
                <w:t>self</w:t>
              </w:r>
              <w:r w:rsidR="00524001">
                <w:rPr>
                  <w:color w:val="EBEBEB"/>
                </w:rPr>
                <w:t>):</w:t>
              </w:r>
              <w:r w:rsidR="00524001">
                <w:rPr>
                  <w:color w:val="7EC3E6"/>
                </w:rPr>
                <w:br/>
              </w:r>
              <w:r w:rsidR="00524001">
                <w:rPr>
                  <w:i/>
                  <w:iCs/>
                  <w:color w:val="ADCC00"/>
                </w:rPr>
                <w:t xml:space="preserve">    </w:t>
              </w:r>
              <w:r w:rsidR="00524001">
                <w:rPr>
                  <w:color w:val="7EC3E6"/>
                </w:rPr>
                <w:t xml:space="preserve">    </w:t>
              </w:r>
              <w:r w:rsidR="00524001">
                <w:rPr>
                  <w:color w:val="ED864A"/>
                </w:rPr>
                <w:t xml:space="preserve">return </w:t>
              </w:r>
              <w:proofErr w:type="spellStart"/>
              <w:r w:rsidR="00524001">
                <w:rPr>
                  <w:color w:val="94558D"/>
                </w:rPr>
                <w:t>self</w:t>
              </w:r>
              <w:r w:rsidR="00524001">
                <w:rPr>
                  <w:color w:val="EBEBEB"/>
                </w:rPr>
                <w:t>.product_name</w:t>
              </w:r>
              <w:proofErr w:type="spellEnd"/>
              <w:r w:rsidR="00524001">
                <w:rPr>
                  <w:color w:val="EBEBEB"/>
                </w:rPr>
                <w:t xml:space="preserve"> + </w:t>
              </w:r>
              <w:r w:rsidR="00524001">
                <w:rPr>
                  <w:color w:val="54B33E"/>
                </w:rPr>
                <w:t>"</w:t>
              </w:r>
              <w:r w:rsidR="00524001">
                <w:rPr>
                  <w:color w:val="ED864A"/>
                </w:rPr>
                <w:t>\t</w:t>
              </w:r>
              <w:r w:rsidR="00524001">
                <w:rPr>
                  <w:color w:val="54B33E"/>
                </w:rPr>
                <w:t xml:space="preserve"> $" </w:t>
              </w:r>
              <w:r w:rsidR="00524001">
                <w:rPr>
                  <w:color w:val="EBEBEB"/>
                </w:rPr>
                <w:t>+</w:t>
              </w:r>
            </w:ins>
            <w:ins w:id="1273" w:author="Bambi C" w:date="2022-08-31T18:37:00Z">
              <w:r w:rsidR="00DC751B">
                <w:rPr>
                  <w:i/>
                  <w:iCs/>
                  <w:color w:val="ADCC00"/>
                </w:rPr>
                <w:t xml:space="preserve"> </w:t>
              </w:r>
            </w:ins>
            <w:ins w:id="1274" w:author="Bambi C" w:date="2022-08-31T18:36:00Z">
              <w:r w:rsidR="00524001">
                <w:rPr>
                  <w:color w:val="54B33E"/>
                </w:rPr>
                <w:t>'{0:.2f}'</w:t>
              </w:r>
              <w:r w:rsidR="00524001">
                <w:rPr>
                  <w:color w:val="EBEBEB"/>
                </w:rPr>
                <w:t>.format(</w:t>
              </w:r>
              <w:proofErr w:type="spellStart"/>
              <w:r w:rsidR="00524001">
                <w:rPr>
                  <w:color w:val="94558D"/>
                </w:rPr>
                <w:t>self</w:t>
              </w:r>
              <w:r w:rsidR="00524001">
                <w:rPr>
                  <w:color w:val="EBEBEB"/>
                </w:rPr>
                <w:t>.product_price</w:t>
              </w:r>
              <w:proofErr w:type="spellEnd"/>
              <w:r w:rsidR="00524001">
                <w:rPr>
                  <w:color w:val="EBEBEB"/>
                </w:rPr>
                <w:t>)</w:t>
              </w:r>
            </w:ins>
            <w:del w:id="1275" w:author="Bambi C" w:date="2022-08-31T18:18:00Z">
              <w:r w:rsidR="00564915" w:rsidDel="00657511">
                <w:rPr>
                  <w:rFonts w:ascii="Consolas" w:hAnsi="Consolas" w:cs="Consolas"/>
                  <w:iCs/>
                  <w:color w:val="000000" w:themeColor="text1"/>
                </w:rPr>
                <w:delText>tests</w:delText>
              </w:r>
            </w:del>
          </w:p>
        </w:tc>
      </w:tr>
    </w:tbl>
    <w:p w14:paraId="4E2375A2" w14:textId="372A4BCC" w:rsidR="00CE4BBC" w:rsidRDefault="00CE4BBC" w:rsidP="00786D1E">
      <w:pPr>
        <w:pStyle w:val="Caption"/>
        <w:rPr>
          <w:ins w:id="1276" w:author="Bambi C" w:date="2022-08-31T18:17:00Z"/>
        </w:rPr>
      </w:pPr>
      <w:bookmarkStart w:id="1277" w:name="_Ref112871275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ins w:id="1278" w:author="Bambi C" w:date="2022-08-31T21:30:00Z">
        <w:r w:rsidR="00786D1E">
          <w:rPr>
            <w:noProof/>
          </w:rPr>
          <w:t>16</w:t>
        </w:r>
      </w:ins>
      <w:del w:id="1279" w:author="Bambi C" w:date="2022-08-31T21:30:00Z">
        <w:r w:rsidDel="00786D1E">
          <w:rPr>
            <w:noProof/>
          </w:rPr>
          <w:delText>14</w:delText>
        </w:r>
      </w:del>
      <w:r>
        <w:fldChar w:fldCharType="end"/>
      </w:r>
      <w:bookmarkEnd w:id="1277"/>
      <w:r>
        <w:t>. Source code</w:t>
      </w:r>
      <w:r w:rsidR="00657511">
        <w:t xml:space="preserve"> for</w:t>
      </w:r>
      <w:r w:rsidR="00970B38">
        <w:t xml:space="preserve"> the methods of the</w:t>
      </w:r>
      <w:r w:rsidR="00657511">
        <w:t xml:space="preserve"> Product class</w:t>
      </w:r>
    </w:p>
    <w:bookmarkEnd w:id="1068"/>
    <w:p w14:paraId="41E2E50E" w14:textId="7199ED88" w:rsidR="003C21AF" w:rsidRPr="000527C0" w:rsidRDefault="00050857" w:rsidP="003C21AF">
      <w:pPr>
        <w:jc w:val="right"/>
      </w:pPr>
      <w:ins w:id="1280" w:author="Bambi C" w:date="2022-08-31T21:20:00Z">
        <w:r w:rsidRPr="000527C0">
          <w:t xml:space="preserve"> </w:t>
        </w:r>
      </w:ins>
      <w:r w:rsidR="003C21AF" w:rsidRPr="000527C0">
        <w:t>[</w:t>
      </w:r>
      <w:r w:rsidR="003C21AF" w:rsidRPr="000527C0">
        <w:fldChar w:fldCharType="begin"/>
      </w:r>
      <w:r w:rsidR="003C21AF" w:rsidRPr="000527C0">
        <w:instrText xml:space="preserve"> REF _Ref108280728 \h  \* MERGEFORMAT </w:instrText>
      </w:r>
      <w:r w:rsidR="003C21AF" w:rsidRPr="000527C0">
        <w:fldChar w:fldCharType="separate"/>
      </w:r>
      <w:r w:rsidR="003C21AF" w:rsidRPr="000527C0">
        <w:t>Table of Contents</w:t>
      </w:r>
      <w:r w:rsidR="003C21AF" w:rsidRPr="000527C0">
        <w:fldChar w:fldCharType="end"/>
      </w:r>
      <w:r w:rsidR="003C21AF" w:rsidRPr="000527C0">
        <w:t>]</w:t>
      </w:r>
    </w:p>
    <w:p w14:paraId="515FA1CB" w14:textId="093C7C91" w:rsidR="00765FE7" w:rsidRPr="00E67DD3" w:rsidRDefault="001E75ED" w:rsidP="00DD4F4F">
      <w:pPr>
        <w:pStyle w:val="Heading4"/>
      </w:pPr>
      <w:bookmarkStart w:id="1281" w:name="_Ref109750649"/>
      <w:del w:id="1282" w:author="Bambi C" w:date="2022-08-31T18:00:00Z">
        <w:r w:rsidDel="00562C7C">
          <w:delText>Menu</w:delText>
        </w:r>
      </w:del>
      <w:bookmarkStart w:id="1283" w:name="_Toc112873999"/>
      <w:proofErr w:type="spellStart"/>
      <w:ins w:id="1284" w:author="Bambi C" w:date="2022-08-31T18:00:00Z">
        <w:r w:rsidR="00562C7C">
          <w:t>FileProcessor</w:t>
        </w:r>
        <w:proofErr w:type="spellEnd"/>
        <w:r w:rsidR="00562C7C">
          <w:t xml:space="preserve"> class</w:t>
        </w:r>
      </w:ins>
      <w:bookmarkEnd w:id="1283"/>
    </w:p>
    <w:bookmarkEnd w:id="1281"/>
    <w:p w14:paraId="556BB7FC" w14:textId="6E05AFB6" w:rsidR="00734191" w:rsidRDefault="00734191" w:rsidP="00564915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</w:pPr>
      <w:r w:rsidRPr="00206B93">
        <w:rPr>
          <w:i/>
          <w:iCs w:val="0"/>
        </w:rPr>
        <w:t xml:space="preserve">Requirement </w:t>
      </w:r>
      <w:del w:id="1285" w:author="Bambi C" w:date="2022-08-31T18:11:00Z">
        <w:r w:rsidR="001E75ED" w:rsidDel="00172167">
          <w:rPr>
            <w:i/>
            <w:iCs w:val="0"/>
          </w:rPr>
          <w:delText>3</w:delText>
        </w:r>
      </w:del>
      <w:ins w:id="1286" w:author="Bambi C" w:date="2022-08-31T18:11:00Z">
        <w:r w:rsidR="00172167">
          <w:rPr>
            <w:i/>
            <w:iCs w:val="0"/>
          </w:rPr>
          <w:t>2</w:t>
        </w:r>
      </w:ins>
      <w:r w:rsidRPr="00206B93">
        <w:rPr>
          <w:i/>
          <w:iCs w:val="0"/>
        </w:rPr>
        <w:t>:</w:t>
      </w:r>
      <w:r>
        <w:rPr>
          <w:i/>
          <w:iCs w:val="0"/>
        </w:rPr>
        <w:t xml:space="preserve"> </w:t>
      </w:r>
      <w:del w:id="1287" w:author="Bambi C" w:date="2022-08-31T18:12:00Z">
        <w:r w:rsidR="001E75ED" w:rsidDel="00EC338B">
          <w:rPr>
            <w:i/>
            <w:iCs w:val="0"/>
          </w:rPr>
          <w:delText xml:space="preserve">Allow user to select </w:delText>
        </w:r>
        <w:r w:rsidR="007C7448" w:rsidDel="00EC338B">
          <w:rPr>
            <w:i/>
            <w:iCs w:val="0"/>
          </w:rPr>
          <w:delText>option</w:delText>
        </w:r>
        <w:r w:rsidR="001E75ED" w:rsidDel="00EC338B">
          <w:rPr>
            <w:i/>
            <w:iCs w:val="0"/>
          </w:rPr>
          <w:delText xml:space="preserve"> from menu</w:delText>
        </w:r>
      </w:del>
      <w:ins w:id="1288" w:author="Bambi C" w:date="2022-08-31T18:12:00Z">
        <w:r w:rsidR="00EC338B">
          <w:rPr>
            <w:i/>
            <w:iCs w:val="0"/>
          </w:rPr>
          <w:t xml:space="preserve">Create </w:t>
        </w:r>
        <w:proofErr w:type="spellStart"/>
        <w:r w:rsidR="00EC338B">
          <w:rPr>
            <w:i/>
            <w:iCs w:val="0"/>
          </w:rPr>
          <w:t>FileProcessor</w:t>
        </w:r>
        <w:proofErr w:type="spellEnd"/>
        <w:r w:rsidR="00EC338B">
          <w:rPr>
            <w:i/>
            <w:iCs w:val="0"/>
          </w:rPr>
          <w:t xml:space="preserve"> class with </w:t>
        </w:r>
        <w:r w:rsidR="000548F8">
          <w:rPr>
            <w:i/>
            <w:iCs w:val="0"/>
          </w:rPr>
          <w:t xml:space="preserve">methods </w:t>
        </w:r>
      </w:ins>
      <w:ins w:id="1289" w:author="Bambi C" w:date="2022-08-31T18:13:00Z">
        <w:r w:rsidR="00577B3B">
          <w:rPr>
            <w:i/>
            <w:iCs w:val="0"/>
          </w:rPr>
          <w:t xml:space="preserve">to read the data from the file, add data input by the user to a list, </w:t>
        </w:r>
      </w:ins>
      <w:ins w:id="1290" w:author="Bambi C" w:date="2022-08-31T18:14:00Z">
        <w:r w:rsidR="00564915">
          <w:rPr>
            <w:i/>
            <w:iCs w:val="0"/>
          </w:rPr>
          <w:t xml:space="preserve">and </w:t>
        </w:r>
      </w:ins>
      <w:ins w:id="1291" w:author="Bambi C" w:date="2022-08-31T18:13:00Z">
        <w:r w:rsidR="00564915">
          <w:rPr>
            <w:i/>
            <w:iCs w:val="0"/>
          </w:rPr>
          <w:t>save data</w:t>
        </w:r>
      </w:ins>
      <w:ins w:id="1292" w:author="Bambi C" w:date="2022-08-31T18:14:00Z">
        <w:r w:rsidR="00564915">
          <w:rPr>
            <w:i/>
            <w:iCs w:val="0"/>
          </w:rPr>
          <w:t xml:space="preserve"> to file</w:t>
        </w:r>
      </w:ins>
      <w:r w:rsidR="001E75ED">
        <w:rPr>
          <w:i/>
          <w:iCs w:val="0"/>
        </w:rPr>
        <w:t>.</w:t>
      </w:r>
    </w:p>
    <w:p w14:paraId="207E0F06" w14:textId="1C611236" w:rsidR="00734191" w:rsidRDefault="009D1AFF" w:rsidP="00564915">
      <w:pPr>
        <w:rPr>
          <w:ins w:id="1293" w:author="Bambi C" w:date="2022-08-31T18:45:00Z"/>
        </w:rPr>
      </w:pPr>
      <w:r>
        <w:t>The majority of code base of the main body was adapted or directly reused from prior assignments (</w:t>
      </w:r>
      <w:ins w:id="1294" w:author="Bambi C" w:date="2022-08-31T21:33:00Z">
        <w:r w:rsidR="00FD627A">
          <w:fldChar w:fldCharType="begin"/>
        </w:r>
        <w:r w:rsidR="00FD627A">
          <w:instrText xml:space="preserve"> REF _Ref110355005 \h </w:instrText>
        </w:r>
      </w:ins>
      <w:r w:rsidR="00FD627A">
        <w:fldChar w:fldCharType="separate"/>
      </w:r>
      <w:ins w:id="1295" w:author="Bambi C" w:date="2022-08-31T21:33:00Z">
        <w:r w:rsidR="00FD627A">
          <w:t>Figure</w:t>
        </w:r>
        <w:r w:rsidR="00FD627A">
          <w:t xml:space="preserve"> </w:t>
        </w:r>
        <w:r w:rsidR="00FD627A">
          <w:rPr>
            <w:noProof/>
          </w:rPr>
          <w:t>17</w:t>
        </w:r>
        <w:r w:rsidR="00FD627A">
          <w:fldChar w:fldCharType="end"/>
        </w:r>
      </w:ins>
      <w:del w:id="1296" w:author="Bambi C" w:date="2022-08-31T21:33:00Z">
        <w:r w:rsidR="005D741F" w:rsidDel="00FD627A">
          <w:fldChar w:fldCharType="begin"/>
        </w:r>
        <w:r w:rsidR="005D741F" w:rsidDel="00FD627A">
          <w:delInstrText xml:space="preserve"> REF _Ref109756285 \h </w:delInstrText>
        </w:r>
        <w:r w:rsidR="005D741F" w:rsidDel="00FD627A">
          <w:fldChar w:fldCharType="separate"/>
        </w:r>
      </w:del>
      <w:del w:id="1297" w:author="Bambi C" w:date="2022-08-31T21:31:00Z">
        <w:r w:rsidR="005D741F" w:rsidRPr="00D33C92" w:rsidDel="00FD627A">
          <w:delText xml:space="preserve">Figure </w:delText>
        </w:r>
        <w:r w:rsidR="005D741F" w:rsidDel="00FD627A">
          <w:rPr>
            <w:noProof/>
          </w:rPr>
          <w:delText>16</w:delText>
        </w:r>
      </w:del>
      <w:del w:id="1298" w:author="Bambi C" w:date="2022-08-31T21:33:00Z">
        <w:r w:rsidR="005D741F" w:rsidDel="00FD627A">
          <w:fldChar w:fldCharType="end"/>
        </w:r>
      </w:del>
      <w:r>
        <w:t>).</w:t>
      </w:r>
      <w:del w:id="1299" w:author="Bambi C" w:date="2022-08-31T18:02:00Z">
        <w:r w:rsidR="008447ED" w:rsidDel="00562C7C">
          <w:delText>T</w:delText>
        </w:r>
      </w:del>
      <w:del w:id="1300" w:author="Bambi C" w:date="2022-08-31T18:01:00Z">
        <w:r w:rsidR="008447ED" w:rsidDel="00562C7C">
          <w:delText xml:space="preserve">o </w:delText>
        </w:r>
        <w:r w:rsidR="00CB1507" w:rsidDel="00562C7C">
          <w:delText>simplify</w:delText>
        </w:r>
        <w:r w:rsidR="008447ED" w:rsidDel="00562C7C">
          <w:delText xml:space="preserve"> </w:delText>
        </w:r>
        <w:r w:rsidR="00CB1507" w:rsidDel="00562C7C">
          <w:delText xml:space="preserve">coding, the program functions are reduced to Add, Save, and Exit. </w:delText>
        </w:r>
        <w:r w:rsidR="002C5B3E" w:rsidDel="00562C7C">
          <w:delText>This code is based directly on menu from prior assignment (</w:delText>
        </w:r>
        <w:r w:rsidR="002C5B3E" w:rsidDel="00562C7C">
          <w:fldChar w:fldCharType="begin"/>
        </w:r>
        <w:r w:rsidR="002C5B3E" w:rsidDel="00562C7C">
          <w:delInstrText xml:space="preserve"> REF _Ref110355005 \h </w:delInstrText>
        </w:r>
        <w:r w:rsidR="00562C7C" w:rsidDel="00562C7C">
          <w:delInstrText xml:space="preserve"> \* MERGEFORMAT </w:delInstrText>
        </w:r>
        <w:r w:rsidR="002C5B3E" w:rsidDel="00562C7C">
          <w:fldChar w:fldCharType="separate"/>
        </w:r>
        <w:r w:rsidR="002C5B3E" w:rsidDel="00562C7C">
          <w:delText xml:space="preserve">Figure </w:delText>
        </w:r>
        <w:r w:rsidR="002C5B3E" w:rsidDel="00562C7C">
          <w:rPr>
            <w:noProof/>
          </w:rPr>
          <w:delText>11</w:delText>
        </w:r>
        <w:r w:rsidR="002C5B3E" w:rsidDel="00562C7C">
          <w:fldChar w:fldCharType="end"/>
        </w:r>
        <w:r w:rsidR="002C5B3E" w:rsidDel="00562C7C">
          <w:delText>).</w:delText>
        </w:r>
      </w:del>
    </w:p>
    <w:tbl>
      <w:tblPr>
        <w:tblStyle w:val="TableGrid"/>
        <w:tblW w:w="8253" w:type="dxa"/>
        <w:tblLook w:val="04A0" w:firstRow="1" w:lastRow="0" w:firstColumn="1" w:lastColumn="0" w:noHBand="0" w:noVBand="1"/>
      </w:tblPr>
      <w:tblGrid>
        <w:gridCol w:w="8253"/>
      </w:tblGrid>
      <w:tr w:rsidR="005578CD" w:rsidRPr="000527C0" w14:paraId="141BAC72" w14:textId="77777777" w:rsidTr="00A02D0A">
        <w:trPr>
          <w:ins w:id="1301" w:author="Bambi C" w:date="2022-08-31T18:45:00Z"/>
        </w:trPr>
        <w:tc>
          <w:tcPr>
            <w:tcW w:w="8253" w:type="dxa"/>
          </w:tcPr>
          <w:p w14:paraId="3153A7C5" w14:textId="77777777" w:rsidR="00620B84" w:rsidRDefault="005578CD" w:rsidP="00DF1F96">
            <w:pPr>
              <w:pStyle w:val="HTMLPreformatted"/>
              <w:shd w:val="clear" w:color="auto" w:fill="131314"/>
              <w:rPr>
                <w:ins w:id="1302" w:author="Bambi C" w:date="2022-08-31T21:24:00Z"/>
                <w:i/>
                <w:iCs/>
                <w:color w:val="ADCC00"/>
              </w:rPr>
            </w:pPr>
            <w:ins w:id="1303" w:author="Bambi C" w:date="2022-08-31T18:46:00Z">
              <w:r>
                <w:rPr>
                  <w:color w:val="7EC3E6"/>
                </w:rPr>
                <w:t># -- Methods --</w:t>
              </w:r>
              <w:r>
                <w:rPr>
                  <w:color w:val="7EC3E6"/>
                </w:rPr>
                <w:br/>
                <w:t xml:space="preserve"># </w:t>
              </w:r>
              <w:r>
                <w:rPr>
                  <w:i/>
                  <w:iCs/>
                  <w:color w:val="ADCC00"/>
                </w:rPr>
                <w:t>TODO: Add Code to process data from a file</w:t>
              </w:r>
            </w:ins>
          </w:p>
          <w:p w14:paraId="025104A4" w14:textId="4239F629" w:rsidR="00620B84" w:rsidRDefault="005578CD" w:rsidP="00DF1F96">
            <w:pPr>
              <w:pStyle w:val="HTMLPreformatted"/>
              <w:shd w:val="clear" w:color="auto" w:fill="131314"/>
              <w:rPr>
                <w:ins w:id="1304" w:author="Bambi C" w:date="2022-08-31T21:24:00Z"/>
                <w:i/>
                <w:iCs/>
                <w:color w:val="ADCC00"/>
              </w:rPr>
            </w:pPr>
            <w:ins w:id="1305" w:author="Bambi C" w:date="2022-08-31T18:46:00Z">
              <w:r>
                <w:rPr>
                  <w:i/>
                  <w:iCs/>
                  <w:color w:val="ADCC00"/>
                </w:rPr>
                <w:br/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</w:r>
              <w:r>
                <w:rPr>
                  <w:color w:val="ED864A"/>
                </w:rPr>
                <w:t xml:space="preserve">def </w:t>
              </w:r>
              <w:proofErr w:type="spellStart"/>
              <w:r>
                <w:rPr>
                  <w:color w:val="FFCF40"/>
                </w:rPr>
                <w:t>read_data_from_file</w:t>
              </w:r>
              <w:proofErr w:type="spellEnd"/>
              <w:r>
                <w:rPr>
                  <w:color w:val="EBEBEB"/>
                </w:rPr>
                <w:t>(</w:t>
              </w:r>
              <w:proofErr w:type="spellStart"/>
              <w:r>
                <w:rPr>
                  <w:color w:val="FFFFFF"/>
                </w:rPr>
                <w:t>file_name</w:t>
              </w:r>
              <w:proofErr w:type="spellEnd"/>
              <w:r>
                <w:rPr>
                  <w:b/>
                  <w:bCs/>
                  <w:color w:val="ED864A"/>
                </w:rPr>
                <w:t xml:space="preserve">, </w:t>
              </w:r>
              <w:proofErr w:type="spellStart"/>
              <w:r>
                <w:rPr>
                  <w:color w:val="FFFFFF"/>
                </w:rPr>
                <w:t>list_of_rows</w:t>
              </w:r>
              <w:proofErr w:type="spellEnd"/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with </w:t>
              </w:r>
              <w:r>
                <w:rPr>
                  <w:color w:val="8888C6"/>
                </w:rPr>
                <w:t>open</w:t>
              </w:r>
              <w:r>
                <w:rPr>
                  <w:color w:val="EBEBEB"/>
                </w:rPr>
                <w:t>(</w:t>
              </w:r>
              <w:proofErr w:type="spellStart"/>
              <w:r>
                <w:rPr>
                  <w:color w:val="FFFFFF"/>
                </w:rPr>
                <w:t>file_name</w:t>
              </w:r>
              <w:proofErr w:type="spellEnd"/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54B33E"/>
                </w:rPr>
                <w:t>"r"</w:t>
              </w:r>
              <w:r>
                <w:rPr>
                  <w:color w:val="EBEBEB"/>
                </w:rPr>
                <w:t xml:space="preserve">) </w:t>
              </w:r>
              <w:r>
                <w:rPr>
                  <w:color w:val="ED864A"/>
                </w:rPr>
                <w:t xml:space="preserve">as </w:t>
              </w:r>
              <w:r>
                <w:rPr>
                  <w:color w:val="EBEBEB"/>
                </w:rPr>
                <w:t>file: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for </w:t>
              </w:r>
              <w:r>
                <w:rPr>
                  <w:color w:val="EBEBEB"/>
                </w:rPr>
                <w:t xml:space="preserve">line </w:t>
              </w:r>
              <w:r>
                <w:rPr>
                  <w:color w:val="ED864A"/>
                </w:rPr>
                <w:t xml:space="preserve">in </w:t>
              </w:r>
              <w:r>
                <w:rPr>
                  <w:color w:val="EBEBEB"/>
                </w:rPr>
                <w:t>file:</w:t>
              </w:r>
              <w:r>
                <w:rPr>
                  <w:color w:val="EBEBEB"/>
                </w:rPr>
                <w:br/>
                <w:t xml:space="preserve">            data = </w:t>
              </w:r>
              <w:proofErr w:type="spellStart"/>
              <w:r>
                <w:rPr>
                  <w:color w:val="EBEBEB"/>
                </w:rPr>
                <w:t>line.split</w:t>
              </w:r>
              <w:proofErr w:type="spellEnd"/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","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row = Product(</w:t>
              </w:r>
              <w:proofErr w:type="spellStart"/>
              <w:r>
                <w:rPr>
                  <w:color w:val="AA4926"/>
                </w:rPr>
                <w:t>product_name</w:t>
              </w:r>
              <w:proofErr w:type="spellEnd"/>
              <w:r>
                <w:rPr>
                  <w:color w:val="EBEBEB"/>
                </w:rPr>
                <w:t>=data[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>].strip()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           </w:t>
              </w:r>
              <w:proofErr w:type="spellStart"/>
              <w:r>
                <w:rPr>
                  <w:color w:val="AA4926"/>
                </w:rPr>
                <w:t>product_price</w:t>
              </w:r>
              <w:proofErr w:type="spellEnd"/>
              <w:r>
                <w:rPr>
                  <w:color w:val="EBEBEB"/>
                </w:rPr>
                <w:t>=data[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color w:val="EBEBEB"/>
                </w:rPr>
                <w:t>].strip())</w:t>
              </w:r>
              <w:r>
                <w:rPr>
                  <w:color w:val="EBEBEB"/>
                </w:rPr>
                <w:br/>
                <w:t xml:space="preserve">            </w:t>
              </w:r>
              <w:proofErr w:type="spellStart"/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.append</w:t>
              </w:r>
              <w:proofErr w:type="spellEnd"/>
              <w:r>
                <w:rPr>
                  <w:color w:val="EBEBEB"/>
                </w:rPr>
                <w:t>(row)</w:t>
              </w:r>
              <w:r>
                <w:rPr>
                  <w:color w:val="EBEBEB"/>
                </w:rPr>
                <w:br/>
                <w:t xml:space="preserve">    </w:t>
              </w:r>
              <w:proofErr w:type="spellStart"/>
              <w:r>
                <w:rPr>
                  <w:color w:val="EBEBEB"/>
                </w:rPr>
                <w:t>file.close</w:t>
              </w:r>
              <w:proofErr w:type="spellEnd"/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return </w:t>
              </w:r>
              <w:proofErr w:type="spellStart"/>
              <w:r>
                <w:rPr>
                  <w:color w:val="FFFFFF"/>
                </w:rPr>
                <w:t>list_of_rows</w:t>
              </w:r>
              <w:proofErr w:type="spellEnd"/>
              <w:r>
                <w:rPr>
                  <w:color w:val="FFFFFF"/>
                </w:rPr>
                <w:br/>
              </w:r>
              <w:r>
                <w:rPr>
                  <w:color w:val="FFFFFF"/>
                </w:rPr>
                <w:br/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</w:r>
              <w:r>
                <w:rPr>
                  <w:color w:val="ED864A"/>
                </w:rPr>
                <w:t xml:space="preserve">def </w:t>
              </w:r>
              <w:proofErr w:type="spellStart"/>
              <w:r>
                <w:rPr>
                  <w:color w:val="FFCF40"/>
                </w:rPr>
                <w:t>add_data_to_list</w:t>
              </w:r>
              <w:proofErr w:type="spellEnd"/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name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price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proofErr w:type="spellStart"/>
              <w:r>
                <w:rPr>
                  <w:color w:val="FFFFFF"/>
                </w:rPr>
                <w:t>list_of_rows</w:t>
              </w:r>
              <w:proofErr w:type="spellEnd"/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row = (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name</w:t>
              </w:r>
              <w:r>
                <w:rPr>
                  <w:color w:val="EBEBEB"/>
                </w:rPr>
                <w:t>).strip()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price</w:t>
              </w:r>
              <w:r>
                <w:rPr>
                  <w:color w:val="EBEBEB"/>
                </w:rPr>
                <w:t>).strip()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</w:t>
              </w:r>
              <w:proofErr w:type="spellStart"/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.append</w:t>
              </w:r>
              <w:proofErr w:type="spellEnd"/>
              <w:r>
                <w:rPr>
                  <w:color w:val="EBEBEB"/>
                </w:rPr>
                <w:t>(row)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return </w:t>
              </w:r>
              <w:proofErr w:type="spellStart"/>
              <w:r>
                <w:rPr>
                  <w:color w:val="FFFFFF"/>
                </w:rPr>
                <w:t>list_of_rows</w:t>
              </w:r>
            </w:ins>
            <w:proofErr w:type="spellEnd"/>
          </w:p>
          <w:p w14:paraId="0376970E" w14:textId="77777777" w:rsidR="00A02D0A" w:rsidRDefault="00A02D0A" w:rsidP="00DF1F96">
            <w:pPr>
              <w:pStyle w:val="HTMLPreformatted"/>
              <w:shd w:val="clear" w:color="auto" w:fill="131314"/>
              <w:rPr>
                <w:ins w:id="1306" w:author="Bambi C" w:date="2022-08-31T21:25:00Z"/>
                <w:i/>
                <w:iCs/>
                <w:color w:val="ADCC00"/>
              </w:rPr>
            </w:pPr>
          </w:p>
          <w:p w14:paraId="74A26861" w14:textId="77777777" w:rsidR="00A02D0A" w:rsidRDefault="00A02D0A" w:rsidP="00DF1F96">
            <w:pPr>
              <w:pStyle w:val="HTMLPreformatted"/>
              <w:shd w:val="clear" w:color="auto" w:fill="131314"/>
              <w:rPr>
                <w:ins w:id="1307" w:author="Bambi C" w:date="2022-08-31T21:25:00Z"/>
                <w:i/>
                <w:iCs/>
                <w:color w:val="ADCC00"/>
              </w:rPr>
            </w:pPr>
            <w:ins w:id="1308" w:author="Bambi C" w:date="2022-08-31T21:25:00Z">
              <w:r w:rsidRPr="00A02D0A">
                <w:rPr>
                  <w:i/>
                  <w:iCs/>
                  <w:color w:val="ADCC00"/>
                </w:rPr>
                <w:t># TODO: Add Code to process data to a file</w:t>
              </w:r>
            </w:ins>
          </w:p>
          <w:p w14:paraId="5CA07E57" w14:textId="34EC9F27" w:rsidR="005578CD" w:rsidRPr="005578CD" w:rsidRDefault="005578CD" w:rsidP="00DF1F96">
            <w:pPr>
              <w:pStyle w:val="HTMLPreformatted"/>
              <w:shd w:val="clear" w:color="auto" w:fill="131314"/>
              <w:rPr>
                <w:ins w:id="1309" w:author="Bambi C" w:date="2022-08-31T18:45:00Z"/>
                <w:color w:val="EBEBEB"/>
                <w:rPrChange w:id="1310" w:author="Bambi C" w:date="2022-08-31T18:46:00Z">
                  <w:rPr>
                    <w:ins w:id="1311" w:author="Bambi C" w:date="2022-08-31T18:45:00Z"/>
                  </w:rPr>
                </w:rPrChange>
              </w:rPr>
            </w:pPr>
            <w:ins w:id="1312" w:author="Bambi C" w:date="2022-08-31T18:46:00Z">
              <w:r>
                <w:rPr>
                  <w:i/>
                  <w:iCs/>
                  <w:color w:val="ADCC00"/>
                </w:rPr>
                <w:br/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</w:r>
              <w:r>
                <w:rPr>
                  <w:color w:val="ED864A"/>
                </w:rPr>
                <w:t xml:space="preserve">def </w:t>
              </w:r>
              <w:proofErr w:type="spellStart"/>
              <w:r>
                <w:rPr>
                  <w:color w:val="FFCF40"/>
                </w:rPr>
                <w:t>save_data_to_file</w:t>
              </w:r>
              <w:proofErr w:type="spellEnd"/>
              <w:r>
                <w:rPr>
                  <w:color w:val="EBEBEB"/>
                </w:rPr>
                <w:t>(</w:t>
              </w:r>
              <w:proofErr w:type="spellStart"/>
              <w:r>
                <w:rPr>
                  <w:color w:val="FFFFFF"/>
                </w:rPr>
                <w:t>file_name</w:t>
              </w:r>
              <w:proofErr w:type="spellEnd"/>
              <w:r>
                <w:rPr>
                  <w:b/>
                  <w:bCs/>
                  <w:color w:val="ED864A"/>
                </w:rPr>
                <w:t xml:space="preserve">, </w:t>
              </w:r>
              <w:proofErr w:type="spellStart"/>
              <w:r>
                <w:rPr>
                  <w:color w:val="FFFFFF"/>
                </w:rPr>
                <w:t>list_of_rows</w:t>
              </w:r>
              <w:proofErr w:type="spellEnd"/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with </w:t>
              </w:r>
              <w:r>
                <w:rPr>
                  <w:color w:val="8888C6"/>
                </w:rPr>
                <w:t>open</w:t>
              </w:r>
              <w:r>
                <w:rPr>
                  <w:color w:val="EBEBEB"/>
                </w:rPr>
                <w:t>(</w:t>
              </w:r>
              <w:proofErr w:type="spellStart"/>
              <w:r>
                <w:rPr>
                  <w:color w:val="FFFFFF"/>
                </w:rPr>
                <w:t>file_name</w:t>
              </w:r>
              <w:proofErr w:type="spellEnd"/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54B33E"/>
                </w:rPr>
                <w:t>"w"</w:t>
              </w:r>
              <w:r>
                <w:rPr>
                  <w:color w:val="EBEBEB"/>
                </w:rPr>
                <w:t xml:space="preserve">) </w:t>
              </w:r>
              <w:r>
                <w:rPr>
                  <w:color w:val="ED864A"/>
                </w:rPr>
                <w:t xml:space="preserve">as </w:t>
              </w:r>
              <w:r>
                <w:rPr>
                  <w:color w:val="EBEBEB"/>
                </w:rPr>
                <w:t>file: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for </w:t>
              </w:r>
              <w:r>
                <w:rPr>
                  <w:color w:val="EBEBEB"/>
                </w:rPr>
                <w:t xml:space="preserve">item </w:t>
              </w:r>
              <w:r>
                <w:rPr>
                  <w:color w:val="ED864A"/>
                </w:rPr>
                <w:t xml:space="preserve">in </w:t>
              </w:r>
              <w:proofErr w:type="spellStart"/>
              <w:r>
                <w:rPr>
                  <w:color w:val="FFFFFF"/>
                </w:rPr>
                <w:t>list_of_rows</w:t>
              </w:r>
              <w:proofErr w:type="spellEnd"/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proofErr w:type="spellStart"/>
              <w:r>
                <w:rPr>
                  <w:color w:val="EBEBEB"/>
                </w:rPr>
                <w:t>file.write</w:t>
              </w:r>
              <w:proofErr w:type="spellEnd"/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proofErr w:type="spellStart"/>
              <w:r>
                <w:rPr>
                  <w:color w:val="EBEBEB"/>
                </w:rPr>
                <w:t>item.product_name</w:t>
              </w:r>
              <w:proofErr w:type="spellEnd"/>
              <w:r>
                <w:rPr>
                  <w:color w:val="EBEBEB"/>
                </w:rPr>
                <w:t xml:space="preserve">) + </w:t>
              </w:r>
              <w:r>
                <w:rPr>
                  <w:color w:val="54B33E"/>
                </w:rPr>
                <w:t xml:space="preserve">"," </w:t>
              </w:r>
              <w:r>
                <w:rPr>
                  <w:color w:val="EBEBEB"/>
                </w:rPr>
                <w:t>+</w:t>
              </w:r>
              <w:r>
                <w:rPr>
                  <w:color w:val="EBEBEB"/>
                </w:rPr>
                <w:br/>
                <w:t xml:space="preserve">                      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proofErr w:type="spellStart"/>
              <w:r>
                <w:rPr>
                  <w:color w:val="EBEBEB"/>
                </w:rPr>
                <w:t>item.product_price</w:t>
              </w:r>
              <w:proofErr w:type="spellEnd"/>
              <w:r>
                <w:rPr>
                  <w:color w:val="EBEBEB"/>
                </w:rPr>
                <w:t xml:space="preserve">) + 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lastRenderedPageBreak/>
                <w:t xml:space="preserve">    </w:t>
              </w:r>
              <w:proofErr w:type="spellStart"/>
              <w:r>
                <w:rPr>
                  <w:color w:val="EBEBEB"/>
                </w:rPr>
                <w:t>file.close</w:t>
              </w:r>
              <w:proofErr w:type="spellEnd"/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</w:t>
              </w:r>
              <w:proofErr w:type="spellStart"/>
              <w:r>
                <w:rPr>
                  <w:color w:val="ED864A"/>
                </w:rPr>
                <w:t>t</w:t>
              </w:r>
              <w:r>
                <w:rPr>
                  <w:color w:val="54B33E"/>
                </w:rPr>
                <w:t>Data</w:t>
              </w:r>
              <w:proofErr w:type="spellEnd"/>
              <w:r>
                <w:rPr>
                  <w:color w:val="54B33E"/>
                </w:rPr>
                <w:t xml:space="preserve"> saved to file: '" </w:t>
              </w:r>
              <w:r>
                <w:rPr>
                  <w:color w:val="EBEBEB"/>
                </w:rPr>
                <w:t xml:space="preserve">+ </w:t>
              </w:r>
              <w:proofErr w:type="spellStart"/>
              <w:r>
                <w:rPr>
                  <w:color w:val="FFFFFF"/>
                </w:rPr>
                <w:t>file_name</w:t>
              </w:r>
              <w:proofErr w:type="spellEnd"/>
              <w:r>
                <w:rPr>
                  <w:color w:val="FFFFFF"/>
                </w:rPr>
                <w:t xml:space="preserve"> </w:t>
              </w:r>
              <w:r>
                <w:rPr>
                  <w:color w:val="EBEBEB"/>
                </w:rPr>
                <w:t xml:space="preserve">+ </w:t>
              </w:r>
              <w:r>
                <w:rPr>
                  <w:color w:val="54B33E"/>
                </w:rPr>
                <w:t>"'"</w:t>
              </w:r>
              <w:r>
                <w:rPr>
                  <w:color w:val="EBEBEB"/>
                </w:rPr>
                <w:t>)</w:t>
              </w:r>
            </w:ins>
          </w:p>
        </w:tc>
      </w:tr>
      <w:tr w:rsidR="00E10549" w:rsidRPr="000527C0" w:rsidDel="00022066" w14:paraId="69FBD7DC" w14:textId="6FFD0A50" w:rsidTr="00A02D0A">
        <w:tblPrEx>
          <w:tblBorders>
            <w:top w:val="single" w:sz="4" w:space="0" w:color="808080" w:themeColor="background1" w:themeShade="80"/>
            <w:left w:val="single" w:sz="4" w:space="0" w:color="808080" w:themeColor="background1" w:themeShade="80"/>
            <w:bottom w:val="single" w:sz="4" w:space="0" w:color="808080" w:themeColor="background1" w:themeShade="80"/>
            <w:right w:val="single" w:sz="4" w:space="0" w:color="808080" w:themeColor="background1" w:themeShade="80"/>
            <w:insideH w:val="none" w:sz="0" w:space="0" w:color="auto"/>
            <w:insideV w:val="none" w:sz="0" w:space="0" w:color="auto"/>
          </w:tblBorders>
        </w:tblPrEx>
        <w:trPr>
          <w:del w:id="1313" w:author="Bambi C" w:date="2022-08-31T18:44:00Z"/>
        </w:trPr>
        <w:tc>
          <w:tcPr>
            <w:tcW w:w="8253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1B7A73B" w14:textId="549734EB" w:rsidR="00003462" w:rsidDel="00562C7C" w:rsidRDefault="00003462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14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</w:p>
          <w:p w14:paraId="5B2DBA07" w14:textId="6C46C9C3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15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  <w:del w:id="1316" w:author="Bambi C" w:date="2022-08-31T18:00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Data ----------------------------------------------------------- #</w:delText>
              </w:r>
            </w:del>
          </w:p>
          <w:p w14:paraId="04467BD5" w14:textId="77E5BF92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17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  <w:del w:id="1318" w:author="Bambi C" w:date="2022-08-31T18:00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Declare variables and constants</w:delText>
              </w:r>
            </w:del>
          </w:p>
          <w:p w14:paraId="43CE72CA" w14:textId="43F32CDD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19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</w:p>
          <w:p w14:paraId="62168ED7" w14:textId="03AAB98B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20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  <w:del w:id="1321" w:author="Bambi C" w:date="2022-08-31T18:00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Processing  ---------------------------------------------------- #</w:delText>
              </w:r>
            </w:del>
          </w:p>
          <w:p w14:paraId="49FD656D" w14:textId="479CAB70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22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</w:p>
          <w:p w14:paraId="1928F0EC" w14:textId="55D2F6F6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23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  <w:del w:id="1324" w:author="Bambi C" w:date="2022-08-31T18:00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Presentation (Input/Output)  ----------------------------------- #</w:delText>
              </w:r>
            </w:del>
          </w:p>
          <w:p w14:paraId="52AF5DE8" w14:textId="19592505" w:rsidR="0073093E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25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</w:p>
          <w:p w14:paraId="265CC092" w14:textId="271746F6" w:rsidR="000E1F24" w:rsidDel="00562C7C" w:rsidRDefault="000E1F24" w:rsidP="000E1F24">
            <w:pPr>
              <w:pStyle w:val="HTMLPreformatted"/>
              <w:shd w:val="clear" w:color="auto" w:fill="131314"/>
              <w:rPr>
                <w:del w:id="1326" w:author="Bambi C" w:date="2022-08-31T18:00:00Z"/>
                <w:color w:val="EBEBEB"/>
              </w:rPr>
            </w:pPr>
            <w:del w:id="1327" w:author="Bambi C" w:date="2022-08-31T18:00:00Z">
              <w:r w:rsidDel="00562C7C">
                <w:rPr>
                  <w:color w:val="ED864A"/>
                </w:rPr>
                <w:delText xml:space="preserve">def </w:delText>
              </w:r>
              <w:r w:rsidDel="00562C7C">
                <w:rPr>
                  <w:color w:val="FFCF40"/>
                </w:rPr>
                <w:delText>output_menu</w:delText>
              </w:r>
              <w:r w:rsidDel="00562C7C">
                <w:rPr>
                  <w:color w:val="EBEBEB"/>
                </w:rPr>
                <w:delText>():</w:delText>
              </w:r>
              <w:r w:rsidDel="00562C7C">
                <w:rPr>
                  <w:color w:val="EBEBEB"/>
                </w:rPr>
                <w:br/>
                <w:delText xml:space="preserve">    </w:delText>
              </w:r>
              <w:r w:rsidDel="00562C7C">
                <w:rPr>
                  <w:color w:val="8888C6"/>
                </w:rPr>
                <w:delText>print</w:delText>
              </w:r>
              <w:r w:rsidDel="00562C7C">
                <w:rPr>
                  <w:color w:val="EBEBEB"/>
                </w:rPr>
                <w:delText>(</w:delText>
              </w:r>
              <w:r w:rsidDel="00562C7C">
                <w:rPr>
                  <w:color w:val="54B33E"/>
                </w:rPr>
                <w:delText>'''</w:delText>
              </w:r>
              <w:r w:rsidDel="00562C7C">
                <w:rPr>
                  <w:color w:val="54B33E"/>
                </w:rPr>
                <w:br/>
                <w:delText>=====================================</w:delText>
              </w:r>
              <w:r w:rsidDel="00562C7C">
                <w:rPr>
                  <w:color w:val="54B33E"/>
                </w:rPr>
                <w:br/>
                <w:delText>MAIN MENU</w:delText>
              </w:r>
              <w:r w:rsidDel="00562C7C">
                <w:rPr>
                  <w:color w:val="54B33E"/>
                </w:rPr>
                <w:br/>
                <w:delText>=====================================</w:delText>
              </w:r>
              <w:r w:rsidDel="00562C7C">
                <w:rPr>
                  <w:color w:val="54B33E"/>
                </w:rPr>
                <w:br/>
              </w:r>
              <w:r w:rsidDel="00562C7C">
                <w:rPr>
                  <w:color w:val="54B33E"/>
                </w:rPr>
                <w:br/>
              </w:r>
              <w:r w:rsidDel="00562C7C">
                <w:rPr>
                  <w:color w:val="ED864A"/>
                </w:rPr>
                <w:delText>\t</w:delText>
              </w:r>
              <w:r w:rsidDel="00562C7C">
                <w:rPr>
                  <w:color w:val="54B33E"/>
                </w:rPr>
                <w:delText>*********************************</w:delText>
              </w:r>
              <w:r w:rsidDel="00562C7C">
                <w:rPr>
                  <w:color w:val="54B33E"/>
                </w:rPr>
                <w:br/>
              </w:r>
              <w:r w:rsidDel="00562C7C">
                <w:rPr>
                  <w:color w:val="ED864A"/>
                </w:rPr>
                <w:delText>\t</w:delText>
              </w:r>
              <w:r w:rsidDel="00562C7C">
                <w:rPr>
                  <w:color w:val="54B33E"/>
                </w:rPr>
                <w:delText>Options</w:delText>
              </w:r>
              <w:r w:rsidDel="00562C7C">
                <w:rPr>
                  <w:color w:val="54B33E"/>
                </w:rPr>
                <w:br/>
              </w:r>
              <w:r w:rsidDel="00562C7C">
                <w:rPr>
                  <w:color w:val="ED864A"/>
                </w:rPr>
                <w:delText>\t</w:delText>
              </w:r>
              <w:r w:rsidDel="00562C7C">
                <w:rPr>
                  <w:color w:val="54B33E"/>
                </w:rPr>
                <w:delText>---------------------------------</w:delText>
              </w:r>
              <w:r w:rsidDel="00562C7C">
                <w:rPr>
                  <w:color w:val="54B33E"/>
                </w:rPr>
                <w:br/>
              </w:r>
              <w:r w:rsidDel="00562C7C">
                <w:rPr>
                  <w:color w:val="ED864A"/>
                </w:rPr>
                <w:delText>\t</w:delText>
              </w:r>
              <w:r w:rsidDel="00562C7C">
                <w:rPr>
                  <w:color w:val="54B33E"/>
                </w:rPr>
                <w:delText>1 - Add a new VIP</w:delText>
              </w:r>
              <w:r w:rsidDel="00562C7C">
                <w:rPr>
                  <w:color w:val="54B33E"/>
                </w:rPr>
                <w:br/>
              </w:r>
              <w:r w:rsidDel="00562C7C">
                <w:rPr>
                  <w:color w:val="ED864A"/>
                </w:rPr>
                <w:delText>\t</w:delText>
              </w:r>
              <w:r w:rsidDel="00562C7C">
                <w:rPr>
                  <w:color w:val="54B33E"/>
                </w:rPr>
                <w:delText xml:space="preserve">2 - Save data to file  </w:delText>
              </w:r>
              <w:r w:rsidDel="00562C7C">
                <w:rPr>
                  <w:color w:val="54B33E"/>
                </w:rPr>
                <w:br/>
              </w:r>
              <w:r w:rsidDel="00562C7C">
                <w:rPr>
                  <w:color w:val="ED864A"/>
                </w:rPr>
                <w:delText>\t</w:delText>
              </w:r>
              <w:r w:rsidDel="00562C7C">
                <w:rPr>
                  <w:color w:val="54B33E"/>
                </w:rPr>
                <w:delText>3 - Exit program</w:delText>
              </w:r>
              <w:r w:rsidDel="00562C7C">
                <w:rPr>
                  <w:color w:val="54B33E"/>
                </w:rPr>
                <w:br/>
              </w:r>
              <w:r w:rsidDel="00562C7C">
                <w:rPr>
                  <w:color w:val="ED864A"/>
                </w:rPr>
                <w:delText>\t</w:delText>
              </w:r>
              <w:r w:rsidDel="00562C7C">
                <w:rPr>
                  <w:color w:val="54B33E"/>
                </w:rPr>
                <w:delText>*********************************</w:delText>
              </w:r>
              <w:r w:rsidDel="00562C7C">
                <w:rPr>
                  <w:color w:val="54B33E"/>
                </w:rPr>
                <w:br/>
                <w:delText>'''</w:delText>
              </w:r>
              <w:r w:rsidDel="00562C7C">
                <w:rPr>
                  <w:color w:val="EBEBEB"/>
                </w:rPr>
                <w:delText>)</w:delText>
              </w:r>
            </w:del>
          </w:p>
          <w:p w14:paraId="71E16EAA" w14:textId="430A1133" w:rsidR="000E1F24" w:rsidDel="00562C7C" w:rsidRDefault="000E1F24" w:rsidP="00944E1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28" w:author="Bambi C" w:date="2022-08-31T18:00:00Z"/>
                <w:color w:val="EBEBEB"/>
              </w:rPr>
            </w:pPr>
          </w:p>
          <w:p w14:paraId="162F1AF3" w14:textId="1F5E7A54" w:rsidR="000E1F24" w:rsidDel="00562C7C" w:rsidRDefault="003C255F" w:rsidP="000E1F24">
            <w:pPr>
              <w:pStyle w:val="HTMLPreformatted"/>
              <w:shd w:val="clear" w:color="auto" w:fill="131314"/>
              <w:rPr>
                <w:del w:id="1329" w:author="Bambi C" w:date="2022-08-31T18:00:00Z"/>
                <w:color w:val="EBEBEB"/>
              </w:rPr>
            </w:pPr>
            <w:del w:id="1330" w:author="Bambi C" w:date="2022-08-31T18:00:00Z">
              <w:r w:rsidDel="00562C7C">
                <w:rPr>
                  <w:color w:val="ED864A"/>
                </w:rPr>
                <w:delText xml:space="preserve">def </w:delText>
              </w:r>
              <w:r w:rsidDel="00562C7C">
                <w:rPr>
                  <w:color w:val="FFCF40"/>
                </w:rPr>
                <w:delText>input_menu_choice</w:delText>
              </w:r>
              <w:r w:rsidDel="00562C7C">
                <w:rPr>
                  <w:color w:val="EBEBEB"/>
                </w:rPr>
                <w:delText>():</w:delText>
              </w:r>
              <w:r w:rsidDel="00562C7C">
                <w:rPr>
                  <w:color w:val="EBEBEB"/>
                </w:rPr>
                <w:br/>
                <w:delText xml:space="preserve">    choice = </w:delText>
              </w:r>
              <w:r w:rsidDel="00562C7C">
                <w:rPr>
                  <w:color w:val="8888C6"/>
                </w:rPr>
                <w:delText>str</w:delText>
              </w:r>
              <w:r w:rsidDel="00562C7C">
                <w:rPr>
                  <w:color w:val="EBEBEB"/>
                </w:rPr>
                <w:delText>(</w:delText>
              </w:r>
              <w:r w:rsidDel="00562C7C">
                <w:rPr>
                  <w:color w:val="8888C6"/>
                </w:rPr>
                <w:delText>input</w:delText>
              </w:r>
              <w:r w:rsidDel="00562C7C">
                <w:rPr>
                  <w:color w:val="EBEBEB"/>
                </w:rPr>
                <w:delText>(</w:delText>
              </w:r>
              <w:r w:rsidDel="00562C7C">
                <w:rPr>
                  <w:color w:val="54B33E"/>
                </w:rPr>
                <w:delText xml:space="preserve">'Select option [1 to </w:delText>
              </w:r>
              <w:r w:rsidR="00462126" w:rsidDel="00562C7C">
                <w:rPr>
                  <w:color w:val="54B33E"/>
                </w:rPr>
                <w:delText>3</w:delText>
              </w:r>
              <w:r w:rsidDel="00562C7C">
                <w:rPr>
                  <w:color w:val="54B33E"/>
                </w:rPr>
                <w:delText xml:space="preserve">]: </w:delText>
              </w:r>
              <w:r w:rsidDel="00562C7C">
                <w:rPr>
                  <w:color w:val="ED864A"/>
                </w:rPr>
                <w:delText>\t\t\t</w:delText>
              </w:r>
              <w:r w:rsidDel="00562C7C">
                <w:rPr>
                  <w:color w:val="54B33E"/>
                </w:rPr>
                <w:delText>| '</w:delText>
              </w:r>
              <w:r w:rsidDel="00562C7C">
                <w:rPr>
                  <w:color w:val="EBEBEB"/>
                </w:rPr>
                <w:delText>)).strip()</w:delText>
              </w:r>
              <w:r w:rsidDel="00562C7C">
                <w:rPr>
                  <w:color w:val="EBEBEB"/>
                </w:rPr>
                <w:br/>
                <w:delText xml:space="preserve">    </w:delText>
              </w:r>
              <w:r w:rsidDel="00562C7C">
                <w:rPr>
                  <w:color w:val="ED864A"/>
                </w:rPr>
                <w:delText xml:space="preserve">return </w:delText>
              </w:r>
              <w:r w:rsidDel="00562C7C">
                <w:rPr>
                  <w:color w:val="EBEBEB"/>
                </w:rPr>
                <w:delText>choice</w:delText>
              </w:r>
            </w:del>
          </w:p>
          <w:p w14:paraId="2CB274C2" w14:textId="0687BA6B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31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</w:p>
          <w:p w14:paraId="55360A65" w14:textId="1E12E9E3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32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  <w:del w:id="1333" w:author="Bambi C" w:date="2022-08-31T18:00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Main Body of Script  ------------------------------------------- #</w:delText>
              </w:r>
            </w:del>
          </w:p>
          <w:p w14:paraId="1539AF51" w14:textId="56A36AE0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34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</w:p>
          <w:p w14:paraId="61077C1B" w14:textId="1594A116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35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  <w:del w:id="1336" w:author="Bambi C" w:date="2022-08-31T18:00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# Step 1 - When the program starts, Load </w:delText>
              </w:r>
              <w:r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file</w:delText>
              </w:r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.</w:delText>
              </w:r>
            </w:del>
          </w:p>
          <w:p w14:paraId="3105C1AD" w14:textId="01F498CC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37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</w:p>
          <w:p w14:paraId="44E3E662" w14:textId="682F39C3" w:rsidR="0073093E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38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  <w:del w:id="1339" w:author="Bambi C" w:date="2022-08-31T18:00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Step 2 - Display a menu of choices to the user</w:delText>
              </w:r>
            </w:del>
          </w:p>
          <w:p w14:paraId="3EBBF627" w14:textId="76C7ED97" w:rsidR="0011614A" w:rsidRPr="006A6F19" w:rsidDel="00562C7C" w:rsidRDefault="0011614A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40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</w:p>
          <w:p w14:paraId="4EFEF622" w14:textId="6F1B172A" w:rsidR="00564B2F" w:rsidDel="00562C7C" w:rsidRDefault="00D37577" w:rsidP="00D37577">
            <w:pPr>
              <w:pStyle w:val="HTMLPreformatted"/>
              <w:shd w:val="clear" w:color="auto" w:fill="131314"/>
              <w:rPr>
                <w:del w:id="1341" w:author="Bambi C" w:date="2022-08-31T18:00:00Z"/>
                <w:color w:val="EBEBEB"/>
              </w:rPr>
            </w:pPr>
            <w:del w:id="1342" w:author="Bambi C" w:date="2022-08-31T18:00:00Z">
              <w:r w:rsidDel="00562C7C">
                <w:rPr>
                  <w:color w:val="EBEBEB"/>
                </w:rPr>
                <w:delText>output_menu()</w:delText>
              </w:r>
            </w:del>
          </w:p>
          <w:p w14:paraId="0F597CFE" w14:textId="7D5498AB" w:rsidR="00B07B8D" w:rsidRPr="006A6F19" w:rsidDel="00562C7C" w:rsidRDefault="00B07B8D" w:rsidP="00B07B8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43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</w:p>
          <w:p w14:paraId="08678B3D" w14:textId="79A12195" w:rsidR="00D37577" w:rsidDel="00562C7C" w:rsidRDefault="00D37577" w:rsidP="00D37577">
            <w:pPr>
              <w:pStyle w:val="HTMLPreformatted"/>
              <w:shd w:val="clear" w:color="auto" w:fill="131314"/>
              <w:rPr>
                <w:del w:id="1344" w:author="Bambi C" w:date="2022-08-31T18:00:00Z"/>
                <w:color w:val="EBEBEB"/>
              </w:rPr>
            </w:pPr>
            <w:del w:id="1345" w:author="Bambi C" w:date="2022-08-31T18:00:00Z">
              <w:r w:rsidDel="00562C7C">
                <w:rPr>
                  <w:color w:val="EBEBEB"/>
                </w:rPr>
                <w:delText>choice_str = input_menu_choice()</w:delText>
              </w:r>
            </w:del>
          </w:p>
          <w:p w14:paraId="7E12261F" w14:textId="3592505C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46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</w:p>
          <w:p w14:paraId="194D756A" w14:textId="299F88C7" w:rsidR="0073093E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47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  <w:del w:id="1348" w:author="Bambi C" w:date="2022-08-31T18:00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Step 3 Show current data</w:delText>
              </w:r>
            </w:del>
          </w:p>
          <w:p w14:paraId="0DD5B157" w14:textId="684EFB67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49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</w:p>
          <w:p w14:paraId="5A010416" w14:textId="1719CD5B" w:rsidR="0073093E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50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  <w:del w:id="1351" w:author="Bambi C" w:date="2022-08-31T18:00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Step 4 - Process user's menu choice</w:delText>
              </w:r>
            </w:del>
          </w:p>
          <w:p w14:paraId="07CD4C7C" w14:textId="3686E49C" w:rsidR="00B32DBF" w:rsidRPr="009E33F3" w:rsidDel="00022066" w:rsidRDefault="00B32DBF" w:rsidP="00562C7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52" w:author="Bambi C" w:date="2022-08-31T18:44:00Z"/>
                <w:rFonts w:ascii="Consolas" w:hAnsi="Consolas" w:cs="Consolas"/>
                <w:iCs w:val="0"/>
                <w:color w:val="000000" w:themeColor="text1"/>
              </w:rPr>
              <w:pPrChange w:id="1353" w:author="Bambi C" w:date="2022-08-31T18:00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</w:tc>
      </w:tr>
    </w:tbl>
    <w:p w14:paraId="4E9CE1A6" w14:textId="6D2339A3" w:rsidR="00765FE7" w:rsidRPr="00765FE7" w:rsidRDefault="003B25F8" w:rsidP="00D97C89">
      <w:pPr>
        <w:pStyle w:val="Caption"/>
        <w:rPr>
          <w:b w:val="0"/>
          <w:bCs w:val="0"/>
          <w:color w:val="auto"/>
          <w:sz w:val="20"/>
          <w:szCs w:val="20"/>
        </w:rPr>
      </w:pPr>
      <w:bookmarkStart w:id="1354" w:name="_Ref110355005"/>
      <w:bookmarkStart w:id="1355" w:name="_Ref109679658"/>
      <w:bookmarkStart w:id="1356" w:name="_Ref109750988"/>
      <w:r>
        <w:t xml:space="preserve">Figure </w:t>
      </w:r>
      <w:r w:rsidR="005F0D47">
        <w:fldChar w:fldCharType="begin"/>
      </w:r>
      <w:r w:rsidR="005F0D47">
        <w:instrText xml:space="preserve"> SEQ Figure \* ARABIC </w:instrText>
      </w:r>
      <w:r w:rsidR="005F0D47">
        <w:fldChar w:fldCharType="separate"/>
      </w:r>
      <w:ins w:id="1357" w:author="Bambi C" w:date="2022-08-31T21:31:00Z">
        <w:r w:rsidR="00FD627A">
          <w:rPr>
            <w:noProof/>
          </w:rPr>
          <w:t>17</w:t>
        </w:r>
      </w:ins>
      <w:del w:id="1358" w:author="Bambi C" w:date="2022-08-31T21:31:00Z">
        <w:r w:rsidR="005D741F" w:rsidDel="00FD627A">
          <w:rPr>
            <w:noProof/>
          </w:rPr>
          <w:delText>16</w:delText>
        </w:r>
      </w:del>
      <w:del w:id="1359" w:author="Bambi C" w:date="2022-08-31T19:55:00Z">
        <w:r w:rsidR="00E7566B" w:rsidDel="005D741F">
          <w:rPr>
            <w:noProof/>
          </w:rPr>
          <w:delText>11</w:delText>
        </w:r>
      </w:del>
      <w:r w:rsidR="005F0D47">
        <w:rPr>
          <w:noProof/>
        </w:rPr>
        <w:fldChar w:fldCharType="end"/>
      </w:r>
      <w:bookmarkEnd w:id="1354"/>
      <w:r w:rsidRPr="00F05166">
        <w:t>.</w:t>
      </w:r>
      <w:r>
        <w:t xml:space="preserve"> Source code </w:t>
      </w:r>
      <w:r w:rsidR="003B010A">
        <w:t>for</w:t>
      </w:r>
      <w:r w:rsidR="00B010B5">
        <w:t xml:space="preserve"> </w:t>
      </w:r>
      <w:ins w:id="1360" w:author="Bambi C" w:date="2022-08-31T19:54:00Z">
        <w:r w:rsidR="005D741F">
          <w:t xml:space="preserve">methods of </w:t>
        </w:r>
      </w:ins>
      <w:ins w:id="1361" w:author="Bambi C" w:date="2022-08-31T19:55:00Z">
        <w:r w:rsidR="005D741F">
          <w:t xml:space="preserve">the </w:t>
        </w:r>
        <w:proofErr w:type="spellStart"/>
        <w:r w:rsidR="005D741F">
          <w:t>FileProcessor</w:t>
        </w:r>
        <w:proofErr w:type="spellEnd"/>
        <w:r w:rsidR="005D741F">
          <w:t xml:space="preserve"> class</w:t>
        </w:r>
      </w:ins>
      <w:del w:id="1362" w:author="Bambi C" w:date="2022-08-31T19:54:00Z">
        <w:r w:rsidR="00B010B5" w:rsidDel="005D741F">
          <w:delText>program t</w:delText>
        </w:r>
        <w:r w:rsidR="00B010B5" w:rsidDel="00D0382B">
          <w:delText>o</w:delText>
        </w:r>
        <w:r w:rsidR="003B010A" w:rsidDel="00D0382B">
          <w:delText xml:space="preserve"> display menu options to user and prompt </w:delText>
        </w:r>
        <w:r w:rsidR="00D06032" w:rsidDel="00D0382B">
          <w:delText xml:space="preserve">user </w:delText>
        </w:r>
        <w:r w:rsidR="00C20150" w:rsidDel="00D0382B">
          <w:delText xml:space="preserve">for </w:delText>
        </w:r>
        <w:r w:rsidR="00D06032" w:rsidDel="00D0382B">
          <w:delText>instruction</w:delText>
        </w:r>
      </w:del>
      <w:bookmarkEnd w:id="1355"/>
      <w:bookmarkEnd w:id="1356"/>
    </w:p>
    <w:p w14:paraId="01D8FF3E" w14:textId="658A2F43" w:rsidR="00100D41" w:rsidRPr="000527C0" w:rsidRDefault="00100D41" w:rsidP="00D97C89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1EF6BD89" w14:textId="49281842" w:rsidR="00765FE7" w:rsidRPr="00E67DD3" w:rsidRDefault="00562C7C" w:rsidP="00DD4F4F">
      <w:pPr>
        <w:pStyle w:val="Heading4"/>
      </w:pPr>
      <w:bookmarkStart w:id="1363" w:name="_Toc112874000"/>
      <w:ins w:id="1364" w:author="Bambi C" w:date="2022-08-31T18:00:00Z">
        <w:r>
          <w:t>IO class</w:t>
        </w:r>
      </w:ins>
      <w:bookmarkEnd w:id="1363"/>
      <w:del w:id="1365" w:author="Bambi C" w:date="2022-08-28T16:19:00Z">
        <w:r w:rsidR="00C20150" w:rsidDel="008245F7">
          <w:delText>Add data</w:delText>
        </w:r>
      </w:del>
    </w:p>
    <w:p w14:paraId="3D50D56D" w14:textId="278E1503" w:rsidR="00451E4F" w:rsidRDefault="00C20150" w:rsidP="00050A70">
      <w:pPr>
        <w:rPr>
          <w:ins w:id="1366" w:author="Bambi C" w:date="2022-08-31T20:04:00Z"/>
          <w:i/>
          <w:iCs w:val="0"/>
        </w:rPr>
      </w:pPr>
      <w:r w:rsidRPr="00206B93">
        <w:rPr>
          <w:i/>
          <w:iCs w:val="0"/>
        </w:rPr>
        <w:t xml:space="preserve">Requirement </w:t>
      </w:r>
      <w:r>
        <w:rPr>
          <w:i/>
          <w:iCs w:val="0"/>
        </w:rPr>
        <w:t>4</w:t>
      </w:r>
      <w:r w:rsidRPr="00206B93">
        <w:rPr>
          <w:i/>
          <w:iCs w:val="0"/>
        </w:rPr>
        <w:t>:</w:t>
      </w:r>
      <w:r w:rsidR="00D55967">
        <w:rPr>
          <w:i/>
          <w:iCs w:val="0"/>
        </w:rPr>
        <w:t xml:space="preserve"> </w:t>
      </w:r>
      <w:ins w:id="1367" w:author="Bambi C" w:date="2022-08-31T19:02:00Z">
        <w:r w:rsidR="003E4497">
          <w:rPr>
            <w:i/>
            <w:iCs w:val="0"/>
          </w:rPr>
          <w:t xml:space="preserve">Create IO class with methods </w:t>
        </w:r>
      </w:ins>
      <w:ins w:id="1368" w:author="Bambi C" w:date="2022-08-31T19:07:00Z">
        <w:r w:rsidR="00D509EF">
          <w:rPr>
            <w:i/>
            <w:iCs w:val="0"/>
          </w:rPr>
          <w:t>to disp</w:t>
        </w:r>
      </w:ins>
      <w:ins w:id="1369" w:author="Bambi C" w:date="2022-08-31T19:08:00Z">
        <w:r w:rsidR="00D509EF">
          <w:rPr>
            <w:i/>
            <w:iCs w:val="0"/>
          </w:rPr>
          <w:t xml:space="preserve">lay the menu options to the user, </w:t>
        </w:r>
        <w:r w:rsidR="00970EC6">
          <w:rPr>
            <w:i/>
            <w:iCs w:val="0"/>
          </w:rPr>
          <w:t xml:space="preserve">allow the user to select an option from the menu, display the current list of </w:t>
        </w:r>
        <w:r w:rsidR="00625D90">
          <w:rPr>
            <w:i/>
            <w:iCs w:val="0"/>
          </w:rPr>
          <w:t xml:space="preserve">product data (data from file + new data added), </w:t>
        </w:r>
      </w:ins>
      <w:ins w:id="1370" w:author="Bambi C" w:date="2022-08-31T19:09:00Z">
        <w:r w:rsidR="004A2A5A">
          <w:rPr>
            <w:i/>
            <w:iCs w:val="0"/>
          </w:rPr>
          <w:t xml:space="preserve">and allow the user to add a new item to the product </w:t>
        </w:r>
        <w:r w:rsidR="00E202CA">
          <w:rPr>
            <w:i/>
            <w:iCs w:val="0"/>
          </w:rPr>
          <w:t>list.</w:t>
        </w:r>
      </w:ins>
      <w:del w:id="1371" w:author="Bambi C" w:date="2022-08-28T16:19:00Z">
        <w:r w:rsidR="00D55967" w:rsidDel="008245F7">
          <w:rPr>
            <w:i/>
            <w:iCs w:val="0"/>
          </w:rPr>
          <w:delText>Allow user to add data.</w:delText>
        </w:r>
      </w:del>
    </w:p>
    <w:p w14:paraId="3E8FDF20" w14:textId="77777777" w:rsidR="00816414" w:rsidRDefault="00050857" w:rsidP="00050A70">
      <w:pPr>
        <w:rPr>
          <w:ins w:id="1372" w:author="Bambi C" w:date="2022-08-31T21:27:00Z"/>
        </w:rPr>
      </w:pPr>
      <w:ins w:id="1373" w:author="Bambi C" w:date="2022-08-31T21:21:00Z">
        <w:r>
          <w:t>E</w:t>
        </w:r>
        <w:r>
          <w:t xml:space="preserve">ncountered an unexpected behavior in program code – details submitted to course module discussion board: </w:t>
        </w:r>
        <w:r>
          <w:fldChar w:fldCharType="begin"/>
        </w:r>
        <w:r>
          <w:instrText xml:space="preserve"> HYPERLINK "</w:instrText>
        </w:r>
        <w:r w:rsidRPr="00B54880">
          <w:instrText>https://canvas.uw.edu/courses/1595783/discussion_topics/7243548</w:instrText>
        </w:r>
        <w:r>
          <w:instrText xml:space="preserve">" </w:instrText>
        </w:r>
        <w:r>
          <w:fldChar w:fldCharType="separate"/>
        </w:r>
        <w:r w:rsidRPr="002135E8">
          <w:rPr>
            <w:rStyle w:val="Hyperlink"/>
          </w:rPr>
          <w:t>https://canvas.uw.edu/courses/1595783/discussion_topics/7243548</w:t>
        </w:r>
        <w:r>
          <w:fldChar w:fldCharType="end"/>
        </w:r>
        <w:r>
          <w:t>.</w:t>
        </w:r>
        <w:r>
          <w:t xml:space="preserve"> </w:t>
        </w:r>
      </w:ins>
    </w:p>
    <w:p w14:paraId="5F8A3A0E" w14:textId="5A920FB7" w:rsidR="008A787D" w:rsidRDefault="008A787D" w:rsidP="00050A70">
      <w:pPr>
        <w:rPr>
          <w:ins w:id="1374" w:author="Bambi C" w:date="2022-08-31T20:08:00Z"/>
        </w:rPr>
      </w:pPr>
      <w:ins w:id="1375" w:author="Bambi C" w:date="2022-08-31T20:04:00Z">
        <w:r>
          <w:t xml:space="preserve">A quick note on the unexpected behavior in program code. </w:t>
        </w:r>
      </w:ins>
      <w:ins w:id="1376" w:author="Bambi C" w:date="2022-08-31T21:28:00Z">
        <w:r w:rsidR="00F66A58">
          <w:t>During</w:t>
        </w:r>
      </w:ins>
      <w:ins w:id="1377" w:author="Bambi C" w:date="2022-08-31T20:04:00Z">
        <w:r>
          <w:t xml:space="preserve"> </w:t>
        </w:r>
      </w:ins>
      <w:ins w:id="1378" w:author="Bambi C" w:date="2022-08-31T21:28:00Z">
        <w:r w:rsidR="00F66A58">
          <w:t>the</w:t>
        </w:r>
      </w:ins>
      <w:ins w:id="1379" w:author="Bambi C" w:date="2022-08-31T20:04:00Z">
        <w:r>
          <w:t xml:space="preserve"> module09 lecture, R</w:t>
        </w:r>
      </w:ins>
      <w:ins w:id="1380" w:author="Bambi C" w:date="2022-08-31T20:05:00Z">
        <w:r>
          <w:t>andal Root addressed the topic I had raised in the module08 Discussion Board.</w:t>
        </w:r>
      </w:ins>
    </w:p>
    <w:p w14:paraId="3FC8D540" w14:textId="119E1416" w:rsidR="00363AA3" w:rsidRDefault="00F66A58" w:rsidP="00050A70">
      <w:pPr>
        <w:rPr>
          <w:ins w:id="1381" w:author="Bambi C" w:date="2022-08-31T20:05:00Z"/>
        </w:rPr>
      </w:pPr>
      <w:ins w:id="1382" w:author="Bambi C" w:date="2022-08-31T21:28:00Z">
        <w:r>
          <w:t>My understanding of this behavior: s</w:t>
        </w:r>
      </w:ins>
      <w:ins w:id="1383" w:author="Bambi C" w:date="2022-08-31T20:08:00Z">
        <w:r w:rsidR="00363AA3">
          <w:t>ince the “validation</w:t>
        </w:r>
      </w:ins>
      <w:ins w:id="1384" w:author="Bambi C" w:date="2022-08-31T20:09:00Z">
        <w:r w:rsidR="00363AA3">
          <w:t xml:space="preserve">” logic for the </w:t>
        </w:r>
        <w:proofErr w:type="spellStart"/>
        <w:r w:rsidR="00D26710" w:rsidRPr="00670132">
          <w:rPr>
            <w:rFonts w:ascii="Consolas" w:hAnsi="Consolas" w:cs="Consolas"/>
            <w:rPrChange w:id="1385" w:author="Bambi C" w:date="2022-08-31T20:17:00Z">
              <w:rPr/>
            </w:rPrChange>
          </w:rPr>
          <w:t>product_name</w:t>
        </w:r>
        <w:proofErr w:type="spellEnd"/>
        <w:r w:rsidR="00D26710">
          <w:t xml:space="preserve"> and </w:t>
        </w:r>
        <w:proofErr w:type="spellStart"/>
        <w:r w:rsidR="00D26710" w:rsidRPr="00670132">
          <w:rPr>
            <w:rFonts w:ascii="Consolas" w:hAnsi="Consolas" w:cs="Consolas"/>
            <w:rPrChange w:id="1386" w:author="Bambi C" w:date="2022-08-31T20:17:00Z">
              <w:rPr/>
            </w:rPrChange>
          </w:rPr>
          <w:t>product_price</w:t>
        </w:r>
        <w:proofErr w:type="spellEnd"/>
        <w:r w:rsidR="00D26710">
          <w:t xml:space="preserve"> is not located in the initialization portion of the class and in combination with standard </w:t>
        </w:r>
        <w:r w:rsidR="000B2C13">
          <w:t>class structure convention, it is necessary t</w:t>
        </w:r>
      </w:ins>
      <w:ins w:id="1387" w:author="Bambi C" w:date="2022-08-31T20:10:00Z">
        <w:r w:rsidR="000B2C13">
          <w:t xml:space="preserve">o include code (perhaps not the most elegant solution, but </w:t>
        </w:r>
      </w:ins>
      <w:ins w:id="1388" w:author="Bambi C" w:date="2022-08-31T20:17:00Z">
        <w:r w:rsidR="00670132">
          <w:t xml:space="preserve">it </w:t>
        </w:r>
      </w:ins>
      <w:ins w:id="1389" w:author="Bambi C" w:date="2022-08-31T20:10:00Z">
        <w:r w:rsidR="000B2C13">
          <w:t xml:space="preserve">does work) to initialize an </w:t>
        </w:r>
        <w:r w:rsidR="000B2C13" w:rsidRPr="00670132">
          <w:rPr>
            <w:rFonts w:ascii="Consolas" w:hAnsi="Consolas" w:cs="Consolas"/>
            <w:rPrChange w:id="1390" w:author="Bambi C" w:date="2022-08-31T20:18:00Z">
              <w:rPr/>
            </w:rPrChange>
          </w:rPr>
          <w:t>item</w:t>
        </w:r>
        <w:r w:rsidR="000B2C13">
          <w:t xml:space="preserve"> object with empty </w:t>
        </w:r>
        <w:r w:rsidR="0013489E">
          <w:t xml:space="preserve">values for </w:t>
        </w:r>
        <w:proofErr w:type="spellStart"/>
        <w:r w:rsidR="0013489E" w:rsidRPr="00670132">
          <w:rPr>
            <w:rFonts w:ascii="Consolas" w:hAnsi="Consolas" w:cs="Consolas"/>
            <w:rPrChange w:id="1391" w:author="Bambi C" w:date="2022-08-31T20:18:00Z">
              <w:rPr/>
            </w:rPrChange>
          </w:rPr>
          <w:t>product_name</w:t>
        </w:r>
        <w:proofErr w:type="spellEnd"/>
        <w:r w:rsidR="0013489E">
          <w:t xml:space="preserve"> and </w:t>
        </w:r>
        <w:proofErr w:type="spellStart"/>
        <w:r w:rsidR="0013489E" w:rsidRPr="00670132">
          <w:rPr>
            <w:rFonts w:ascii="Consolas" w:hAnsi="Consolas" w:cs="Consolas"/>
            <w:rPrChange w:id="1392" w:author="Bambi C" w:date="2022-08-31T20:18:00Z">
              <w:rPr/>
            </w:rPrChange>
          </w:rPr>
          <w:t>product_price</w:t>
        </w:r>
        <w:proofErr w:type="spellEnd"/>
        <w:r w:rsidR="0013489E">
          <w:t xml:space="preserve"> properties</w:t>
        </w:r>
      </w:ins>
      <w:ins w:id="1393" w:author="Bambi C" w:date="2022-08-31T21:34:00Z">
        <w:r w:rsidR="009A5CE6">
          <w:t xml:space="preserve"> (</w:t>
        </w:r>
        <w:r w:rsidR="009A5CE6">
          <w:fldChar w:fldCharType="begin"/>
        </w:r>
        <w:r w:rsidR="009A5CE6">
          <w:instrText xml:space="preserve"> REF _Ref112874092 \h </w:instrText>
        </w:r>
      </w:ins>
      <w:r w:rsidR="009A5CE6">
        <w:fldChar w:fldCharType="separate"/>
      </w:r>
      <w:ins w:id="1394" w:author="Bambi C" w:date="2022-08-31T21:34:00Z">
        <w:r w:rsidR="009A5CE6">
          <w:t xml:space="preserve">Figure </w:t>
        </w:r>
        <w:r w:rsidR="009A5CE6">
          <w:rPr>
            <w:noProof/>
          </w:rPr>
          <w:t>18</w:t>
        </w:r>
        <w:r w:rsidR="009A5CE6">
          <w:fldChar w:fldCharType="end"/>
        </w:r>
        <w:r w:rsidR="009A5CE6">
          <w:t>)</w:t>
        </w:r>
      </w:ins>
      <w:ins w:id="1395" w:author="Bambi C" w:date="2022-08-31T20:10:00Z">
        <w:r w:rsidR="0013489E">
          <w:t xml:space="preserve">. </w:t>
        </w:r>
      </w:ins>
      <w:ins w:id="1396" w:author="Bambi C" w:date="2022-08-31T20:19:00Z">
        <w:r w:rsidR="00670132">
          <w:t>Then, w</w:t>
        </w:r>
      </w:ins>
      <w:ins w:id="1397" w:author="Bambi C" w:date="2022-08-31T20:10:00Z">
        <w:r w:rsidR="0013489E">
          <w:t xml:space="preserve">hen the </w:t>
        </w:r>
      </w:ins>
      <w:ins w:id="1398" w:author="Bambi C" w:date="2022-08-31T20:11:00Z">
        <w:r w:rsidR="0013489E">
          <w:t xml:space="preserve">user inputs the </w:t>
        </w:r>
        <w:r w:rsidR="0013489E" w:rsidRPr="00670132">
          <w:rPr>
            <w:rFonts w:ascii="Consolas" w:hAnsi="Consolas" w:cs="Consolas"/>
            <w:rPrChange w:id="1399" w:author="Bambi C" w:date="2022-08-31T20:19:00Z">
              <w:rPr/>
            </w:rPrChange>
          </w:rPr>
          <w:t>name</w:t>
        </w:r>
        <w:r w:rsidR="0013489E">
          <w:t xml:space="preserve"> and </w:t>
        </w:r>
        <w:r w:rsidR="0013489E" w:rsidRPr="00670132">
          <w:rPr>
            <w:rFonts w:ascii="Consolas" w:hAnsi="Consolas" w:cs="Consolas"/>
            <w:rPrChange w:id="1400" w:author="Bambi C" w:date="2022-08-31T20:19:00Z">
              <w:rPr/>
            </w:rPrChange>
          </w:rPr>
          <w:t>price</w:t>
        </w:r>
        <w:r w:rsidR="0013489E">
          <w:t xml:space="preserve"> values, the validation </w:t>
        </w:r>
        <w:r w:rsidR="007E25FD">
          <w:t xml:space="preserve">in the </w:t>
        </w:r>
        <w:proofErr w:type="spellStart"/>
        <w:r w:rsidR="007E25FD" w:rsidRPr="00670132">
          <w:rPr>
            <w:rFonts w:ascii="Consolas" w:hAnsi="Consolas" w:cs="Consolas"/>
            <w:rPrChange w:id="1401" w:author="Bambi C" w:date="2022-08-31T20:18:00Z">
              <w:rPr/>
            </w:rPrChange>
          </w:rPr>
          <w:t>product_name</w:t>
        </w:r>
        <w:proofErr w:type="spellEnd"/>
        <w:r w:rsidR="007E25FD">
          <w:t xml:space="preserve"> </w:t>
        </w:r>
        <w:r w:rsidR="007E25FD" w:rsidRPr="00670132">
          <w:rPr>
            <w:rFonts w:ascii="Consolas" w:hAnsi="Consolas" w:cs="Consolas"/>
            <w:rPrChange w:id="1402" w:author="Bambi C" w:date="2022-08-31T20:18:00Z">
              <w:rPr/>
            </w:rPrChange>
          </w:rPr>
          <w:t>setter</w:t>
        </w:r>
        <w:r w:rsidR="007E25FD">
          <w:t xml:space="preserve"> and </w:t>
        </w:r>
        <w:proofErr w:type="spellStart"/>
        <w:r w:rsidR="007E25FD">
          <w:t>product_</w:t>
        </w:r>
        <w:r w:rsidR="007E25FD" w:rsidRPr="00670132">
          <w:rPr>
            <w:rFonts w:ascii="Consolas" w:hAnsi="Consolas" w:cs="Consolas"/>
            <w:rPrChange w:id="1403" w:author="Bambi C" w:date="2022-08-31T20:18:00Z">
              <w:rPr/>
            </w:rPrChange>
          </w:rPr>
          <w:t>price</w:t>
        </w:r>
        <w:proofErr w:type="spellEnd"/>
        <w:r w:rsidR="007E25FD" w:rsidRPr="00670132">
          <w:rPr>
            <w:rFonts w:ascii="Consolas" w:hAnsi="Consolas" w:cs="Consolas"/>
            <w:rPrChange w:id="1404" w:author="Bambi C" w:date="2022-08-31T20:18:00Z">
              <w:rPr/>
            </w:rPrChange>
          </w:rPr>
          <w:t xml:space="preserve"> setter</w:t>
        </w:r>
        <w:r w:rsidR="007E25FD">
          <w:t xml:space="preserve"> functions </w:t>
        </w:r>
        <w:r w:rsidR="00AE563F">
          <w:t xml:space="preserve">will </w:t>
        </w:r>
      </w:ins>
      <w:ins w:id="1405" w:author="Bambi C" w:date="2022-08-31T20:12:00Z">
        <w:r w:rsidR="00AE563F">
          <w:t xml:space="preserve">run the user input for each (one at a time, in series) </w:t>
        </w:r>
        <w:r w:rsidR="00920253">
          <w:t>through the respective setter functions.</w:t>
        </w:r>
      </w:ins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640"/>
      </w:tblGrid>
      <w:tr w:rsidR="008A787D" w:rsidRPr="000527C0" w14:paraId="7F4FC6D2" w14:textId="77777777" w:rsidTr="00E81AC7">
        <w:trPr>
          <w:ins w:id="1406" w:author="Bambi C" w:date="2022-08-31T20:05:00Z"/>
        </w:trPr>
        <w:tc>
          <w:tcPr>
            <w:tcW w:w="8640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EC93F83" w14:textId="77777777" w:rsidR="00E81AC7" w:rsidRDefault="008A787D" w:rsidP="00363AA3">
            <w:pPr>
              <w:pStyle w:val="HTMLPreformatted"/>
              <w:keepNext/>
              <w:shd w:val="clear" w:color="auto" w:fill="131314"/>
              <w:rPr>
                <w:ins w:id="1407" w:author="Bambi C" w:date="2022-08-31T21:22:00Z"/>
                <w:i/>
                <w:iCs/>
                <w:color w:val="ADCC00"/>
              </w:rPr>
            </w:pPr>
            <w:ins w:id="1408" w:author="Bambi C" w:date="2022-08-31T20:05:00Z">
              <w:r>
                <w:rPr>
                  <w:color w:val="ED864A"/>
                </w:rPr>
                <w:t xml:space="preserve">class </w:t>
              </w:r>
              <w:r>
                <w:rPr>
                  <w:color w:val="FFFFFF"/>
                </w:rPr>
                <w:t>IO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 xml:space="preserve"># </w:t>
              </w:r>
              <w:r>
                <w:rPr>
                  <w:i/>
                  <w:iCs/>
                  <w:color w:val="ADCC00"/>
                </w:rPr>
                <w:t>TODO: Add docstring</w:t>
              </w:r>
            </w:ins>
          </w:p>
          <w:p w14:paraId="227020A1" w14:textId="413297BC" w:rsidR="00E81AC7" w:rsidRDefault="008A787D" w:rsidP="00363AA3">
            <w:pPr>
              <w:pStyle w:val="HTMLPreformatted"/>
              <w:keepNext/>
              <w:shd w:val="clear" w:color="auto" w:fill="131314"/>
              <w:rPr>
                <w:ins w:id="1409" w:author="Bambi C" w:date="2022-08-31T21:22:00Z"/>
                <w:color w:val="7EC3E6"/>
              </w:rPr>
            </w:pPr>
            <w:ins w:id="1410" w:author="Bambi C" w:date="2022-08-31T20:05:00Z">
              <w:r>
                <w:rPr>
                  <w:i/>
                  <w:iCs/>
                  <w:color w:val="499936"/>
                </w:rPr>
                <w:br/>
                <w:t xml:space="preserve">    </w:t>
              </w:r>
              <w:r>
                <w:rPr>
                  <w:color w:val="7EC3E6"/>
                </w:rPr>
                <w:t># -- Fields --</w:t>
              </w:r>
              <w:r>
                <w:rPr>
                  <w:color w:val="7EC3E6"/>
                </w:rPr>
                <w:br/>
                <w:t xml:space="preserve">    # -- Constructor --</w:t>
              </w:r>
              <w:r>
                <w:rPr>
                  <w:color w:val="7EC3E6"/>
                </w:rPr>
                <w:br/>
                <w:t xml:space="preserve">    #     -- Attributes --</w:t>
              </w:r>
              <w:r>
                <w:rPr>
                  <w:color w:val="7EC3E6"/>
                </w:rPr>
                <w:br/>
                <w:t xml:space="preserve">    # -- Properties --</w:t>
              </w:r>
              <w:r>
                <w:rPr>
                  <w:color w:val="7EC3E6"/>
                </w:rPr>
                <w:br/>
                <w:t xml:space="preserve">    # -- Methods </w:t>
              </w:r>
            </w:ins>
            <w:ins w:id="1411" w:author="Bambi C" w:date="2022-08-31T21:22:00Z">
              <w:r w:rsidR="00E81AC7">
                <w:rPr>
                  <w:color w:val="7EC3E6"/>
                </w:rPr>
                <w:t>–</w:t>
              </w:r>
            </w:ins>
          </w:p>
          <w:p w14:paraId="0806935B" w14:textId="32723A0B" w:rsidR="008A787D" w:rsidRPr="00DF1F96" w:rsidRDefault="008A787D" w:rsidP="00363AA3">
            <w:pPr>
              <w:pStyle w:val="HTMLPreformatted"/>
              <w:keepNext/>
              <w:shd w:val="clear" w:color="auto" w:fill="131314"/>
              <w:rPr>
                <w:ins w:id="1412" w:author="Bambi C" w:date="2022-08-31T20:05:00Z"/>
                <w:color w:val="EBEBEB"/>
              </w:rPr>
              <w:pPrChange w:id="1413" w:author="Bambi C" w:date="2022-08-31T20:08:00Z">
                <w:pPr>
                  <w:pStyle w:val="HTMLPreformatted"/>
                  <w:shd w:val="clear" w:color="auto" w:fill="131314"/>
                </w:pPr>
              </w:pPrChange>
            </w:pPr>
            <w:ins w:id="1414" w:author="Bambi C" w:date="2022-08-31T20:05:00Z">
              <w:r>
                <w:rPr>
                  <w:color w:val="7EC3E6"/>
                </w:rPr>
                <w:br/>
                <w:t xml:space="preserve">    # </w:t>
              </w:r>
              <w:r>
                <w:rPr>
                  <w:i/>
                  <w:iCs/>
                  <w:color w:val="ADCC00"/>
                </w:rPr>
                <w:t>TODO: Add code to show menu to user</w:t>
              </w:r>
              <w:r>
                <w:rPr>
                  <w:i/>
                  <w:iCs/>
                  <w:color w:val="ADCC00"/>
                </w:rPr>
                <w:br/>
                <w:t xml:space="preserve">    </w:t>
              </w:r>
              <w:r>
                <w:rPr>
                  <w:color w:val="A9B837"/>
                </w:rPr>
                <w:t>@staticmethod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 xml:space="preserve"># </w:t>
              </w:r>
              <w:r>
                <w:rPr>
                  <w:i/>
                  <w:iCs/>
                  <w:color w:val="ADCC00"/>
                </w:rPr>
                <w:t>TODO: Add code to get user's choice</w:t>
              </w:r>
              <w:r>
                <w:rPr>
                  <w:i/>
                  <w:iCs/>
                  <w:color w:val="ADCC00"/>
                </w:rPr>
                <w:br/>
                <w:t xml:space="preserve">    </w:t>
              </w:r>
              <w:r>
                <w:rPr>
                  <w:color w:val="A9B837"/>
                </w:rPr>
                <w:t>@staticmethod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 xml:space="preserve"># </w:t>
              </w:r>
              <w:r>
                <w:rPr>
                  <w:i/>
                  <w:iCs/>
                  <w:color w:val="ADCC00"/>
                </w:rPr>
                <w:t>TODO: Add code to show the current data from the file to user</w:t>
              </w:r>
              <w:r>
                <w:rPr>
                  <w:i/>
                  <w:iCs/>
                  <w:color w:val="ADCC00"/>
                </w:rPr>
                <w:br/>
                <w:t xml:space="preserve">    </w:t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 xml:space="preserve"># </w:t>
              </w:r>
              <w:r>
                <w:rPr>
                  <w:i/>
                  <w:iCs/>
                  <w:color w:val="ADCC00"/>
                </w:rPr>
                <w:t>TODO: Add code to get product data from user</w:t>
              </w:r>
              <w:r>
                <w:rPr>
                  <w:i/>
                  <w:iCs/>
                  <w:color w:val="ADCC00"/>
                </w:rPr>
                <w:br/>
                <w:t xml:space="preserve">    </w:t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proofErr w:type="spellStart"/>
              <w:r>
                <w:rPr>
                  <w:color w:val="FFCF40"/>
                </w:rPr>
                <w:t>add_new_product</w:t>
              </w:r>
              <w:proofErr w:type="spellEnd"/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    item = Product(</w:t>
              </w:r>
              <w:r>
                <w:rPr>
                  <w:color w:val="54B33E"/>
                </w:rPr>
                <w:t>''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 xml:space="preserve">)  </w:t>
              </w:r>
              <w:r>
                <w:rPr>
                  <w:color w:val="7EC3E6"/>
                </w:rPr>
                <w:t># instantiates 'null' item object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>try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>break</w:t>
              </w:r>
              <w:r>
                <w:rPr>
                  <w:color w:val="ED864A"/>
                </w:rPr>
                <w:br/>
                <w:t xml:space="preserve">            except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>continue</w:t>
              </w:r>
            </w:ins>
          </w:p>
        </w:tc>
      </w:tr>
    </w:tbl>
    <w:p w14:paraId="55153019" w14:textId="6A98C73B" w:rsidR="008A787D" w:rsidRPr="008A787D" w:rsidRDefault="00363AA3" w:rsidP="00363AA3">
      <w:pPr>
        <w:pStyle w:val="Caption"/>
        <w:pPrChange w:id="1415" w:author="Bambi C" w:date="2022-08-31T20:08:00Z">
          <w:pPr/>
        </w:pPrChange>
      </w:pPr>
      <w:ins w:id="1416" w:author="Bambi C" w:date="2022-08-31T20:08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1417" w:author="Bambi C" w:date="2022-08-31T20:08:00Z">
        <w:r>
          <w:rPr>
            <w:noProof/>
          </w:rPr>
          <w:t>18</w:t>
        </w:r>
        <w:r>
          <w:fldChar w:fldCharType="end"/>
        </w:r>
        <w:r>
          <w:t xml:space="preserve">. Source code for function </w:t>
        </w:r>
        <w:proofErr w:type="spellStart"/>
        <w:r>
          <w:t>add_new_</w:t>
        </w:r>
        <w:proofErr w:type="gramStart"/>
        <w:r>
          <w:t>product</w:t>
        </w:r>
        <w:proofErr w:type="spellEnd"/>
        <w:r>
          <w:t>(</w:t>
        </w:r>
        <w:proofErr w:type="gramEnd"/>
        <w:r>
          <w:t>)</w:t>
        </w:r>
      </w:ins>
    </w:p>
    <w:p w14:paraId="496D4D9F" w14:textId="1114A33D" w:rsidR="004D5E27" w:rsidDel="005578CD" w:rsidRDefault="00DA00A5" w:rsidP="009A5CE6">
      <w:pPr>
        <w:rPr>
          <w:del w:id="1418" w:author="Bambi C" w:date="2022-08-28T16:18:00Z"/>
        </w:rPr>
      </w:pPr>
      <w:r>
        <w:lastRenderedPageBreak/>
        <w:t xml:space="preserve">The </w:t>
      </w:r>
      <w:r w:rsidR="009A5CE6">
        <w:t>remainder</w:t>
      </w:r>
      <w:r>
        <w:t xml:space="preserve"> of</w:t>
      </w:r>
      <w:r w:rsidR="009A5CE6">
        <w:t xml:space="preserve"> the</w:t>
      </w:r>
      <w:r>
        <w:t xml:space="preserve"> code base </w:t>
      </w:r>
      <w:r w:rsidR="007C2668">
        <w:t xml:space="preserve">for the methods </w:t>
      </w:r>
      <w:r>
        <w:t xml:space="preserve">of the </w:t>
      </w:r>
      <w:r w:rsidR="007C2668" w:rsidRPr="00786D1E">
        <w:rPr>
          <w:rFonts w:ascii="Consolas" w:hAnsi="Consolas" w:cs="Consolas"/>
          <w:rPrChange w:id="1419" w:author="Bambi C" w:date="2022-08-31T21:29:00Z">
            <w:rPr/>
          </w:rPrChange>
        </w:rPr>
        <w:t>IO</w:t>
      </w:r>
      <w:r w:rsidR="007C2668">
        <w:t xml:space="preserve"> class</w:t>
      </w:r>
      <w:r>
        <w:t xml:space="preserve"> was adapted or directly reused from prior assignments</w:t>
      </w:r>
      <w:ins w:id="1420" w:author="Bambi C" w:date="2022-08-31T21:38:00Z">
        <w:r w:rsidR="009A5CE6">
          <w:t xml:space="preserve"> (</w:t>
        </w:r>
      </w:ins>
      <w:ins w:id="1421" w:author="Bambi C" w:date="2022-08-31T21:41:00Z">
        <w:r w:rsidR="00A8388E">
          <w:fldChar w:fldCharType="begin"/>
        </w:r>
        <w:r w:rsidR="00A8388E">
          <w:instrText xml:space="preserve"> REF _Ref112874509 \h </w:instrText>
        </w:r>
      </w:ins>
      <w:r w:rsidR="00A8388E">
        <w:fldChar w:fldCharType="separate"/>
      </w:r>
      <w:ins w:id="1422" w:author="Bambi C" w:date="2022-08-31T21:41:00Z">
        <w:r w:rsidR="00A8388E">
          <w:t xml:space="preserve">Figure </w:t>
        </w:r>
        <w:r w:rsidR="00A8388E">
          <w:rPr>
            <w:noProof/>
          </w:rPr>
          <w:t>19</w:t>
        </w:r>
        <w:r w:rsidR="00A8388E">
          <w:fldChar w:fldCharType="end"/>
        </w:r>
      </w:ins>
      <w:ins w:id="1423" w:author="Bambi C" w:date="2022-08-31T21:38:00Z">
        <w:r w:rsidR="009A5CE6">
          <w:t>)</w:t>
        </w:r>
      </w:ins>
      <w:del w:id="1424" w:author="Bambi C" w:date="2022-08-31T21:38:00Z">
        <w:r w:rsidDel="009A5CE6">
          <w:delText xml:space="preserve"> </w:delText>
        </w:r>
        <w:r w:rsidR="00555F6D" w:rsidDel="009A5CE6">
          <w:delText>(</w:delText>
        </w:r>
      </w:del>
      <w:del w:id="1425" w:author="Bambi C" w:date="2022-08-31T21:36:00Z">
        <w:r w:rsidR="00555F6D" w:rsidDel="009A5CE6">
          <w:fldChar w:fldCharType="begin"/>
        </w:r>
        <w:r w:rsidR="00555F6D" w:rsidDel="009A5CE6">
          <w:delInstrText xml:space="preserve"> REF _Ref112866942 \h </w:delInstrText>
        </w:r>
        <w:r w:rsidR="00555F6D" w:rsidDel="009A5CE6">
          <w:fldChar w:fldCharType="separate"/>
        </w:r>
        <w:r w:rsidR="009A5CE6" w:rsidDel="009A5CE6">
          <w:delText xml:space="preserve">Figure </w:delText>
        </w:r>
        <w:r w:rsidR="009A5CE6" w:rsidDel="009A5CE6">
          <w:rPr>
            <w:noProof/>
          </w:rPr>
          <w:delText>1</w:delText>
        </w:r>
        <w:r w:rsidR="009A5CE6" w:rsidDel="009A5CE6">
          <w:rPr>
            <w:noProof/>
          </w:rPr>
          <w:delText>7</w:delText>
        </w:r>
        <w:r w:rsidR="00555F6D" w:rsidDel="009A5CE6">
          <w:fldChar w:fldCharType="end"/>
        </w:r>
        <w:r w:rsidR="00555F6D" w:rsidDel="009A5CE6">
          <w:delText>)</w:delText>
        </w:r>
      </w:del>
      <w:r>
        <w:t>.</w:t>
      </w:r>
      <w:del w:id="1426" w:author="Bambi C" w:date="2022-08-28T16:18:00Z">
        <w:r w:rsidR="00FD7A04" w:rsidDel="008B7412">
          <w:delText xml:space="preserve">The program collects allows the user to </w:delText>
        </w:r>
        <w:r w:rsidR="00D25F37" w:rsidDel="008B7412">
          <w:delText>input three data elements for each VIP record: Name, Relationship, and Date of birth (</w:delText>
        </w:r>
        <w:r w:rsidR="00D25F37" w:rsidDel="008B7412">
          <w:fldChar w:fldCharType="begin"/>
        </w:r>
        <w:r w:rsidR="00D25F37" w:rsidDel="008B7412">
          <w:delInstrText xml:space="preserve"> REF _Ref110943700 \h </w:delInstrText>
        </w:r>
      </w:del>
      <w:r w:rsidR="00050A70">
        <w:instrText xml:space="preserve"> \* MERGEFORMAT </w:instrText>
      </w:r>
      <w:del w:id="1427" w:author="Bambi C" w:date="2022-08-28T16:18:00Z">
        <w:r w:rsidR="00D25F37" w:rsidDel="008B7412">
          <w:fldChar w:fldCharType="separate"/>
        </w:r>
        <w:r w:rsidR="00D25F37" w:rsidDel="008B7412">
          <w:delText xml:space="preserve">Figure </w:delText>
        </w:r>
        <w:r w:rsidR="00D25F37" w:rsidDel="008B7412">
          <w:rPr>
            <w:noProof/>
          </w:rPr>
          <w:delText>12</w:delText>
        </w:r>
        <w:r w:rsidR="00D25F37" w:rsidDel="008B7412">
          <w:fldChar w:fldCharType="end"/>
        </w:r>
        <w:r w:rsidR="00D25F37" w:rsidDel="008B7412">
          <w:delText xml:space="preserve">). </w:delText>
        </w:r>
        <w:r w:rsidR="00EB14E3" w:rsidDel="008B7412">
          <w:delText xml:space="preserve">I defined a function for each data element </w:delText>
        </w:r>
        <w:r w:rsidR="004D5E27" w:rsidDel="008B7412">
          <w:delText>to simplify the code since each element requires unique “data validation” contingencies.</w:delText>
        </w:r>
      </w:del>
    </w:p>
    <w:p w14:paraId="271E9F5E" w14:textId="77777777" w:rsidR="005578CD" w:rsidRDefault="005578CD" w:rsidP="00050A70"/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 w:themeFill="background1"/>
        <w:tblLook w:val="04A0" w:firstRow="1" w:lastRow="0" w:firstColumn="1" w:lastColumn="0" w:noHBand="0" w:noVBand="1"/>
        <w:tblPrChange w:id="1428" w:author="Bambi C" w:date="2022-08-31T18:46:00Z">
          <w:tblPr>
            <w:tblStyle w:val="TableGrid"/>
            <w:tblW w:w="8640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single" w:sz="4" w:space="0" w:color="808080" w:themeColor="background1" w:themeShade="80"/>
              <w:insideV w:val="single" w:sz="4" w:space="0" w:color="808080" w:themeColor="background1" w:themeShade="80"/>
            </w:tblBorders>
            <w:shd w:val="clear" w:color="auto" w:fill="FFFFFF" w:themeFill="background1"/>
            <w:tblLook w:val="04A0" w:firstRow="1" w:lastRow="0" w:firstColumn="1" w:lastColumn="0" w:noHBand="0" w:noVBand="1"/>
          </w:tblPr>
        </w:tblPrChange>
      </w:tblPr>
      <w:tblGrid>
        <w:gridCol w:w="8640"/>
        <w:tblGridChange w:id="1429">
          <w:tblGrid>
            <w:gridCol w:w="8640"/>
          </w:tblGrid>
        </w:tblGridChange>
      </w:tblGrid>
      <w:tr w:rsidR="005578CD" w:rsidRPr="000527C0" w14:paraId="5063C092" w14:textId="77777777" w:rsidTr="008A787D">
        <w:tc>
          <w:tcPr>
            <w:tcW w:w="8640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  <w:tcPrChange w:id="1430" w:author="Bambi C" w:date="2022-08-31T18:46:00Z">
              <w:tcPr>
                <w:tcW w:w="8982" w:type="dxa"/>
                <w:shd w:val="clear" w:color="auto" w:fill="FFFFFF" w:themeFill="background1"/>
                <w:tcMar>
                  <w:top w:w="72" w:type="dxa"/>
                  <w:left w:w="72" w:type="dxa"/>
                  <w:bottom w:w="72" w:type="dxa"/>
                  <w:right w:w="72" w:type="dxa"/>
                </w:tcMar>
              </w:tcPr>
            </w:tcPrChange>
          </w:tcPr>
          <w:p w14:paraId="08F0AC0C" w14:textId="1D18DF9C" w:rsidR="00786D1E" w:rsidRDefault="00AB0582" w:rsidP="00DF1F96">
            <w:pPr>
              <w:pStyle w:val="HTMLPreformatted"/>
              <w:shd w:val="clear" w:color="auto" w:fill="131314"/>
              <w:rPr>
                <w:color w:val="7EC3E6"/>
              </w:rPr>
            </w:pPr>
            <w:r>
              <w:rPr>
                <w:color w:val="ED864A"/>
              </w:rPr>
              <w:t xml:space="preserve">class </w:t>
            </w:r>
            <w:r>
              <w:rPr>
                <w:color w:val="FFFFFF"/>
              </w:rPr>
              <w:t>IO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</w:t>
            </w:r>
            <w:r>
              <w:rPr>
                <w:color w:val="7EC3E6"/>
              </w:rPr>
              <w:t xml:space="preserve"># </w:t>
            </w:r>
            <w:r>
              <w:rPr>
                <w:i/>
                <w:iCs/>
                <w:color w:val="ADCC00"/>
              </w:rPr>
              <w:t>TODO: Add docstring</w:t>
            </w:r>
            <w:r>
              <w:rPr>
                <w:i/>
                <w:iCs/>
                <w:color w:val="ADCC00"/>
              </w:rPr>
              <w:br/>
            </w:r>
            <w:r>
              <w:rPr>
                <w:i/>
                <w:iCs/>
                <w:color w:val="499936"/>
              </w:rPr>
              <w:br/>
              <w:t xml:space="preserve">    </w:t>
            </w:r>
            <w:r>
              <w:rPr>
                <w:color w:val="7EC3E6"/>
              </w:rPr>
              <w:t># -- Fields --</w:t>
            </w:r>
            <w:r>
              <w:rPr>
                <w:color w:val="7EC3E6"/>
              </w:rPr>
              <w:br/>
              <w:t xml:space="preserve">    # -- Constructor --</w:t>
            </w:r>
            <w:r>
              <w:rPr>
                <w:color w:val="7EC3E6"/>
              </w:rPr>
              <w:br/>
              <w:t xml:space="preserve">    #     -- Attributes --</w:t>
            </w:r>
            <w:r>
              <w:rPr>
                <w:color w:val="7EC3E6"/>
              </w:rPr>
              <w:br/>
              <w:t xml:space="preserve">    # -- Properties --</w:t>
            </w:r>
            <w:r>
              <w:rPr>
                <w:color w:val="7EC3E6"/>
              </w:rPr>
              <w:br/>
              <w:t xml:space="preserve">    # -- Methods </w:t>
            </w:r>
            <w:r w:rsidR="00786D1E">
              <w:rPr>
                <w:color w:val="7EC3E6"/>
              </w:rPr>
              <w:t>–</w:t>
            </w:r>
          </w:p>
          <w:p w14:paraId="3BDF49D7" w14:textId="77777777" w:rsidR="00786D1E" w:rsidRDefault="00AB0582" w:rsidP="00DF1F96">
            <w:pPr>
              <w:pStyle w:val="HTMLPreformatted"/>
              <w:shd w:val="clear" w:color="auto" w:fill="131314"/>
              <w:rPr>
                <w:i/>
                <w:iCs/>
                <w:color w:val="ADCC00"/>
              </w:rPr>
            </w:pPr>
            <w:r>
              <w:rPr>
                <w:color w:val="7EC3E6"/>
              </w:rPr>
              <w:br/>
              <w:t xml:space="preserve">    # </w:t>
            </w:r>
            <w:r>
              <w:rPr>
                <w:i/>
                <w:iCs/>
                <w:color w:val="ADCC00"/>
              </w:rPr>
              <w:t>TODO: Add code to show menu to user</w:t>
            </w:r>
          </w:p>
          <w:p w14:paraId="7F872E5F" w14:textId="77777777" w:rsidR="00786D1E" w:rsidRDefault="00AB0582" w:rsidP="00DF1F96">
            <w:pPr>
              <w:pStyle w:val="HTMLPreformatted"/>
              <w:shd w:val="clear" w:color="auto" w:fill="131314"/>
              <w:rPr>
                <w:i/>
                <w:iCs/>
                <w:color w:val="ADCC00"/>
              </w:rPr>
            </w:pPr>
            <w:r>
              <w:rPr>
                <w:i/>
                <w:iCs/>
                <w:color w:val="ADCC00"/>
              </w:rPr>
              <w:br/>
              <w:t xml:space="preserve">    </w:t>
            </w:r>
            <w:r>
              <w:rPr>
                <w:color w:val="A9B837"/>
              </w:rPr>
              <w:t>@staticmethod</w:t>
            </w:r>
            <w:r>
              <w:rPr>
                <w:color w:val="A9B837"/>
              </w:rPr>
              <w:br/>
              <w:t xml:space="preserve">    </w:t>
            </w:r>
            <w:r>
              <w:rPr>
                <w:color w:val="ED864A"/>
              </w:rPr>
              <w:t xml:space="preserve">def </w:t>
            </w:r>
            <w:proofErr w:type="spellStart"/>
            <w:r>
              <w:rPr>
                <w:color w:val="FFCF40"/>
              </w:rPr>
              <w:t>output_menu_tasks</w:t>
            </w:r>
            <w:proofErr w:type="spellEnd"/>
            <w:r>
              <w:rPr>
                <w:color w:val="EBEBEB"/>
              </w:rPr>
              <w:t>():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i/>
                <w:iCs/>
                <w:color w:val="499936"/>
              </w:rPr>
              <w:t>""" Display a menu of choice to the user</w:t>
            </w:r>
            <w:r>
              <w:rPr>
                <w:i/>
                <w:iCs/>
                <w:color w:val="499936"/>
              </w:rPr>
              <w:br/>
            </w:r>
            <w:r>
              <w:rPr>
                <w:i/>
                <w:iCs/>
                <w:color w:val="499936"/>
              </w:rPr>
              <w:br/>
              <w:t xml:space="preserve">        </w:t>
            </w:r>
            <w:r>
              <w:rPr>
                <w:b/>
                <w:bCs/>
                <w:i/>
                <w:iCs/>
                <w:color w:val="499936"/>
              </w:rPr>
              <w:t>:return</w:t>
            </w:r>
            <w:r>
              <w:rPr>
                <w:i/>
                <w:iCs/>
                <w:color w:val="499936"/>
              </w:rPr>
              <w:t>: nothing</w:t>
            </w:r>
            <w:r>
              <w:rPr>
                <w:i/>
                <w:iCs/>
                <w:color w:val="499936"/>
              </w:rPr>
              <w:br/>
              <w:t xml:space="preserve">        """</w:t>
            </w:r>
            <w:r>
              <w:rPr>
                <w:i/>
                <w:iCs/>
                <w:color w:val="499936"/>
              </w:rPr>
              <w:br/>
              <w:t xml:space="preserve">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\n\t</w:t>
            </w:r>
            <w:r>
              <w:rPr>
                <w:color w:val="54B33E"/>
              </w:rPr>
              <w:t xml:space="preserve">" </w:t>
            </w:r>
            <w:r>
              <w:rPr>
                <w:color w:val="EBEBEB"/>
              </w:rPr>
              <w:t xml:space="preserve">+ </w:t>
            </w:r>
            <w:r>
              <w:rPr>
                <w:color w:val="54B33E"/>
              </w:rPr>
              <w:t>"="</w:t>
            </w:r>
            <w:r>
              <w:rPr>
                <w:color w:val="EBEBEB"/>
              </w:rPr>
              <w:t>*</w:t>
            </w:r>
            <w:r>
              <w:rPr>
                <w:b/>
                <w:bCs/>
                <w:color w:val="33CCFF"/>
              </w:rPr>
              <w:t xml:space="preserve">9 </w:t>
            </w:r>
            <w:r>
              <w:rPr>
                <w:color w:val="EBEBEB"/>
              </w:rPr>
              <w:t xml:space="preserve">+ </w:t>
            </w:r>
            <w:r>
              <w:rPr>
                <w:color w:val="54B33E"/>
              </w:rPr>
              <w:t xml:space="preserve">" Menu of options " </w:t>
            </w:r>
            <w:r>
              <w:rPr>
                <w:color w:val="EBEBEB"/>
              </w:rPr>
              <w:t xml:space="preserve">+ </w:t>
            </w:r>
            <w:r>
              <w:rPr>
                <w:color w:val="54B33E"/>
              </w:rPr>
              <w:t>"="</w:t>
            </w:r>
            <w:r>
              <w:rPr>
                <w:color w:val="EBEBEB"/>
              </w:rPr>
              <w:t>*</w:t>
            </w:r>
            <w:r>
              <w:rPr>
                <w:b/>
                <w:bCs/>
                <w:color w:val="33CCFF"/>
              </w:rPr>
              <w:t xml:space="preserve">9 </w:t>
            </w:r>
            <w:r>
              <w:rPr>
                <w:color w:val="EBEBEB"/>
              </w:rPr>
              <w:t>+</w:t>
            </w:r>
            <w:r>
              <w:rPr>
                <w:color w:val="EBEBEB"/>
              </w:rPr>
              <w:br/>
              <w:t xml:space="preserve">              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\n\t</w:t>
            </w:r>
            <w:r>
              <w:rPr>
                <w:color w:val="54B33E"/>
              </w:rPr>
              <w:t>1 - Show current list of products"</w:t>
            </w:r>
            <w:r>
              <w:rPr>
                <w:color w:val="54B33E"/>
              </w:rPr>
              <w:br/>
              <w:t xml:space="preserve">              "</w:t>
            </w:r>
            <w:r>
              <w:rPr>
                <w:color w:val="ED864A"/>
              </w:rPr>
              <w:t>\n\t</w:t>
            </w:r>
            <w:r>
              <w:rPr>
                <w:color w:val="54B33E"/>
              </w:rPr>
              <w:t>2 - Add product"</w:t>
            </w:r>
            <w:r>
              <w:rPr>
                <w:color w:val="54B33E"/>
              </w:rPr>
              <w:br/>
              <w:t xml:space="preserve">              "</w:t>
            </w:r>
            <w:r>
              <w:rPr>
                <w:color w:val="ED864A"/>
              </w:rPr>
              <w:t>\n\t</w:t>
            </w:r>
            <w:r>
              <w:rPr>
                <w:color w:val="54B33E"/>
              </w:rPr>
              <w:t xml:space="preserve">3 - Save and exit" </w:t>
            </w:r>
            <w:r>
              <w:rPr>
                <w:color w:val="EBEBEB"/>
              </w:rPr>
              <w:t>+</w:t>
            </w:r>
            <w:r>
              <w:rPr>
                <w:color w:val="EBEBEB"/>
              </w:rPr>
              <w:br/>
              <w:t xml:space="preserve">              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\n\t</w:t>
            </w:r>
            <w:r>
              <w:rPr>
                <w:color w:val="54B33E"/>
              </w:rPr>
              <w:t xml:space="preserve">" </w:t>
            </w:r>
            <w:r>
              <w:rPr>
                <w:color w:val="EBEBEB"/>
              </w:rPr>
              <w:t xml:space="preserve">+ </w:t>
            </w:r>
            <w:r>
              <w:rPr>
                <w:color w:val="54B33E"/>
              </w:rPr>
              <w:t>"="</w:t>
            </w:r>
            <w:r>
              <w:rPr>
                <w:color w:val="EBEBEB"/>
              </w:rPr>
              <w:t>*</w:t>
            </w:r>
            <w:r>
              <w:rPr>
                <w:b/>
                <w:bCs/>
                <w:color w:val="33CCFF"/>
              </w:rPr>
              <w:t>35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</w:r>
            <w:r>
              <w:rPr>
                <w:color w:val="EBEBEB"/>
              </w:rPr>
              <w:br/>
              <w:t xml:space="preserve">    </w:t>
            </w:r>
            <w:r>
              <w:rPr>
                <w:color w:val="7EC3E6"/>
              </w:rPr>
              <w:t xml:space="preserve"># </w:t>
            </w:r>
            <w:r>
              <w:rPr>
                <w:i/>
                <w:iCs/>
                <w:color w:val="ADCC00"/>
              </w:rPr>
              <w:t>TODO: Add code to get user's choice</w:t>
            </w:r>
          </w:p>
          <w:p w14:paraId="7CE3B7B7" w14:textId="77777777" w:rsidR="00786D1E" w:rsidRDefault="00AB0582" w:rsidP="00DF1F96">
            <w:pPr>
              <w:pStyle w:val="HTMLPreformatted"/>
              <w:shd w:val="clear" w:color="auto" w:fill="131314"/>
              <w:rPr>
                <w:i/>
                <w:iCs/>
                <w:color w:val="ADCC00"/>
              </w:rPr>
            </w:pPr>
            <w:r>
              <w:rPr>
                <w:i/>
                <w:iCs/>
                <w:color w:val="ADCC00"/>
              </w:rPr>
              <w:br/>
              <w:t xml:space="preserve">    </w:t>
            </w:r>
            <w:r>
              <w:rPr>
                <w:color w:val="A9B837"/>
              </w:rPr>
              <w:t>@staticmethod</w:t>
            </w:r>
            <w:r>
              <w:rPr>
                <w:color w:val="A9B837"/>
              </w:rPr>
              <w:br/>
              <w:t xml:space="preserve">    </w:t>
            </w:r>
            <w:r>
              <w:rPr>
                <w:color w:val="ED864A"/>
              </w:rPr>
              <w:t xml:space="preserve">def </w:t>
            </w:r>
            <w:proofErr w:type="spellStart"/>
            <w:r>
              <w:rPr>
                <w:color w:val="FFCF40"/>
              </w:rPr>
              <w:t>input_menu_</w:t>
            </w:r>
            <w:proofErr w:type="gramStart"/>
            <w:r>
              <w:rPr>
                <w:color w:val="FFCF40"/>
              </w:rPr>
              <w:t>choice</w:t>
            </w:r>
            <w:proofErr w:type="spellEnd"/>
            <w:r>
              <w:rPr>
                <w:color w:val="EBEBEB"/>
              </w:rPr>
              <w:t>(</w:t>
            </w:r>
            <w:proofErr w:type="gramEnd"/>
            <w:r>
              <w:rPr>
                <w:color w:val="EBEBEB"/>
              </w:rPr>
              <w:t>):</w:t>
            </w:r>
            <w:r>
              <w:rPr>
                <w:color w:val="EBEBEB"/>
              </w:rPr>
              <w:br/>
              <w:t xml:space="preserve">        choice = </w:t>
            </w:r>
            <w:r>
              <w:rPr>
                <w:color w:val="8888C6"/>
              </w:rPr>
              <w:t>str</w:t>
            </w:r>
            <w:r>
              <w:rPr>
                <w:color w:val="EBEBEB"/>
              </w:rPr>
              <w:t>(</w:t>
            </w:r>
            <w:r>
              <w:rPr>
                <w:color w:val="8888C6"/>
              </w:rPr>
              <w:t>input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</w:t>
            </w:r>
            <w:proofErr w:type="spellStart"/>
            <w:r>
              <w:rPr>
                <w:color w:val="ED864A"/>
              </w:rPr>
              <w:t>n</w:t>
            </w:r>
            <w:r>
              <w:rPr>
                <w:color w:val="54B33E"/>
              </w:rPr>
              <w:t>Select</w:t>
            </w:r>
            <w:proofErr w:type="spellEnd"/>
            <w:r>
              <w:rPr>
                <w:color w:val="54B33E"/>
              </w:rPr>
              <w:t xml:space="preserve"> an option from the menu "</w:t>
            </w:r>
            <w:r>
              <w:rPr>
                <w:color w:val="54B33E"/>
              </w:rPr>
              <w:br/>
              <w:t xml:space="preserve">                           "(1-3): "</w:t>
            </w:r>
            <w:r>
              <w:rPr>
                <w:color w:val="EBEBEB"/>
              </w:rPr>
              <w:t>)).strip()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ED864A"/>
              </w:rPr>
              <w:t xml:space="preserve">return </w:t>
            </w:r>
            <w:r>
              <w:rPr>
                <w:color w:val="EBEBEB"/>
              </w:rPr>
              <w:t>choice</w:t>
            </w:r>
            <w:r>
              <w:rPr>
                <w:color w:val="EBEBEB"/>
              </w:rPr>
              <w:br/>
            </w:r>
            <w:r>
              <w:rPr>
                <w:color w:val="EBEBEB"/>
              </w:rPr>
              <w:br/>
              <w:t xml:space="preserve">    </w:t>
            </w:r>
            <w:r>
              <w:rPr>
                <w:color w:val="7EC3E6"/>
              </w:rPr>
              <w:t xml:space="preserve"># </w:t>
            </w:r>
            <w:r>
              <w:rPr>
                <w:i/>
                <w:iCs/>
                <w:color w:val="ADCC00"/>
              </w:rPr>
              <w:t>TODO: Add code to show the current data from the file to user</w:t>
            </w:r>
          </w:p>
          <w:p w14:paraId="694E655B" w14:textId="77777777" w:rsidR="00786D1E" w:rsidRDefault="00AB0582" w:rsidP="00DF1F96">
            <w:pPr>
              <w:pStyle w:val="HTMLPreformatted"/>
              <w:shd w:val="clear" w:color="auto" w:fill="131314"/>
              <w:rPr>
                <w:i/>
                <w:iCs/>
                <w:color w:val="ADCC00"/>
              </w:rPr>
            </w:pPr>
            <w:r>
              <w:rPr>
                <w:i/>
                <w:iCs/>
                <w:color w:val="ADCC00"/>
              </w:rPr>
              <w:br/>
              <w:t xml:space="preserve">    </w:t>
            </w:r>
            <w:r>
              <w:rPr>
                <w:color w:val="A9B837"/>
              </w:rPr>
              <w:t>@staticmethod</w:t>
            </w:r>
            <w:r>
              <w:rPr>
                <w:color w:val="A9B837"/>
              </w:rPr>
              <w:br/>
              <w:t xml:space="preserve">    </w:t>
            </w:r>
            <w:r>
              <w:rPr>
                <w:color w:val="ED864A"/>
              </w:rPr>
              <w:t xml:space="preserve">def </w:t>
            </w:r>
            <w:proofErr w:type="spellStart"/>
            <w:r>
              <w:rPr>
                <w:color w:val="FFCF40"/>
              </w:rPr>
              <w:t>show_current_data</w:t>
            </w:r>
            <w:proofErr w:type="spellEnd"/>
            <w:r>
              <w:rPr>
                <w:color w:val="EBEBEB"/>
              </w:rPr>
              <w:t>(</w:t>
            </w:r>
            <w:proofErr w:type="spellStart"/>
            <w:r>
              <w:rPr>
                <w:color w:val="FFFFFF"/>
              </w:rPr>
              <w:t>list_of_products</w:t>
            </w:r>
            <w:proofErr w:type="spellEnd"/>
            <w:r>
              <w:rPr>
                <w:color w:val="EBEBEB"/>
              </w:rPr>
              <w:t>):</w:t>
            </w:r>
            <w:r>
              <w:rPr>
                <w:color w:val="EBEBEB"/>
              </w:rPr>
              <w:br/>
              <w:t xml:space="preserve">        </w:t>
            </w:r>
            <w:proofErr w:type="gramStart"/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proofErr w:type="gramEnd"/>
            <w:r>
              <w:rPr>
                <w:color w:val="54B33E"/>
              </w:rPr>
              <w:t>"</w:t>
            </w:r>
            <w:r>
              <w:rPr>
                <w:color w:val="ED864A"/>
              </w:rPr>
              <w:t>\t</w:t>
            </w:r>
            <w:r>
              <w:rPr>
                <w:color w:val="54B33E"/>
              </w:rPr>
              <w:t>-------- List of Products --------"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ED864A"/>
              </w:rPr>
              <w:t xml:space="preserve">for </w:t>
            </w:r>
            <w:r>
              <w:rPr>
                <w:color w:val="EBEBEB"/>
              </w:rPr>
              <w:t xml:space="preserve">item </w:t>
            </w:r>
            <w:r>
              <w:rPr>
                <w:color w:val="ED864A"/>
              </w:rPr>
              <w:t xml:space="preserve">in </w:t>
            </w:r>
            <w:proofErr w:type="spellStart"/>
            <w:r>
              <w:rPr>
                <w:color w:val="FFFFFF"/>
              </w:rPr>
              <w:t>list_of_products</w:t>
            </w:r>
            <w:proofErr w:type="spellEnd"/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\t</w:t>
            </w:r>
            <w:r>
              <w:rPr>
                <w:color w:val="54B33E"/>
              </w:rPr>
              <w:t xml:space="preserve">" </w:t>
            </w:r>
            <w:r>
              <w:rPr>
                <w:color w:val="EBEBEB"/>
              </w:rPr>
              <w:t xml:space="preserve">+ </w:t>
            </w:r>
            <w:r>
              <w:rPr>
                <w:color w:val="8888C6"/>
              </w:rPr>
              <w:t>str</w:t>
            </w:r>
            <w:r>
              <w:rPr>
                <w:color w:val="EBEBEB"/>
              </w:rPr>
              <w:t>(item))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\t</w:t>
            </w:r>
            <w:r>
              <w:rPr>
                <w:color w:val="54B33E"/>
              </w:rPr>
              <w:t xml:space="preserve">" </w:t>
            </w:r>
            <w:r>
              <w:rPr>
                <w:color w:val="EBEBEB"/>
              </w:rPr>
              <w:t xml:space="preserve">+ </w:t>
            </w:r>
            <w:r>
              <w:rPr>
                <w:color w:val="54B33E"/>
              </w:rPr>
              <w:t>"-"</w:t>
            </w:r>
            <w:r>
              <w:rPr>
                <w:color w:val="EBEBEB"/>
              </w:rPr>
              <w:t>*</w:t>
            </w:r>
            <w:r>
              <w:rPr>
                <w:b/>
                <w:bCs/>
                <w:color w:val="33CCFF"/>
              </w:rPr>
              <w:t>35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</w:r>
            <w:r>
              <w:rPr>
                <w:color w:val="EBEBEB"/>
              </w:rPr>
              <w:br/>
              <w:t xml:space="preserve">    </w:t>
            </w:r>
            <w:r>
              <w:rPr>
                <w:color w:val="7EC3E6"/>
              </w:rPr>
              <w:t xml:space="preserve"># </w:t>
            </w:r>
            <w:r>
              <w:rPr>
                <w:i/>
                <w:iCs/>
                <w:color w:val="ADCC00"/>
              </w:rPr>
              <w:t>TODO: Add code to get product data from user</w:t>
            </w:r>
          </w:p>
          <w:p w14:paraId="2295301E" w14:textId="73038691" w:rsidR="005578CD" w:rsidRPr="00E202CA" w:rsidRDefault="00AB0582" w:rsidP="00440F5B">
            <w:pPr>
              <w:pStyle w:val="HTMLPreformatted"/>
              <w:keepNext/>
              <w:shd w:val="clear" w:color="auto" w:fill="131314"/>
              <w:rPr>
                <w:color w:val="EBEBEB"/>
                <w:rPrChange w:id="1431" w:author="Bambi C" w:date="2022-08-31T19:10:00Z">
                  <w:rPr/>
                </w:rPrChange>
              </w:rPr>
              <w:pPrChange w:id="1432" w:author="Bambi C" w:date="2022-08-31T21:40:00Z">
                <w:pPr>
                  <w:pStyle w:val="HTMLPreformatted"/>
                  <w:shd w:val="clear" w:color="auto" w:fill="131314"/>
                </w:pPr>
              </w:pPrChange>
            </w:pPr>
            <w:r>
              <w:rPr>
                <w:i/>
                <w:iCs/>
                <w:color w:val="ADCC00"/>
              </w:rPr>
              <w:br/>
              <w:t xml:space="preserve">    </w:t>
            </w:r>
            <w:r>
              <w:rPr>
                <w:color w:val="A9B837"/>
              </w:rPr>
              <w:t>@staticmethod</w:t>
            </w:r>
            <w:r>
              <w:rPr>
                <w:color w:val="A9B837"/>
              </w:rPr>
              <w:br/>
              <w:t xml:space="preserve">    </w:t>
            </w:r>
            <w:r>
              <w:rPr>
                <w:color w:val="ED864A"/>
              </w:rPr>
              <w:t xml:space="preserve">def </w:t>
            </w:r>
            <w:proofErr w:type="spellStart"/>
            <w:r>
              <w:rPr>
                <w:color w:val="FFCF40"/>
              </w:rPr>
              <w:t>add_new_product</w:t>
            </w:r>
            <w:proofErr w:type="spellEnd"/>
            <w:r>
              <w:rPr>
                <w:color w:val="EBEBEB"/>
              </w:rPr>
              <w:t>():</w:t>
            </w:r>
            <w:r>
              <w:rPr>
                <w:color w:val="EBEBEB"/>
              </w:rPr>
              <w:br/>
              <w:t xml:space="preserve">        item = Product(</w:t>
            </w:r>
            <w:r>
              <w:rPr>
                <w:color w:val="54B33E"/>
              </w:rPr>
              <w:t>''</w:t>
            </w:r>
            <w:r>
              <w:rPr>
                <w:b/>
                <w:bCs/>
                <w:color w:val="ED864A"/>
              </w:rPr>
              <w:t xml:space="preserve">, </w:t>
            </w:r>
            <w:r>
              <w:rPr>
                <w:b/>
                <w:bCs/>
                <w:color w:val="33CCFF"/>
              </w:rPr>
              <w:t>0</w:t>
            </w:r>
            <w:r>
              <w:rPr>
                <w:color w:val="EBEBEB"/>
              </w:rPr>
              <w:t xml:space="preserve">)  </w:t>
            </w:r>
            <w:r>
              <w:rPr>
                <w:color w:val="7EC3E6"/>
              </w:rPr>
              <w:t># instantiates 'null' item object</w:t>
            </w:r>
            <w:r>
              <w:rPr>
                <w:color w:val="7EC3E6"/>
              </w:rPr>
              <w:br/>
              <w:t xml:space="preserve">        </w:t>
            </w:r>
            <w:r>
              <w:rPr>
                <w:color w:val="ED864A"/>
              </w:rPr>
              <w:t>while True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name = </w:t>
            </w:r>
            <w:r>
              <w:rPr>
                <w:color w:val="8888C6"/>
              </w:rPr>
              <w:t>input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 xml:space="preserve">"Enter product NAME: </w:t>
            </w:r>
            <w:r>
              <w:rPr>
                <w:color w:val="ED864A"/>
              </w:rPr>
              <w:t>\t</w:t>
            </w:r>
            <w:r>
              <w:rPr>
                <w:color w:val="54B33E"/>
              </w:rPr>
              <w:t>"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    </w:t>
            </w:r>
            <w:r>
              <w:rPr>
                <w:color w:val="ED864A"/>
              </w:rPr>
              <w:t>try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    </w:t>
            </w:r>
            <w:proofErr w:type="spellStart"/>
            <w:r>
              <w:rPr>
                <w:color w:val="EBEBEB"/>
              </w:rPr>
              <w:t>item.product_name</w:t>
            </w:r>
            <w:proofErr w:type="spellEnd"/>
            <w:r>
              <w:rPr>
                <w:color w:val="EBEBEB"/>
              </w:rPr>
              <w:t xml:space="preserve"> = name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ED864A"/>
              </w:rPr>
              <w:t>break</w:t>
            </w:r>
            <w:r>
              <w:rPr>
                <w:color w:val="ED864A"/>
              </w:rPr>
              <w:br/>
              <w:t xml:space="preserve">            except </w:t>
            </w:r>
            <w:r>
              <w:rPr>
                <w:color w:val="8888C6"/>
              </w:rPr>
              <w:t xml:space="preserve">Exception </w:t>
            </w:r>
            <w:r>
              <w:rPr>
                <w:color w:val="ED864A"/>
              </w:rPr>
              <w:t xml:space="preserve">as </w:t>
            </w:r>
            <w:r>
              <w:rPr>
                <w:color w:val="EBEBEB"/>
              </w:rPr>
              <w:t>e: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\n\t</w:t>
            </w:r>
            <w:r>
              <w:rPr>
                <w:color w:val="54B33E"/>
              </w:rPr>
              <w:t xml:space="preserve">" </w:t>
            </w:r>
            <w:r>
              <w:rPr>
                <w:color w:val="EBEBEB"/>
              </w:rPr>
              <w:t xml:space="preserve">+ </w:t>
            </w:r>
            <w:proofErr w:type="spellStart"/>
            <w:r>
              <w:rPr>
                <w:color w:val="EBEBEB"/>
              </w:rPr>
              <w:t>errorCode</w:t>
            </w:r>
            <w:proofErr w:type="spellEnd"/>
            <w:r>
              <w:rPr>
                <w:color w:val="EBEBEB"/>
              </w:rPr>
              <w:t xml:space="preserve"> + </w:t>
            </w:r>
            <w:r>
              <w:rPr>
                <w:color w:val="8888C6"/>
              </w:rPr>
              <w:t>str</w:t>
            </w:r>
            <w:r>
              <w:rPr>
                <w:color w:val="EBEBEB"/>
              </w:rPr>
              <w:t xml:space="preserve">(e) + 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\n</w:t>
            </w:r>
            <w:r>
              <w:rPr>
                <w:color w:val="54B33E"/>
              </w:rPr>
              <w:t>"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ED864A"/>
              </w:rPr>
              <w:t>continue</w:t>
            </w:r>
            <w:r>
              <w:rPr>
                <w:color w:val="ED864A"/>
              </w:rPr>
              <w:br/>
            </w:r>
            <w:r>
              <w:rPr>
                <w:color w:val="ED864A"/>
              </w:rPr>
              <w:lastRenderedPageBreak/>
              <w:br/>
              <w:t xml:space="preserve">        while True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price = </w:t>
            </w:r>
            <w:r>
              <w:rPr>
                <w:color w:val="8888C6"/>
              </w:rPr>
              <w:t>input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</w:t>
            </w:r>
            <w:proofErr w:type="spellStart"/>
            <w:r>
              <w:rPr>
                <w:color w:val="ED864A"/>
              </w:rPr>
              <w:t>n</w:t>
            </w:r>
            <w:r>
              <w:rPr>
                <w:color w:val="54B33E"/>
              </w:rPr>
              <w:t>Enter</w:t>
            </w:r>
            <w:proofErr w:type="spellEnd"/>
            <w:r>
              <w:rPr>
                <w:color w:val="54B33E"/>
              </w:rPr>
              <w:t xml:space="preserve"> product PRICE: </w:t>
            </w:r>
            <w:r>
              <w:rPr>
                <w:color w:val="ED864A"/>
              </w:rPr>
              <w:t>\t</w:t>
            </w:r>
            <w:r>
              <w:rPr>
                <w:color w:val="54B33E"/>
              </w:rPr>
              <w:t>"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    </w:t>
            </w:r>
            <w:r>
              <w:rPr>
                <w:color w:val="ED864A"/>
              </w:rPr>
              <w:t>try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    </w:t>
            </w:r>
            <w:proofErr w:type="spellStart"/>
            <w:r>
              <w:rPr>
                <w:color w:val="EBEBEB"/>
              </w:rPr>
              <w:t>item.product_price</w:t>
            </w:r>
            <w:proofErr w:type="spellEnd"/>
            <w:r>
              <w:rPr>
                <w:color w:val="EBEBEB"/>
              </w:rPr>
              <w:t xml:space="preserve"> = </w:t>
            </w:r>
            <w:r>
              <w:rPr>
                <w:color w:val="8888C6"/>
              </w:rPr>
              <w:t>float</w:t>
            </w:r>
            <w:r>
              <w:rPr>
                <w:color w:val="EBEBEB"/>
              </w:rPr>
              <w:t>(price)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ED864A"/>
              </w:rPr>
              <w:t>break</w:t>
            </w:r>
            <w:r>
              <w:rPr>
                <w:color w:val="ED864A"/>
              </w:rPr>
              <w:br/>
              <w:t xml:space="preserve">            except </w:t>
            </w:r>
            <w:r>
              <w:rPr>
                <w:color w:val="8888C6"/>
              </w:rPr>
              <w:t xml:space="preserve">Exception </w:t>
            </w:r>
            <w:r>
              <w:rPr>
                <w:color w:val="ED864A"/>
              </w:rPr>
              <w:t xml:space="preserve">as </w:t>
            </w:r>
            <w:r>
              <w:rPr>
                <w:color w:val="EBEBEB"/>
              </w:rPr>
              <w:t>e: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\n\t</w:t>
            </w:r>
            <w:r>
              <w:rPr>
                <w:color w:val="54B33E"/>
              </w:rPr>
              <w:t xml:space="preserve">" </w:t>
            </w:r>
            <w:r>
              <w:rPr>
                <w:color w:val="EBEBEB"/>
              </w:rPr>
              <w:t xml:space="preserve">+ </w:t>
            </w:r>
            <w:proofErr w:type="spellStart"/>
            <w:r>
              <w:rPr>
                <w:color w:val="EBEBEB"/>
              </w:rPr>
              <w:t>errorCode</w:t>
            </w:r>
            <w:proofErr w:type="spellEnd"/>
            <w:r>
              <w:rPr>
                <w:color w:val="EBEBEB"/>
              </w:rPr>
              <w:t xml:space="preserve"> + </w:t>
            </w:r>
            <w:r>
              <w:rPr>
                <w:color w:val="8888C6"/>
              </w:rPr>
              <w:t>str</w:t>
            </w:r>
            <w:r>
              <w:rPr>
                <w:color w:val="EBEBEB"/>
              </w:rPr>
              <w:t>(e))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</w:t>
            </w:r>
            <w:proofErr w:type="spellStart"/>
            <w:r>
              <w:rPr>
                <w:color w:val="ED864A"/>
              </w:rPr>
              <w:t>t</w:t>
            </w:r>
            <w:r>
              <w:rPr>
                <w:color w:val="54B33E"/>
              </w:rPr>
              <w:t>New</w:t>
            </w:r>
            <w:proofErr w:type="spellEnd"/>
            <w:r>
              <w:rPr>
                <w:color w:val="54B33E"/>
              </w:rPr>
              <w:t xml:space="preserve"> product added: </w:t>
            </w:r>
            <w:r>
              <w:rPr>
                <w:color w:val="ED864A"/>
              </w:rPr>
              <w:t>\t</w:t>
            </w:r>
            <w:r>
              <w:rPr>
                <w:color w:val="54B33E"/>
              </w:rPr>
              <w:t xml:space="preserve">" </w:t>
            </w:r>
            <w:r>
              <w:rPr>
                <w:color w:val="EBEBEB"/>
              </w:rPr>
              <w:t xml:space="preserve">+ </w:t>
            </w:r>
            <w:r>
              <w:rPr>
                <w:color w:val="8888C6"/>
              </w:rPr>
              <w:t>str</w:t>
            </w:r>
            <w:r>
              <w:rPr>
                <w:color w:val="EBEBEB"/>
              </w:rPr>
              <w:t>(item))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ED864A"/>
              </w:rPr>
              <w:t xml:space="preserve">return </w:t>
            </w:r>
            <w:r>
              <w:rPr>
                <w:color w:val="EBEBEB"/>
              </w:rPr>
              <w:t>item</w:t>
            </w:r>
          </w:p>
        </w:tc>
      </w:tr>
    </w:tbl>
    <w:p w14:paraId="304A363F" w14:textId="268138F4" w:rsidR="00440F5B" w:rsidDel="00A8388E" w:rsidRDefault="00440F5B">
      <w:pPr>
        <w:pStyle w:val="Caption"/>
        <w:rPr>
          <w:del w:id="1433" w:author="Bambi C" w:date="2022-08-31T21:41:00Z"/>
        </w:rPr>
      </w:pPr>
      <w:bookmarkStart w:id="1434" w:name="_Ref112874509"/>
      <w:r>
        <w:lastRenderedPageBreak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t xml:space="preserve">. </w:t>
      </w:r>
      <w:r w:rsidRPr="00112AD2">
        <w:t>Source code for methods of the IO class</w:t>
      </w:r>
      <w:bookmarkEnd w:id="1434"/>
    </w:p>
    <w:p w14:paraId="0F7555FA" w14:textId="77777777" w:rsidR="009A5CE6" w:rsidRPr="00A33978" w:rsidRDefault="009A5CE6" w:rsidP="00440F5B">
      <w:pPr>
        <w:pStyle w:val="Caption"/>
      </w:pPr>
    </w:p>
    <w:p w14:paraId="45C01437" w14:textId="60BA25C7" w:rsidR="002E4688" w:rsidRPr="000527C0" w:rsidRDefault="002E4688" w:rsidP="00D97C89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7B2A7D68" w14:textId="17DAD9F7" w:rsidR="000F160E" w:rsidRPr="00E67DD3" w:rsidDel="00562C7C" w:rsidRDefault="00C20150" w:rsidP="00DD4F4F">
      <w:pPr>
        <w:pStyle w:val="Heading4"/>
        <w:rPr>
          <w:del w:id="1435" w:author="Bambi C" w:date="2022-08-31T18:01:00Z"/>
        </w:rPr>
      </w:pPr>
      <w:bookmarkStart w:id="1436" w:name="_Ref110369576"/>
      <w:bookmarkStart w:id="1437" w:name="_Ref110369584"/>
      <w:del w:id="1438" w:author="Bambi C" w:date="2022-08-31T18:01:00Z">
        <w:r w:rsidDel="00562C7C">
          <w:delText>Save data</w:delText>
        </w:r>
        <w:bookmarkStart w:id="1439" w:name="_Toc112874001"/>
        <w:bookmarkEnd w:id="1439"/>
      </w:del>
    </w:p>
    <w:bookmarkEnd w:id="1436"/>
    <w:bookmarkEnd w:id="1437"/>
    <w:p w14:paraId="414A809C" w14:textId="5850C340" w:rsidR="00107CF1" w:rsidDel="00562C7C" w:rsidRDefault="00C20150" w:rsidP="00D97C89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1440" w:author="Bambi C" w:date="2022-08-31T18:01:00Z"/>
        </w:rPr>
      </w:pPr>
      <w:del w:id="1441" w:author="Bambi C" w:date="2022-08-31T18:01:00Z">
        <w:r w:rsidRPr="000105A7" w:rsidDel="00562C7C">
          <w:rPr>
            <w:i/>
            <w:iCs w:val="0"/>
          </w:rPr>
          <w:delText xml:space="preserve">Requirement </w:delText>
        </w:r>
        <w:r w:rsidDel="00562C7C">
          <w:rPr>
            <w:i/>
            <w:iCs w:val="0"/>
          </w:rPr>
          <w:delText>5</w:delText>
        </w:r>
        <w:r w:rsidRPr="000105A7" w:rsidDel="00562C7C">
          <w:rPr>
            <w:i/>
            <w:iCs w:val="0"/>
          </w:rPr>
          <w:delText xml:space="preserve">: </w:delText>
        </w:r>
        <w:r w:rsidR="00D55967" w:rsidDel="00562C7C">
          <w:rPr>
            <w:i/>
            <w:iCs w:val="0"/>
          </w:rPr>
          <w:delText>Allow user to save data.</w:delText>
        </w:r>
        <w:bookmarkStart w:id="1442" w:name="_Toc112874002"/>
        <w:bookmarkEnd w:id="1442"/>
      </w:del>
    </w:p>
    <w:p w14:paraId="72E8C342" w14:textId="16937143" w:rsidR="0023508A" w:rsidDel="00562C7C" w:rsidRDefault="0023508A" w:rsidP="0023508A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1443" w:author="Bambi C" w:date="2022-08-31T18:01:00Z"/>
          <w:rFonts w:cstheme="minorHAnsi"/>
        </w:rPr>
      </w:pPr>
      <w:del w:id="1444" w:author="Bambi C" w:date="2022-08-31T18:01:00Z">
        <w:r w:rsidDel="00562C7C">
          <w:delText xml:space="preserve">The program begins by importing the pickle module: </w:delText>
        </w:r>
        <w:r w:rsidRPr="003B0A4C" w:rsidDel="00562C7C">
          <w:rPr>
            <w:rFonts w:ascii="Consolas" w:hAnsi="Consolas" w:cs="Consolas"/>
          </w:rPr>
          <w:delText>import pickle</w:delText>
        </w:r>
        <w:r w:rsidDel="00562C7C">
          <w:rPr>
            <w:rFonts w:cstheme="minorHAnsi"/>
          </w:rPr>
          <w:delText>, which is needed for using the pickle function to ‘</w:delText>
        </w:r>
        <w:r w:rsidR="00060AA7" w:rsidDel="00562C7C">
          <w:rPr>
            <w:rFonts w:cstheme="minorHAnsi"/>
          </w:rPr>
          <w:delText>dump</w:delText>
        </w:r>
        <w:r w:rsidDel="00562C7C">
          <w:rPr>
            <w:rFonts w:cstheme="minorHAnsi"/>
          </w:rPr>
          <w:delText xml:space="preserve">’ the data from the </w:delText>
        </w:r>
        <w:r w:rsidR="00060AA7" w:rsidDel="00562C7C">
          <w:rPr>
            <w:rFonts w:cstheme="minorHAnsi"/>
          </w:rPr>
          <w:delText>program into the file</w:delText>
        </w:r>
        <w:r w:rsidDel="00562C7C">
          <w:rPr>
            <w:rFonts w:cstheme="minorHAnsi"/>
          </w:rPr>
          <w:delText xml:space="preserve"> (</w:delText>
        </w:r>
        <w:r w:rsidDel="00562C7C">
          <w:fldChar w:fldCharType="begin"/>
        </w:r>
        <w:r w:rsidDel="00562C7C">
          <w:rPr>
            <w:rFonts w:cstheme="minorHAnsi"/>
          </w:rPr>
          <w:delInstrText xml:space="preserve"> REF _Ref110361044 \h </w:delInstrText>
        </w:r>
        <w:r w:rsidDel="00562C7C">
          <w:fldChar w:fldCharType="separate"/>
        </w:r>
        <w:r w:rsidDel="00562C7C">
          <w:delText xml:space="preserve">Figure </w:delText>
        </w:r>
        <w:r w:rsidDel="00562C7C">
          <w:rPr>
            <w:noProof/>
          </w:rPr>
          <w:delText>13</w:delText>
        </w:r>
        <w:r w:rsidDel="00562C7C">
          <w:fldChar w:fldCharType="end"/>
        </w:r>
        <w:r w:rsidDel="00562C7C">
          <w:rPr>
            <w:rFonts w:cstheme="minorHAnsi"/>
          </w:rPr>
          <w:delText>).</w:delText>
        </w:r>
        <w:bookmarkStart w:id="1445" w:name="_Toc112874003"/>
        <w:bookmarkEnd w:id="1445"/>
      </w:del>
    </w:p>
    <w:p w14:paraId="6CC4FD01" w14:textId="436DB6E5" w:rsidR="00C53B68" w:rsidDel="00562C7C" w:rsidRDefault="00FC0850" w:rsidP="00C53B68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1446" w:author="Bambi C" w:date="2022-08-31T18:01:00Z"/>
          <w:rFonts w:cstheme="minorHAnsi"/>
          <w:iCs w:val="0"/>
          <w:color w:val="000000" w:themeColor="text1"/>
        </w:rPr>
      </w:pPr>
      <w:del w:id="1447" w:author="Bambi C" w:date="2022-08-31T18:01:00Z">
        <w:r w:rsidDel="00562C7C">
          <w:delText>When the user chooses option 2</w:delText>
        </w:r>
        <w:r w:rsidR="00092EB8" w:rsidDel="00562C7C">
          <w:delText xml:space="preserve"> (</w:delText>
        </w:r>
        <w:r w:rsidDel="00562C7C">
          <w:delText>save data</w:delText>
        </w:r>
        <w:r w:rsidR="00092EB8" w:rsidDel="00562C7C">
          <w:delText>)</w:delText>
        </w:r>
        <w:r w:rsidDel="00562C7C">
          <w:delText xml:space="preserve"> from the menu, the program calls the </w:delText>
        </w:r>
        <w:r w:rsidR="00092EB8" w:rsidRPr="00944E18" w:rsidDel="00562C7C">
          <w:rPr>
            <w:rFonts w:ascii="Consolas" w:hAnsi="Consolas" w:cs="Consolas"/>
          </w:rPr>
          <w:delText>write_data_to_file</w:delText>
        </w:r>
        <w:r w:rsidR="00092EB8" w:rsidDel="00562C7C">
          <w:delText xml:space="preserve"> </w:delText>
        </w:r>
        <w:r w:rsidDel="00562C7C">
          <w:delText>statement</w:delText>
        </w:r>
        <w:r w:rsidR="00092EB8" w:rsidDel="00562C7C">
          <w:delText xml:space="preserve">. </w:delText>
        </w:r>
        <w:r w:rsidR="006E3316" w:rsidDel="00562C7C">
          <w:delText xml:space="preserve">If the </w:delText>
        </w:r>
        <w:r w:rsidR="00BC266B" w:rsidDel="00562C7C">
          <w:delText xml:space="preserve">value in the zero index of the </w:delText>
        </w:r>
        <w:r w:rsidR="00BC266B" w:rsidRPr="00944E18" w:rsidDel="00562C7C">
          <w:rPr>
            <w:rFonts w:ascii="Consolas" w:hAnsi="Consolas" w:cs="Consolas"/>
          </w:rPr>
          <w:delText>check_save_flag</w:delText>
        </w:r>
        <w:r w:rsidR="00BC266B" w:rsidDel="00562C7C">
          <w:delText xml:space="preserve"> array is zero, then </w:delText>
        </w:r>
        <w:r w:rsidR="00932931" w:rsidDel="00562C7C">
          <w:delText xml:space="preserve">the data has changed </w:delText>
        </w:r>
        <w:r w:rsidR="00DC25F3" w:rsidDel="00562C7C">
          <w:delText xml:space="preserve">and has not been saved, so the program will proceed to save the file. </w:delText>
        </w:r>
        <w:r w:rsidR="002A1442" w:rsidDel="00562C7C">
          <w:delText xml:space="preserve">If the </w:delText>
        </w:r>
        <w:r w:rsidR="002A1442" w:rsidRPr="00944E18" w:rsidDel="00562C7C">
          <w:rPr>
            <w:rFonts w:ascii="Consolas" w:hAnsi="Consolas" w:cs="Consolas"/>
          </w:rPr>
          <w:delText>check_save_flag</w:delText>
        </w:r>
        <w:r w:rsidR="002A1442" w:rsidDel="00562C7C">
          <w:delText xml:space="preserve"> array is one, then </w:delText>
        </w:r>
        <w:r w:rsidR="000C3CA3" w:rsidDel="00562C7C">
          <w:delText xml:space="preserve">the </w:delText>
        </w:r>
        <w:r w:rsidR="000C3CA3" w:rsidRPr="00944E18" w:rsidDel="00562C7C">
          <w:rPr>
            <w:rFonts w:ascii="Consolas" w:hAnsi="Consolas" w:cs="Consolas"/>
          </w:rPr>
          <w:delText>write_data_to_file</w:delText>
        </w:r>
        <w:r w:rsidR="000C3CA3" w:rsidDel="00562C7C">
          <w:delText xml:space="preserve"> statement is not called</w:delText>
        </w:r>
        <w:r w:rsidR="00DA3CC9" w:rsidDel="00562C7C">
          <w:delText xml:space="preserve"> and the program notifies the user with </w:delText>
        </w:r>
        <w:r w:rsidR="00C53B68" w:rsidDel="00562C7C">
          <w:delText>custom message: “</w:delText>
        </w:r>
        <w:r w:rsidR="00C53B68" w:rsidRPr="00944E18" w:rsidDel="00562C7C">
          <w:rPr>
            <w:rFonts w:ascii="Consolas" w:hAnsi="Consolas" w:cs="Consolas"/>
          </w:rPr>
          <w:delText>ALERT: No changes detected.</w:delText>
        </w:r>
        <w:r w:rsidR="00C53B68" w:rsidDel="00562C7C">
          <w:delText>”</w:delText>
        </w:r>
        <w:bookmarkStart w:id="1448" w:name="_Toc112874004"/>
        <w:bookmarkEnd w:id="1448"/>
      </w:del>
    </w:p>
    <w:p w14:paraId="2A9F58A5" w14:textId="4B811C8D" w:rsidR="00CE14DA" w:rsidRPr="00EF1018" w:rsidDel="00562C7C" w:rsidRDefault="00915909" w:rsidP="00944E18">
      <w:pPr>
        <w:rPr>
          <w:del w:id="1449" w:author="Bambi C" w:date="2022-08-31T18:01:00Z"/>
        </w:rPr>
      </w:pPr>
      <w:del w:id="1450" w:author="Bambi C" w:date="2022-08-31T18:01:00Z">
        <w:r w:rsidDel="00562C7C">
          <w:rPr>
            <w:rFonts w:cstheme="minorHAnsi"/>
            <w:iCs w:val="0"/>
            <w:color w:val="000000" w:themeColor="text1"/>
          </w:rPr>
          <w:delText xml:space="preserve">Inside the </w:delText>
        </w:r>
        <w:r w:rsidRPr="00944E18" w:rsidDel="00562C7C">
          <w:rPr>
            <w:rFonts w:ascii="Consolas" w:hAnsi="Consolas" w:cs="Consolas"/>
            <w:iCs w:val="0"/>
            <w:color w:val="000000" w:themeColor="text1"/>
          </w:rPr>
          <w:delText>write_data_to_file</w:delText>
        </w:r>
        <w:r w:rsidDel="00562C7C">
          <w:rPr>
            <w:rFonts w:cstheme="minorHAnsi"/>
            <w:iCs w:val="0"/>
            <w:color w:val="000000" w:themeColor="text1"/>
          </w:rPr>
          <w:delText xml:space="preserve"> statement, the default file specified is opened in </w:delText>
        </w:r>
        <w:r w:rsidRPr="00944E18" w:rsidDel="00562C7C">
          <w:rPr>
            <w:rFonts w:ascii="Consolas" w:hAnsi="Consolas" w:cs="Consolas"/>
            <w:iCs w:val="0"/>
            <w:color w:val="000000" w:themeColor="text1"/>
          </w:rPr>
          <w:delText>wb</w:delText>
        </w:r>
        <w:r w:rsidDel="00562C7C">
          <w:rPr>
            <w:rFonts w:cstheme="minorHAnsi"/>
            <w:iCs w:val="0"/>
            <w:color w:val="000000" w:themeColor="text1"/>
          </w:rPr>
          <w:delText xml:space="preserve"> mode </w:delText>
        </w:r>
        <w:r w:rsidR="00EC711F" w:rsidDel="00562C7C">
          <w:rPr>
            <w:rFonts w:cstheme="minorHAnsi"/>
            <w:iCs w:val="0"/>
            <w:color w:val="000000" w:themeColor="text1"/>
          </w:rPr>
          <w:delText xml:space="preserve">because the program is writing data </w:delText>
        </w:r>
        <w:r w:rsidR="005714AF" w:rsidDel="00562C7C">
          <w:rPr>
            <w:rFonts w:cstheme="minorHAnsi"/>
            <w:iCs w:val="0"/>
            <w:color w:val="000000" w:themeColor="text1"/>
          </w:rPr>
          <w:delText xml:space="preserve">to a binary file. </w:delText>
        </w:r>
        <w:r w:rsidR="00985BFD" w:rsidDel="00562C7C">
          <w:rPr>
            <w:rFonts w:cstheme="minorHAnsi"/>
            <w:iCs w:val="0"/>
            <w:color w:val="000000" w:themeColor="text1"/>
          </w:rPr>
          <w:delText xml:space="preserve">The </w:delText>
        </w:r>
        <w:r w:rsidR="003F5CEA" w:rsidRPr="00944E18" w:rsidDel="00562C7C">
          <w:rPr>
            <w:rFonts w:ascii="Consolas" w:hAnsi="Consolas" w:cs="Consolas"/>
            <w:iCs w:val="0"/>
            <w:color w:val="000000" w:themeColor="text1"/>
          </w:rPr>
          <w:delText>pickle.dump(list_of_rows, file_obj)</w:delText>
        </w:r>
        <w:r w:rsidR="005A5D59" w:rsidDel="00562C7C">
          <w:rPr>
            <w:rFonts w:cstheme="minorHAnsi"/>
            <w:iCs w:val="0"/>
            <w:color w:val="000000" w:themeColor="text1"/>
          </w:rPr>
          <w:delText xml:space="preserve"> </w:delText>
        </w:r>
        <w:r w:rsidR="00985BFD" w:rsidDel="00562C7C">
          <w:rPr>
            <w:rFonts w:cstheme="minorHAnsi"/>
            <w:iCs w:val="0"/>
            <w:color w:val="000000" w:themeColor="text1"/>
          </w:rPr>
          <w:delText xml:space="preserve">pickle statement, takes the </w:delText>
        </w:r>
        <w:r w:rsidR="00221EAD" w:rsidRPr="00944E18" w:rsidDel="00562C7C">
          <w:rPr>
            <w:rFonts w:ascii="Consolas" w:hAnsi="Consolas" w:cs="Consolas"/>
            <w:iCs w:val="0"/>
            <w:color w:val="000000" w:themeColor="text1"/>
          </w:rPr>
          <w:delText>vip_lst</w:delText>
        </w:r>
        <w:r w:rsidR="00221EAD" w:rsidDel="00562C7C">
          <w:rPr>
            <w:rFonts w:cstheme="minorHAnsi"/>
            <w:iCs w:val="0"/>
            <w:color w:val="000000" w:themeColor="text1"/>
          </w:rPr>
          <w:delText xml:space="preserve"> </w:delText>
        </w:r>
        <w:r w:rsidR="00985BFD" w:rsidDel="00562C7C">
          <w:rPr>
            <w:rFonts w:cstheme="minorHAnsi"/>
            <w:iCs w:val="0"/>
            <w:color w:val="000000" w:themeColor="text1"/>
          </w:rPr>
          <w:delText xml:space="preserve">list of dictionaries </w:delText>
        </w:r>
        <w:r w:rsidR="00221EAD" w:rsidDel="00562C7C">
          <w:delText xml:space="preserve">values </w:delText>
        </w:r>
        <w:r w:rsidR="00A46629" w:rsidDel="00562C7C">
          <w:delText xml:space="preserve">passed via the </w:delText>
        </w:r>
        <w:r w:rsidR="00A46629" w:rsidRPr="00944E18" w:rsidDel="00562C7C">
          <w:rPr>
            <w:rFonts w:ascii="Consolas" w:hAnsi="Consolas" w:cs="Consolas"/>
          </w:rPr>
          <w:delText>list_of_rows</w:delText>
        </w:r>
        <w:r w:rsidR="00A46629" w:rsidDel="00562C7C">
          <w:delText xml:space="preserve"> list array</w:delText>
        </w:r>
        <w:r w:rsidR="00AA40B7" w:rsidDel="00562C7C">
          <w:delText xml:space="preserve"> and dumps the object data into the </w:delText>
        </w:r>
        <w:r w:rsidR="00AA40B7" w:rsidRPr="00944E18" w:rsidDel="00562C7C">
          <w:rPr>
            <w:rFonts w:ascii="Consolas" w:hAnsi="Consolas" w:cs="Consolas"/>
          </w:rPr>
          <w:delText xml:space="preserve">file_obj </w:delText>
        </w:r>
        <w:r w:rsidR="00BC214B" w:rsidDel="00562C7C">
          <w:delText xml:space="preserve">which is passed via the </w:delText>
        </w:r>
        <w:r w:rsidR="00BC214B" w:rsidRPr="00944E18" w:rsidDel="00562C7C">
          <w:rPr>
            <w:rFonts w:ascii="Consolas" w:hAnsi="Consolas" w:cs="Consolas"/>
          </w:rPr>
          <w:delText>working_file_str</w:delText>
        </w:r>
        <w:r w:rsidR="00BC214B" w:rsidDel="00562C7C">
          <w:delText xml:space="preserve"> parameter. Lastly, the </w:delText>
        </w:r>
        <w:r w:rsidR="00BC214B" w:rsidRPr="00944E18" w:rsidDel="00562C7C">
          <w:rPr>
            <w:rFonts w:ascii="Consolas" w:hAnsi="Consolas" w:cs="Consolas"/>
          </w:rPr>
          <w:delText>check_save_flag</w:delText>
        </w:r>
        <w:r w:rsidR="00BC214B" w:rsidDel="00562C7C">
          <w:delText xml:space="preserve"> </w:delText>
        </w:r>
        <w:r w:rsidR="002A59C8" w:rsidDel="00562C7C">
          <w:delText xml:space="preserve">is changed </w:delText>
        </w:r>
        <w:r w:rsidR="003F5CEA" w:rsidDel="00562C7C">
          <w:delText>to 1 since the data has been saved</w:delText>
        </w:r>
        <w:r w:rsidR="005A5D59" w:rsidDel="00562C7C">
          <w:delText xml:space="preserve"> and the program </w:delText>
        </w:r>
        <w:r w:rsidR="007A7E12" w:rsidDel="00562C7C">
          <w:delText>notifies</w:delText>
        </w:r>
        <w:r w:rsidR="000E58BD" w:rsidDel="00562C7C">
          <w:delText xml:space="preserve"> the user: “</w:delText>
        </w:r>
        <w:r w:rsidR="000E58BD" w:rsidRPr="00944E18" w:rsidDel="00562C7C">
          <w:rPr>
            <w:rFonts w:ascii="Consolas" w:hAnsi="Consolas" w:cs="Consolas"/>
          </w:rPr>
          <w:delText>Data saved</w:delText>
        </w:r>
        <w:r w:rsidR="00E3567B" w:rsidRPr="00944E18" w:rsidDel="00562C7C">
          <w:rPr>
            <w:rFonts w:ascii="Consolas" w:hAnsi="Consolas" w:cs="Consolas"/>
          </w:rPr>
          <w:delText>.</w:delText>
        </w:r>
        <w:r w:rsidR="000E58BD" w:rsidDel="00562C7C">
          <w:delText>”</w:delText>
        </w:r>
        <w:bookmarkStart w:id="1451" w:name="_Toc112874005"/>
        <w:bookmarkEnd w:id="1451"/>
      </w:del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472EA4" w:rsidRPr="00BB3E5B" w:rsidDel="00562C7C" w14:paraId="5880E630" w14:textId="135CD6DF" w:rsidTr="00944E18">
        <w:trPr>
          <w:del w:id="1452" w:author="Bambi C" w:date="2022-08-31T18:01:00Z"/>
        </w:trPr>
        <w:tc>
          <w:tcPr>
            <w:tcW w:w="8640" w:type="dxa"/>
          </w:tcPr>
          <w:p w14:paraId="1CAA5E6C" w14:textId="33311D66" w:rsidR="00472EA4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53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454" w:name="_Toc112874006"/>
            <w:bookmarkEnd w:id="1454"/>
          </w:p>
          <w:p w14:paraId="502B6580" w14:textId="056314C2" w:rsidR="00472EA4" w:rsidDel="00562C7C" w:rsidRDefault="00472EA4" w:rsidP="0068416A">
            <w:pPr>
              <w:pStyle w:val="HTMLPreformatted"/>
              <w:shd w:val="clear" w:color="auto" w:fill="131314"/>
              <w:rPr>
                <w:del w:id="1455" w:author="Bambi C" w:date="2022-08-31T18:01:00Z"/>
                <w:color w:val="EBEBEB"/>
              </w:rPr>
            </w:pPr>
            <w:del w:id="1456" w:author="Bambi C" w:date="2022-08-31T18:01:00Z">
              <w:r w:rsidDel="00562C7C">
                <w:rPr>
                  <w:color w:val="ED864A"/>
                </w:rPr>
                <w:delText xml:space="preserve">import </w:delText>
              </w:r>
              <w:r w:rsidDel="00562C7C">
                <w:rPr>
                  <w:color w:val="EBEBEB"/>
                </w:rPr>
                <w:delText>pickle</w:delText>
              </w:r>
              <w:bookmarkStart w:id="1457" w:name="_Toc112874007"/>
              <w:bookmarkEnd w:id="1457"/>
            </w:del>
          </w:p>
          <w:p w14:paraId="1F1F5722" w14:textId="45201C29" w:rsidR="00472EA4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58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459" w:name="_Toc112874008"/>
            <w:bookmarkEnd w:id="1459"/>
          </w:p>
          <w:p w14:paraId="16CDCCB6" w14:textId="7D202EA2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60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del w:id="1461" w:author="Bambi C" w:date="2022-08-31T18:01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Data ----------------------------------------------------------- #</w:delText>
              </w:r>
              <w:bookmarkStart w:id="1462" w:name="_Toc112874009"/>
              <w:bookmarkEnd w:id="1462"/>
            </w:del>
          </w:p>
          <w:p w14:paraId="70332BEB" w14:textId="543DDE4F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63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del w:id="1464" w:author="Bambi C" w:date="2022-08-31T18:01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Declare variables and constants</w:delText>
              </w:r>
              <w:bookmarkStart w:id="1465" w:name="_Toc112874010"/>
              <w:bookmarkEnd w:id="1465"/>
            </w:del>
          </w:p>
          <w:p w14:paraId="7628D359" w14:textId="64866659" w:rsidR="00472EA4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66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467" w:name="_Toc112874011"/>
            <w:bookmarkEnd w:id="1467"/>
          </w:p>
          <w:p w14:paraId="2E4F58F6" w14:textId="440CD714" w:rsidR="00BC214B" w:rsidRPr="00944E18" w:rsidDel="00562C7C" w:rsidRDefault="00472EA4" w:rsidP="00D00851">
            <w:pPr>
              <w:pStyle w:val="HTMLPreformatted"/>
              <w:shd w:val="clear" w:color="auto" w:fill="131314"/>
              <w:rPr>
                <w:del w:id="1468" w:author="Bambi C" w:date="2022-08-31T18:01:00Z"/>
                <w:color w:val="54B33E"/>
              </w:rPr>
            </w:pPr>
            <w:del w:id="1469" w:author="Bambi C" w:date="2022-08-31T18:01:00Z">
              <w:r w:rsidDel="00562C7C">
                <w:rPr>
                  <w:color w:val="EBEBEB"/>
                </w:rPr>
                <w:delText xml:space="preserve">default_file_str = </w:delText>
              </w:r>
              <w:r w:rsidDel="00562C7C">
                <w:rPr>
                  <w:color w:val="54B33E"/>
                </w:rPr>
                <w:delText>'AppData.dat'</w:delText>
              </w:r>
              <w:bookmarkStart w:id="1470" w:name="_Toc112874012"/>
              <w:bookmarkEnd w:id="1470"/>
            </w:del>
          </w:p>
          <w:p w14:paraId="1740FCA3" w14:textId="3BA3FE38" w:rsidR="00472EA4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71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472" w:name="_Toc112874013"/>
            <w:bookmarkEnd w:id="1472"/>
          </w:p>
          <w:p w14:paraId="23E9CEB4" w14:textId="76969C07" w:rsidR="002A59C8" w:rsidDel="00562C7C" w:rsidRDefault="002A59C8" w:rsidP="002A59C8">
            <w:pPr>
              <w:pStyle w:val="HTMLPreformatted"/>
              <w:shd w:val="clear" w:color="auto" w:fill="131314"/>
              <w:rPr>
                <w:del w:id="1473" w:author="Bambi C" w:date="2022-08-31T18:01:00Z"/>
                <w:color w:val="EBEBEB"/>
              </w:rPr>
            </w:pPr>
            <w:del w:id="1474" w:author="Bambi C" w:date="2022-08-31T18:01:00Z">
              <w:r w:rsidDel="00562C7C">
                <w:rPr>
                  <w:color w:val="EBEBEB"/>
                </w:rPr>
                <w:delText>check_save_flag = [</w:delText>
              </w:r>
              <w:r w:rsidDel="00562C7C">
                <w:rPr>
                  <w:b/>
                  <w:bCs/>
                  <w:color w:val="33CCFF"/>
                </w:rPr>
                <w:delText>1</w:delText>
              </w:r>
              <w:r w:rsidDel="00562C7C">
                <w:rPr>
                  <w:color w:val="EBEBEB"/>
                </w:rPr>
                <w:delText xml:space="preserve">]  </w:delText>
              </w:r>
              <w:r w:rsidDel="00562C7C">
                <w:rPr>
                  <w:color w:val="7EC3E6"/>
                </w:rPr>
                <w:delText># If = 1, then data saved/no changes, if = 0, changes \</w:delText>
              </w:r>
              <w:r w:rsidDel="00562C7C">
                <w:rPr>
                  <w:color w:val="7EC3E6"/>
                </w:rPr>
                <w:br/>
                <w:delText># not saved</w:delText>
              </w:r>
              <w:bookmarkStart w:id="1475" w:name="_Toc112874014"/>
              <w:bookmarkEnd w:id="1475"/>
            </w:del>
          </w:p>
          <w:p w14:paraId="11969062" w14:textId="0AECB5C0" w:rsidR="002A59C8" w:rsidDel="00562C7C" w:rsidRDefault="002A59C8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76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477" w:name="_Toc112874015"/>
            <w:bookmarkEnd w:id="1477"/>
          </w:p>
          <w:p w14:paraId="0F8CB44C" w14:textId="0499F216" w:rsidR="002A59C8" w:rsidDel="00562C7C" w:rsidRDefault="002A59C8" w:rsidP="002A59C8">
            <w:pPr>
              <w:pStyle w:val="HTMLPreformatted"/>
              <w:shd w:val="clear" w:color="auto" w:fill="131314"/>
              <w:rPr>
                <w:del w:id="1478" w:author="Bambi C" w:date="2022-08-31T18:01:00Z"/>
                <w:color w:val="EBEBEB"/>
              </w:rPr>
            </w:pPr>
            <w:del w:id="1479" w:author="Bambi C" w:date="2022-08-31T18:01:00Z">
              <w:r w:rsidDel="00562C7C">
                <w:rPr>
                  <w:color w:val="EBEBEB"/>
                </w:rPr>
                <w:delText>vip_lst = []</w:delText>
              </w:r>
              <w:bookmarkStart w:id="1480" w:name="_Toc112874016"/>
              <w:bookmarkEnd w:id="1480"/>
            </w:del>
          </w:p>
          <w:p w14:paraId="44732BBB" w14:textId="20E8F11D" w:rsidR="002A59C8" w:rsidRPr="006A6F19" w:rsidDel="00562C7C" w:rsidRDefault="002A59C8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81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482" w:name="_Toc112874017"/>
            <w:bookmarkEnd w:id="1482"/>
          </w:p>
          <w:p w14:paraId="3328C412" w14:textId="19A7A4F1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83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del w:id="1484" w:author="Bambi C" w:date="2022-08-31T18:01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Processing  ---------------------------------------------------- #</w:delText>
              </w:r>
              <w:bookmarkStart w:id="1485" w:name="_Toc112874018"/>
              <w:bookmarkEnd w:id="1485"/>
            </w:del>
          </w:p>
          <w:p w14:paraId="3B22DEBC" w14:textId="4F6F7FA0" w:rsidR="00472EA4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86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487" w:name="_Toc112874019"/>
            <w:bookmarkEnd w:id="1487"/>
          </w:p>
          <w:p w14:paraId="629F2265" w14:textId="7A5D488A" w:rsidR="00472EA4" w:rsidDel="00562C7C" w:rsidRDefault="00472EA4" w:rsidP="0068416A">
            <w:pPr>
              <w:pStyle w:val="HTMLPreformatted"/>
              <w:shd w:val="clear" w:color="auto" w:fill="131314"/>
              <w:rPr>
                <w:del w:id="1488" w:author="Bambi C" w:date="2022-08-31T18:01:00Z"/>
                <w:color w:val="EBEBEB"/>
              </w:rPr>
            </w:pPr>
            <w:del w:id="1489" w:author="Bambi C" w:date="2022-08-31T18:01:00Z">
              <w:r w:rsidDel="00562C7C">
                <w:rPr>
                  <w:color w:val="ED864A"/>
                </w:rPr>
                <w:delText xml:space="preserve">def </w:delText>
              </w:r>
              <w:r w:rsidDel="00562C7C">
                <w:rPr>
                  <w:color w:val="FFCF40"/>
                </w:rPr>
                <w:delText>write_data_to_file</w:delText>
              </w:r>
              <w:r w:rsidDel="00562C7C">
                <w:rPr>
                  <w:color w:val="EBEBEB"/>
                </w:rPr>
                <w:delText>(</w:delText>
              </w:r>
              <w:r w:rsidDel="00562C7C">
                <w:rPr>
                  <w:color w:val="FFFFFF"/>
                </w:rPr>
                <w:delText>working_file_str</w:delText>
              </w:r>
              <w:r w:rsidDel="00562C7C">
                <w:rPr>
                  <w:b/>
                  <w:bCs/>
                  <w:color w:val="ED864A"/>
                </w:rPr>
                <w:delText xml:space="preserve">, </w:delText>
              </w:r>
              <w:r w:rsidDel="00562C7C">
                <w:rPr>
                  <w:color w:val="FFFFFF"/>
                </w:rPr>
                <w:delText>list_of_rows</w:delText>
              </w:r>
              <w:r w:rsidDel="00562C7C">
                <w:rPr>
                  <w:color w:val="EBEBEB"/>
                </w:rPr>
                <w:delText>):</w:delText>
              </w:r>
              <w:r w:rsidDel="00562C7C">
                <w:rPr>
                  <w:color w:val="EBEBEB"/>
                </w:rPr>
                <w:br/>
                <w:delText xml:space="preserve">    file_obj = </w:delText>
              </w:r>
              <w:r w:rsidDel="00562C7C">
                <w:rPr>
                  <w:color w:val="8888C6"/>
                </w:rPr>
                <w:delText>open</w:delText>
              </w:r>
              <w:r w:rsidDel="00562C7C">
                <w:rPr>
                  <w:color w:val="EBEBEB"/>
                </w:rPr>
                <w:delText>(</w:delText>
              </w:r>
              <w:r w:rsidDel="00562C7C">
                <w:rPr>
                  <w:color w:val="FFFFFF"/>
                </w:rPr>
                <w:delText>working_file_str</w:delText>
              </w:r>
              <w:r w:rsidDel="00562C7C">
                <w:rPr>
                  <w:b/>
                  <w:bCs/>
                  <w:color w:val="ED864A"/>
                </w:rPr>
                <w:delText xml:space="preserve">, </w:delText>
              </w:r>
              <w:r w:rsidDel="00562C7C">
                <w:rPr>
                  <w:color w:val="54B33E"/>
                </w:rPr>
                <w:delText>'wb'</w:delText>
              </w:r>
              <w:r w:rsidDel="00562C7C">
                <w:rPr>
                  <w:color w:val="EBEBEB"/>
                </w:rPr>
                <w:delText>)</w:delText>
              </w:r>
              <w:r w:rsidDel="00562C7C">
                <w:rPr>
                  <w:color w:val="EBEBEB"/>
                </w:rPr>
                <w:br/>
                <w:delText xml:space="preserve">    pickle.dump(</w:delText>
              </w:r>
              <w:r w:rsidDel="00562C7C">
                <w:rPr>
                  <w:color w:val="FFFFFF"/>
                </w:rPr>
                <w:delText>list_of_rows</w:delText>
              </w:r>
              <w:r w:rsidDel="00562C7C">
                <w:rPr>
                  <w:b/>
                  <w:bCs/>
                  <w:color w:val="ED864A"/>
                </w:rPr>
                <w:delText xml:space="preserve">, </w:delText>
              </w:r>
              <w:r w:rsidDel="00562C7C">
                <w:rPr>
                  <w:color w:val="EBEBEB"/>
                </w:rPr>
                <w:delText>file_obj)</w:delText>
              </w:r>
              <w:r w:rsidDel="00562C7C">
                <w:rPr>
                  <w:color w:val="EBEBEB"/>
                </w:rPr>
                <w:br/>
                <w:delText xml:space="preserve">    check_save_flag[</w:delText>
              </w:r>
              <w:r w:rsidDel="00562C7C">
                <w:rPr>
                  <w:b/>
                  <w:bCs/>
                  <w:color w:val="33CCFF"/>
                </w:rPr>
                <w:delText>0</w:delText>
              </w:r>
              <w:r w:rsidDel="00562C7C">
                <w:rPr>
                  <w:color w:val="EBEBEB"/>
                </w:rPr>
                <w:delText xml:space="preserve">] = </w:delText>
              </w:r>
              <w:r w:rsidDel="00562C7C">
                <w:rPr>
                  <w:b/>
                  <w:bCs/>
                  <w:color w:val="33CCFF"/>
                </w:rPr>
                <w:delText>1</w:delText>
              </w:r>
              <w:r w:rsidDel="00562C7C">
                <w:rPr>
                  <w:b/>
                  <w:bCs/>
                  <w:color w:val="33CCFF"/>
                </w:rPr>
                <w:br/>
                <w:delText xml:space="preserve">    </w:delText>
              </w:r>
              <w:r w:rsidDel="00562C7C">
                <w:rPr>
                  <w:color w:val="8888C6"/>
                </w:rPr>
                <w:delText>print</w:delText>
              </w:r>
              <w:r w:rsidDel="00562C7C">
                <w:rPr>
                  <w:color w:val="EBEBEB"/>
                </w:rPr>
                <w:delText>(</w:delText>
              </w:r>
              <w:r w:rsidDel="00562C7C">
                <w:rPr>
                  <w:color w:val="54B33E"/>
                </w:rPr>
                <w:delText>'Data saved.'</w:delText>
              </w:r>
              <w:r w:rsidDel="00562C7C">
                <w:rPr>
                  <w:color w:val="EBEBEB"/>
                </w:rPr>
                <w:delText>)</w:delText>
              </w:r>
              <w:r w:rsidDel="00562C7C">
                <w:rPr>
                  <w:color w:val="EBEBEB"/>
                </w:rPr>
                <w:br/>
                <w:delText xml:space="preserve">    file_obj.close()</w:delText>
              </w:r>
              <w:bookmarkStart w:id="1490" w:name="_Toc112874020"/>
              <w:bookmarkEnd w:id="1490"/>
            </w:del>
          </w:p>
          <w:p w14:paraId="78186384" w14:textId="67B4BCEF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91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492" w:name="_Toc112874021"/>
            <w:bookmarkEnd w:id="1492"/>
          </w:p>
          <w:p w14:paraId="5CAAFD54" w14:textId="55FA1B76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93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del w:id="1494" w:author="Bambi C" w:date="2022-08-31T18:01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Presentation (Input/Output)  ----------------------------------- #</w:delText>
              </w:r>
              <w:bookmarkStart w:id="1495" w:name="_Toc112874022"/>
              <w:bookmarkEnd w:id="1495"/>
            </w:del>
          </w:p>
          <w:p w14:paraId="26C55BAE" w14:textId="76FC668A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96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497" w:name="_Toc112874023"/>
            <w:bookmarkEnd w:id="1497"/>
          </w:p>
          <w:p w14:paraId="7C5AE5B8" w14:textId="20D56249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98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del w:id="1499" w:author="Bambi C" w:date="2022-08-31T18:01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Main Body of Script  ------------------------------------------- #</w:delText>
              </w:r>
              <w:bookmarkStart w:id="1500" w:name="_Toc112874024"/>
              <w:bookmarkEnd w:id="1500"/>
            </w:del>
          </w:p>
          <w:p w14:paraId="462BB6EF" w14:textId="35284F88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01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502" w:name="_Toc112874025"/>
            <w:bookmarkEnd w:id="1502"/>
          </w:p>
          <w:p w14:paraId="1615C8AB" w14:textId="6D856139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03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del w:id="1504" w:author="Bambi C" w:date="2022-08-31T18:01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# Step 1 - When the program starts, Load </w:delText>
              </w:r>
              <w:r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file</w:delText>
              </w:r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.</w:delText>
              </w:r>
              <w:bookmarkStart w:id="1505" w:name="_Toc112874026"/>
              <w:bookmarkEnd w:id="1505"/>
            </w:del>
          </w:p>
          <w:p w14:paraId="5CBFF36E" w14:textId="30EFC630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06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507" w:name="_Toc112874027"/>
            <w:bookmarkEnd w:id="1507"/>
          </w:p>
          <w:p w14:paraId="4AEA9C5A" w14:textId="14330455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08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del w:id="1509" w:author="Bambi C" w:date="2022-08-31T18:01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Step 2 - Display a menu of choices to the user</w:delText>
              </w:r>
              <w:bookmarkStart w:id="1510" w:name="_Toc112874028"/>
              <w:bookmarkEnd w:id="1510"/>
            </w:del>
          </w:p>
          <w:p w14:paraId="257CF6EC" w14:textId="0439F6A4" w:rsidR="00472EA4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11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512" w:name="_Toc112874029"/>
            <w:bookmarkEnd w:id="1512"/>
          </w:p>
          <w:p w14:paraId="4619877D" w14:textId="45733ADA" w:rsidR="00472EA4" w:rsidDel="00562C7C" w:rsidRDefault="00472EA4" w:rsidP="00F34608">
            <w:pPr>
              <w:pStyle w:val="HTMLPreformatted"/>
              <w:shd w:val="clear" w:color="auto" w:fill="131314"/>
              <w:rPr>
                <w:del w:id="1513" w:author="Bambi C" w:date="2022-08-31T18:01:00Z"/>
                <w:color w:val="EBEBEB"/>
              </w:rPr>
            </w:pPr>
            <w:del w:id="1514" w:author="Bambi C" w:date="2022-08-31T18:01:00Z">
              <w:r w:rsidDel="00562C7C">
                <w:rPr>
                  <w:color w:val="ED864A"/>
                </w:rPr>
                <w:delText>while True</w:delText>
              </w:r>
              <w:r w:rsidDel="00562C7C">
                <w:rPr>
                  <w:color w:val="EBEBEB"/>
                </w:rPr>
                <w:delText>:</w:delText>
              </w:r>
              <w:bookmarkStart w:id="1515" w:name="_Toc112874030"/>
              <w:bookmarkEnd w:id="1515"/>
            </w:del>
          </w:p>
          <w:p w14:paraId="5C6F9263" w14:textId="70A5A006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16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517" w:name="_Toc112874031"/>
            <w:bookmarkEnd w:id="1517"/>
          </w:p>
          <w:p w14:paraId="3F4FC0D9" w14:textId="16126AF9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18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del w:id="1519" w:author="Bambi C" w:date="2022-08-31T18:01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Step 3 Show current data</w:delText>
              </w:r>
              <w:bookmarkStart w:id="1520" w:name="_Toc112874032"/>
              <w:bookmarkEnd w:id="1520"/>
            </w:del>
          </w:p>
          <w:p w14:paraId="71A61959" w14:textId="5B9E8ED9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21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522" w:name="_Toc112874033"/>
            <w:bookmarkEnd w:id="1522"/>
          </w:p>
          <w:p w14:paraId="04E36B04" w14:textId="29396184" w:rsidR="00472EA4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23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del w:id="1524" w:author="Bambi C" w:date="2022-08-31T18:01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Step 4 - Process user's menu choice</w:delText>
              </w:r>
              <w:bookmarkStart w:id="1525" w:name="_Toc112874034"/>
              <w:bookmarkEnd w:id="1525"/>
            </w:del>
          </w:p>
          <w:p w14:paraId="169AC6DD" w14:textId="195ED966" w:rsidR="00472EA4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26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527" w:name="_Toc112874035"/>
            <w:bookmarkEnd w:id="1527"/>
          </w:p>
          <w:p w14:paraId="2E4A0BE7" w14:textId="1E6CA5E1" w:rsidR="00472EA4" w:rsidDel="00562C7C" w:rsidRDefault="00472EA4" w:rsidP="003F4C16">
            <w:pPr>
              <w:pStyle w:val="HTMLPreformatted"/>
              <w:shd w:val="clear" w:color="auto" w:fill="131314"/>
              <w:rPr>
                <w:del w:id="1528" w:author="Bambi C" w:date="2022-08-31T18:01:00Z"/>
                <w:color w:val="EBEBEB"/>
              </w:rPr>
            </w:pPr>
            <w:del w:id="1529" w:author="Bambi C" w:date="2022-08-31T18:01:00Z">
              <w:r w:rsidDel="00562C7C">
                <w:rPr>
                  <w:color w:val="ED864A"/>
                </w:rPr>
                <w:delText xml:space="preserve">elif </w:delText>
              </w:r>
              <w:r w:rsidDel="00562C7C">
                <w:rPr>
                  <w:color w:val="EBEBEB"/>
                </w:rPr>
                <w:delText xml:space="preserve">choice_str == </w:delText>
              </w:r>
              <w:r w:rsidDel="00562C7C">
                <w:rPr>
                  <w:color w:val="54B33E"/>
                </w:rPr>
                <w:delText>'2'</w:delText>
              </w:r>
              <w:r w:rsidDel="00562C7C">
                <w:rPr>
                  <w:color w:val="EBEBEB"/>
                </w:rPr>
                <w:delText xml:space="preserve">:  </w:delText>
              </w:r>
              <w:r w:rsidDel="00562C7C">
                <w:rPr>
                  <w:color w:val="7EC3E6"/>
                </w:rPr>
                <w:delText># Save Data to File</w:delText>
              </w:r>
              <w:r w:rsidDel="00562C7C">
                <w:rPr>
                  <w:color w:val="7EC3E6"/>
                </w:rPr>
                <w:br/>
                <w:delText xml:space="preserve">    </w:delText>
              </w:r>
              <w:r w:rsidDel="00562C7C">
                <w:rPr>
                  <w:color w:val="ED864A"/>
                </w:rPr>
                <w:delText xml:space="preserve">if </w:delText>
              </w:r>
              <w:r w:rsidDel="00562C7C">
                <w:rPr>
                  <w:color w:val="EBEBEB"/>
                </w:rPr>
                <w:delText>check_save_flag[</w:delText>
              </w:r>
              <w:r w:rsidDel="00562C7C">
                <w:rPr>
                  <w:b/>
                  <w:bCs/>
                  <w:color w:val="33CCFF"/>
                </w:rPr>
                <w:delText>0</w:delText>
              </w:r>
              <w:r w:rsidDel="00562C7C">
                <w:rPr>
                  <w:color w:val="EBEBEB"/>
                </w:rPr>
                <w:delText xml:space="preserve">] == </w:delText>
              </w:r>
              <w:r w:rsidDel="00562C7C">
                <w:rPr>
                  <w:b/>
                  <w:bCs/>
                  <w:color w:val="33CCFF"/>
                </w:rPr>
                <w:delText>0</w:delText>
              </w:r>
              <w:r w:rsidDel="00562C7C">
                <w:rPr>
                  <w:color w:val="EBEBEB"/>
                </w:rPr>
                <w:delText>:</w:delText>
              </w:r>
              <w:r w:rsidDel="00562C7C">
                <w:rPr>
                  <w:color w:val="EBEBEB"/>
                </w:rPr>
                <w:br/>
                <w:delText xml:space="preserve">        write_data_to_file(</w:delText>
              </w:r>
              <w:r w:rsidDel="00562C7C">
                <w:rPr>
                  <w:color w:val="AA4926"/>
                </w:rPr>
                <w:delText>working_file_str</w:delText>
              </w:r>
              <w:r w:rsidDel="00562C7C">
                <w:rPr>
                  <w:color w:val="EBEBEB"/>
                </w:rPr>
                <w:delText>=default_file_str</w:delText>
              </w:r>
              <w:r w:rsidDel="00562C7C">
                <w:rPr>
                  <w:b/>
                  <w:bCs/>
                  <w:color w:val="ED864A"/>
                </w:rPr>
                <w:delText>,</w:delText>
              </w:r>
              <w:r w:rsidDel="00562C7C">
                <w:rPr>
                  <w:b/>
                  <w:bCs/>
                  <w:color w:val="ED864A"/>
                </w:rPr>
                <w:br/>
                <w:delText xml:space="preserve">                           </w:delText>
              </w:r>
              <w:r w:rsidDel="00562C7C">
                <w:rPr>
                  <w:color w:val="AA4926"/>
                </w:rPr>
                <w:delText>list_of_rows</w:delText>
              </w:r>
              <w:r w:rsidDel="00562C7C">
                <w:rPr>
                  <w:color w:val="EBEBEB"/>
                </w:rPr>
                <w:delText>=vip_lst)</w:delText>
              </w:r>
              <w:r w:rsidDel="00562C7C">
                <w:rPr>
                  <w:color w:val="EBEBEB"/>
                </w:rPr>
                <w:br/>
                <w:delText xml:space="preserve">    </w:delText>
              </w:r>
              <w:r w:rsidDel="00562C7C">
                <w:rPr>
                  <w:color w:val="ED864A"/>
                </w:rPr>
                <w:delText>else</w:delText>
              </w:r>
              <w:r w:rsidDel="00562C7C">
                <w:rPr>
                  <w:color w:val="EBEBEB"/>
                </w:rPr>
                <w:delText>:</w:delText>
              </w:r>
              <w:r w:rsidDel="00562C7C">
                <w:rPr>
                  <w:color w:val="EBEBEB"/>
                </w:rPr>
                <w:br/>
                <w:delText xml:space="preserve">        </w:delText>
              </w:r>
              <w:r w:rsidDel="00562C7C">
                <w:rPr>
                  <w:color w:val="8888C6"/>
                </w:rPr>
                <w:delText>print</w:delText>
              </w:r>
              <w:r w:rsidDel="00562C7C">
                <w:rPr>
                  <w:color w:val="EBEBEB"/>
                </w:rPr>
                <w:delText>(</w:delText>
              </w:r>
              <w:r w:rsidDel="00562C7C">
                <w:rPr>
                  <w:color w:val="54B33E"/>
                </w:rPr>
                <w:delText>'</w:delText>
              </w:r>
              <w:r w:rsidDel="00562C7C">
                <w:rPr>
                  <w:color w:val="ED864A"/>
                </w:rPr>
                <w:delText>\n</w:delText>
              </w:r>
              <w:r w:rsidDel="00562C7C">
                <w:rPr>
                  <w:color w:val="54B33E"/>
                </w:rPr>
                <w:delText>ALERT: No changes detected.'</w:delText>
              </w:r>
              <w:r w:rsidDel="00562C7C">
                <w:rPr>
                  <w:color w:val="EBEBEB"/>
                </w:rPr>
                <w:delText>)</w:delText>
              </w:r>
              <w:r w:rsidDel="00562C7C">
                <w:rPr>
                  <w:color w:val="EBEBEB"/>
                </w:rPr>
                <w:br/>
                <w:delText xml:space="preserve">    </w:delText>
              </w:r>
              <w:r w:rsidDel="00562C7C">
                <w:rPr>
                  <w:color w:val="ED864A"/>
                </w:rPr>
                <w:delText xml:space="preserve">continue  </w:delText>
              </w:r>
              <w:r w:rsidDel="00562C7C">
                <w:rPr>
                  <w:color w:val="7EC3E6"/>
                </w:rPr>
                <w:delText># to show the menu</w:delText>
              </w:r>
              <w:bookmarkStart w:id="1530" w:name="_Toc112874036"/>
              <w:bookmarkEnd w:id="1530"/>
            </w:del>
          </w:p>
          <w:p w14:paraId="197EA9DF" w14:textId="49245EFC" w:rsidR="00472EA4" w:rsidRPr="00FD2A64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31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532" w:name="_Toc112874037"/>
            <w:bookmarkEnd w:id="1532"/>
          </w:p>
        </w:tc>
        <w:bookmarkStart w:id="1533" w:name="_Toc112874038"/>
        <w:bookmarkEnd w:id="1533"/>
      </w:tr>
    </w:tbl>
    <w:p w14:paraId="245BF14B" w14:textId="5CC147E8" w:rsidR="008E6F01" w:rsidDel="00562C7C" w:rsidRDefault="0091215B" w:rsidP="00D97C89">
      <w:pPr>
        <w:pStyle w:val="Caption"/>
        <w:rPr>
          <w:del w:id="1534" w:author="Bambi C" w:date="2022-08-31T18:01:00Z"/>
        </w:rPr>
      </w:pPr>
      <w:bookmarkStart w:id="1535" w:name="_Ref110361044"/>
      <w:del w:id="1536" w:author="Bambi C" w:date="2022-08-31T18:01:00Z">
        <w:r w:rsidDel="00562C7C">
          <w:delText xml:space="preserve">Figure </w:delText>
        </w:r>
        <w:r w:rsidR="005F0D47" w:rsidDel="00562C7C">
          <w:fldChar w:fldCharType="begin"/>
        </w:r>
        <w:r w:rsidR="005F0D47" w:rsidDel="00562C7C">
          <w:delInstrText xml:space="preserve"> SEQ Figure \* ARAB</w:delInstrText>
        </w:r>
        <w:r w:rsidR="005F0D47" w:rsidDel="00562C7C">
          <w:delInstrText xml:space="preserve">IC </w:delInstrText>
        </w:r>
        <w:r w:rsidR="005F0D47" w:rsidDel="00562C7C">
          <w:fldChar w:fldCharType="separate"/>
        </w:r>
        <w:r w:rsidR="00D55967" w:rsidDel="00562C7C">
          <w:rPr>
            <w:noProof/>
          </w:rPr>
          <w:delText>13</w:delText>
        </w:r>
        <w:r w:rsidR="005F0D47" w:rsidDel="00562C7C">
          <w:rPr>
            <w:noProof/>
          </w:rPr>
          <w:fldChar w:fldCharType="end"/>
        </w:r>
        <w:bookmarkEnd w:id="1535"/>
        <w:r w:rsidDel="00562C7C">
          <w:delText xml:space="preserve">. Source code </w:delText>
        </w:r>
        <w:r w:rsidR="00B010B5" w:rsidDel="00562C7C">
          <w:delText>for program to write data to file</w:delText>
        </w:r>
        <w:bookmarkStart w:id="1537" w:name="_Toc112874039"/>
        <w:bookmarkEnd w:id="1537"/>
      </w:del>
    </w:p>
    <w:p w14:paraId="151E2176" w14:textId="2093B264" w:rsidR="002E4688" w:rsidDel="00562C7C" w:rsidRDefault="002E4688" w:rsidP="00D97C89">
      <w:pPr>
        <w:jc w:val="right"/>
        <w:rPr>
          <w:del w:id="1538" w:author="Bambi C" w:date="2022-08-31T18:01:00Z"/>
        </w:rPr>
      </w:pPr>
      <w:del w:id="1539" w:author="Bambi C" w:date="2022-08-31T18:01:00Z">
        <w:r w:rsidRPr="000527C0" w:rsidDel="00562C7C">
          <w:delText>[</w:delText>
        </w:r>
        <w:r w:rsidRPr="000527C0" w:rsidDel="00562C7C">
          <w:fldChar w:fldCharType="begin"/>
        </w:r>
        <w:r w:rsidRPr="000527C0" w:rsidDel="00562C7C">
          <w:delInstrText xml:space="preserve"> REF _Ref108280728 \h  \* MERGEFORMAT </w:delInstrText>
        </w:r>
        <w:r w:rsidRPr="000527C0" w:rsidDel="00562C7C">
          <w:fldChar w:fldCharType="separate"/>
        </w:r>
        <w:r w:rsidRPr="000527C0" w:rsidDel="00562C7C">
          <w:delText>Table of Contents</w:delText>
        </w:r>
        <w:r w:rsidRPr="000527C0" w:rsidDel="00562C7C">
          <w:fldChar w:fldCharType="end"/>
        </w:r>
        <w:r w:rsidRPr="000527C0" w:rsidDel="00562C7C">
          <w:delText>]</w:delText>
        </w:r>
        <w:bookmarkStart w:id="1540" w:name="_Toc112874040"/>
        <w:bookmarkEnd w:id="1540"/>
      </w:del>
    </w:p>
    <w:p w14:paraId="2EACFA1D" w14:textId="1777DE22" w:rsidR="000F160E" w:rsidRPr="00E67DD3" w:rsidDel="00562C7C" w:rsidRDefault="00C20150" w:rsidP="00DD4F4F">
      <w:pPr>
        <w:pStyle w:val="Heading4"/>
        <w:rPr>
          <w:del w:id="1541" w:author="Bambi C" w:date="2022-08-31T18:01:00Z"/>
        </w:rPr>
      </w:pPr>
      <w:del w:id="1542" w:author="Bambi C" w:date="2022-08-31T18:01:00Z">
        <w:r w:rsidDel="00562C7C">
          <w:delText>Quit program</w:delText>
        </w:r>
        <w:bookmarkStart w:id="1543" w:name="_Toc112874041"/>
        <w:bookmarkEnd w:id="1543"/>
      </w:del>
    </w:p>
    <w:p w14:paraId="0E94445B" w14:textId="08F710FC" w:rsidR="00D00851" w:rsidRPr="0080177A" w:rsidDel="00562C7C" w:rsidRDefault="00C20150" w:rsidP="00944E18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1544" w:author="Bambi C" w:date="2022-08-31T18:01:00Z"/>
        </w:rPr>
      </w:pPr>
      <w:del w:id="1545" w:author="Bambi C" w:date="2022-08-31T18:01:00Z">
        <w:r w:rsidRPr="000105A7" w:rsidDel="00562C7C">
          <w:rPr>
            <w:i/>
            <w:iCs w:val="0"/>
          </w:rPr>
          <w:delText xml:space="preserve">Requirement </w:delText>
        </w:r>
        <w:r w:rsidDel="00562C7C">
          <w:rPr>
            <w:i/>
            <w:iCs w:val="0"/>
          </w:rPr>
          <w:delText>6</w:delText>
        </w:r>
        <w:r w:rsidRPr="000105A7" w:rsidDel="00562C7C">
          <w:rPr>
            <w:i/>
            <w:iCs w:val="0"/>
          </w:rPr>
          <w:delText xml:space="preserve">: </w:delText>
        </w:r>
        <w:r w:rsidR="00D55967" w:rsidDel="00562C7C">
          <w:rPr>
            <w:i/>
            <w:iCs w:val="0"/>
          </w:rPr>
          <w:delText xml:space="preserve">Allow user to quit </w:delText>
        </w:r>
        <w:r w:rsidR="000671F6" w:rsidDel="00562C7C">
          <w:rPr>
            <w:i/>
            <w:iCs w:val="0"/>
          </w:rPr>
          <w:delText xml:space="preserve">the </w:delText>
        </w:r>
        <w:r w:rsidR="00D55967" w:rsidDel="00562C7C">
          <w:rPr>
            <w:i/>
            <w:iCs w:val="0"/>
          </w:rPr>
          <w:delText>program.</w:delText>
        </w:r>
        <w:bookmarkStart w:id="1546" w:name="_Toc112874042"/>
        <w:bookmarkEnd w:id="1546"/>
      </w:del>
    </w:p>
    <w:p w14:paraId="5698A40D" w14:textId="1920AA3E" w:rsidR="0080177A" w:rsidRPr="00944E18" w:rsidDel="00562C7C" w:rsidRDefault="00D00851" w:rsidP="00D97C89">
      <w:pPr>
        <w:rPr>
          <w:del w:id="1547" w:author="Bambi C" w:date="2022-08-31T18:01:00Z"/>
        </w:rPr>
      </w:pPr>
      <w:del w:id="1548" w:author="Bambi C" w:date="2022-08-31T18:01:00Z">
        <w:r w:rsidRPr="00944E18" w:rsidDel="00562C7C">
          <w:rPr>
            <w:i/>
            <w:iCs w:val="0"/>
          </w:rPr>
          <w:delText xml:space="preserve">Requirement 7: Allow program to prompt user to save if unsaved changes are </w:delText>
        </w:r>
        <w:r w:rsidR="00A16B9A" w:rsidRPr="00944E18" w:rsidDel="00562C7C">
          <w:rPr>
            <w:i/>
            <w:iCs w:val="0"/>
          </w:rPr>
          <w:delText>detected.</w:delText>
        </w:r>
        <w:bookmarkStart w:id="1549" w:name="_Toc112874043"/>
        <w:bookmarkEnd w:id="1549"/>
      </w:del>
    </w:p>
    <w:p w14:paraId="0384395D" w14:textId="0B3E3B82" w:rsidR="001E4426" w:rsidRPr="00944E18" w:rsidDel="00562C7C" w:rsidRDefault="00FA6653" w:rsidP="0003510E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1550" w:author="Bambi C" w:date="2022-08-31T18:01:00Z"/>
        </w:rPr>
      </w:pPr>
      <w:del w:id="1551" w:author="Bambi C" w:date="2022-08-31T18:01:00Z">
        <w:r w:rsidDel="00562C7C">
          <w:delText xml:space="preserve">When the user chooses to quit the program, the program will refer to the </w:delText>
        </w:r>
        <w:r w:rsidRPr="00944E18" w:rsidDel="00562C7C">
          <w:rPr>
            <w:rFonts w:ascii="Consolas" w:hAnsi="Consolas" w:cs="Consolas"/>
          </w:rPr>
          <w:delText>check_save_flag</w:delText>
        </w:r>
        <w:r w:rsidDel="00562C7C">
          <w:delText xml:space="preserve"> </w:delText>
        </w:r>
        <w:r w:rsidR="00536319" w:rsidDel="00562C7C">
          <w:delText xml:space="preserve">array value at the </w:delText>
        </w:r>
        <w:r w:rsidR="00374238" w:rsidDel="00562C7C">
          <w:delText>zero-index</w:delText>
        </w:r>
        <w:r w:rsidR="00536319" w:rsidDel="00562C7C">
          <w:delText xml:space="preserve"> location</w:delText>
        </w:r>
        <w:r w:rsidR="00374238" w:rsidDel="00562C7C">
          <w:delText xml:space="preserve"> (</w:delText>
        </w:r>
        <w:r w:rsidR="00374238" w:rsidDel="00562C7C">
          <w:fldChar w:fldCharType="begin"/>
        </w:r>
        <w:r w:rsidR="00374238" w:rsidDel="00562C7C">
          <w:delInstrText xml:space="preserve"> REF _Ref110947696 \h </w:delInstrText>
        </w:r>
        <w:r w:rsidR="00374238" w:rsidDel="00562C7C">
          <w:fldChar w:fldCharType="separate"/>
        </w:r>
        <w:r w:rsidR="00374238" w:rsidDel="00562C7C">
          <w:delText xml:space="preserve">Figure </w:delText>
        </w:r>
        <w:r w:rsidR="00374238" w:rsidDel="00562C7C">
          <w:rPr>
            <w:noProof/>
          </w:rPr>
          <w:delText>14</w:delText>
        </w:r>
        <w:r w:rsidR="00374238" w:rsidDel="00562C7C">
          <w:fldChar w:fldCharType="end"/>
        </w:r>
        <w:r w:rsidR="00374238" w:rsidDel="00562C7C">
          <w:delText>)</w:delText>
        </w:r>
        <w:r w:rsidR="00536319" w:rsidDel="00562C7C">
          <w:delText>.</w:delText>
        </w:r>
        <w:r w:rsidR="00374238" w:rsidDel="00562C7C">
          <w:delText xml:space="preserve"> </w:delText>
        </w:r>
        <w:r w:rsidR="00536319" w:rsidDel="00562C7C">
          <w:delText xml:space="preserve">If the value is 0, then </w:delText>
        </w:r>
        <w:r w:rsidR="004E5728" w:rsidDel="00562C7C">
          <w:delText xml:space="preserve">the “Add” function had been executed by the user and the </w:delText>
        </w:r>
        <w:r w:rsidR="0003510E" w:rsidDel="00562C7C">
          <w:delText>new data has not been saved. The program prompts the user with custom message: “</w:delText>
        </w:r>
        <w:r w:rsidR="0003510E" w:rsidRPr="00944E18" w:rsidDel="00562C7C">
          <w:rPr>
            <w:rFonts w:ascii="Consolas" w:hAnsi="Consolas" w:cs="Consolas"/>
          </w:rPr>
          <w:delText>WARNING: You have unsaved changes. If you quit, your changes will not be saved.</w:delText>
        </w:r>
        <w:r w:rsidR="0003510E" w:rsidDel="00562C7C">
          <w:delText xml:space="preserve">” I got a bit lazy at this point of the program and crammed all of the logic </w:delText>
        </w:r>
        <w:r w:rsidR="0011397C" w:rsidDel="00562C7C">
          <w:delText xml:space="preserve">into this block with the exception of the </w:delText>
        </w:r>
        <w:r w:rsidR="0011397C" w:rsidRPr="00944E18" w:rsidDel="00562C7C">
          <w:rPr>
            <w:rFonts w:ascii="Consolas" w:hAnsi="Consolas" w:cs="Consolas"/>
          </w:rPr>
          <w:delText>output_exit_program</w:delText>
        </w:r>
        <w:r w:rsidR="0011397C" w:rsidDel="00562C7C">
          <w:delText xml:space="preserve"> function for displaying the exit greeting and user-input interrupt </w:delText>
        </w:r>
        <w:r w:rsidR="0011397C" w:rsidDel="00562C7C">
          <w:rPr>
            <w:rFonts w:cstheme="minorHAnsi"/>
            <w:color w:val="000000" w:themeColor="text1"/>
          </w:rPr>
          <w:delText>since this code is used more than once.</w:delText>
        </w:r>
        <w:r w:rsidR="000E26D1" w:rsidDel="00562C7C">
          <w:rPr>
            <w:rFonts w:cstheme="minorHAnsi"/>
            <w:color w:val="000000" w:themeColor="text1"/>
          </w:rPr>
          <w:delText xml:space="preserve"> Similar to the prior assignment, when the user quit</w:delText>
        </w:r>
        <w:r w:rsidR="009A6C04" w:rsidDel="00562C7C">
          <w:rPr>
            <w:rFonts w:cstheme="minorHAnsi"/>
            <w:color w:val="000000" w:themeColor="text1"/>
          </w:rPr>
          <w:delText xml:space="preserve">s the program, the break statement is executed where the </w:delText>
        </w:r>
        <w:r w:rsidR="009A6C04" w:rsidRPr="00944E18" w:rsidDel="00562C7C">
          <w:rPr>
            <w:rFonts w:ascii="Consolas" w:hAnsi="Consolas" w:cs="Consolas"/>
            <w:color w:val="000000" w:themeColor="text1"/>
          </w:rPr>
          <w:delText>while True</w:delText>
        </w:r>
        <w:r w:rsidR="009A6C04" w:rsidDel="00562C7C">
          <w:rPr>
            <w:rFonts w:cstheme="minorHAnsi"/>
            <w:color w:val="000000" w:themeColor="text1"/>
          </w:rPr>
          <w:delText xml:space="preserve"> loop </w:delText>
        </w:r>
        <w:r w:rsidR="0001789D" w:rsidDel="00562C7C">
          <w:rPr>
            <w:rFonts w:cstheme="minorHAnsi"/>
            <w:color w:val="000000" w:themeColor="text1"/>
          </w:rPr>
          <w:delText>is exited</w:delText>
        </w:r>
        <w:r w:rsidR="00374238" w:rsidDel="00562C7C">
          <w:rPr>
            <w:rFonts w:cstheme="minorHAnsi"/>
            <w:color w:val="000000" w:themeColor="text1"/>
          </w:rPr>
          <w:delText>.</w:delText>
        </w:r>
        <w:bookmarkStart w:id="1552" w:name="_Toc112874044"/>
        <w:bookmarkEnd w:id="1552"/>
      </w:del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472EA4" w:rsidRPr="00BB3E5B" w:rsidDel="00562C7C" w14:paraId="2B233371" w14:textId="4308BEA4" w:rsidTr="00944E18">
        <w:trPr>
          <w:del w:id="1553" w:author="Bambi C" w:date="2022-08-31T18:01:00Z"/>
        </w:trPr>
        <w:tc>
          <w:tcPr>
            <w:tcW w:w="8640" w:type="dxa"/>
          </w:tcPr>
          <w:p w14:paraId="23C87305" w14:textId="6D7D97B5" w:rsidR="00472EA4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54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555" w:name="_Toc112874045"/>
            <w:bookmarkEnd w:id="1555"/>
          </w:p>
          <w:p w14:paraId="5BF141B5" w14:textId="422E2C19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56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del w:id="1557" w:author="Bambi C" w:date="2022-08-31T18:01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Data ----------------------------------------------------------- #</w:delText>
              </w:r>
              <w:bookmarkStart w:id="1558" w:name="_Toc112874046"/>
              <w:bookmarkEnd w:id="1558"/>
            </w:del>
          </w:p>
          <w:p w14:paraId="5172B41D" w14:textId="491F00EA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59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del w:id="1560" w:author="Bambi C" w:date="2022-08-31T18:01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Declare variables and constants</w:delText>
              </w:r>
              <w:bookmarkStart w:id="1561" w:name="_Toc112874047"/>
              <w:bookmarkEnd w:id="1561"/>
            </w:del>
          </w:p>
          <w:p w14:paraId="3874A3F0" w14:textId="4572DC89" w:rsidR="00472EA4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62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563" w:name="_Toc112874048"/>
            <w:bookmarkEnd w:id="1563"/>
          </w:p>
          <w:p w14:paraId="16E4CBDC" w14:textId="39D017F9" w:rsidR="00472EA4" w:rsidDel="00562C7C" w:rsidRDefault="00472EA4" w:rsidP="00D00851">
            <w:pPr>
              <w:pStyle w:val="HTMLPreformatted"/>
              <w:shd w:val="clear" w:color="auto" w:fill="131314"/>
              <w:rPr>
                <w:del w:id="1564" w:author="Bambi C" w:date="2022-08-31T18:01:00Z"/>
                <w:color w:val="EBEBEB"/>
              </w:rPr>
            </w:pPr>
            <w:del w:id="1565" w:author="Bambi C" w:date="2022-08-31T18:01:00Z">
              <w:r w:rsidDel="00562C7C">
                <w:rPr>
                  <w:color w:val="EBEBEB"/>
                </w:rPr>
                <w:delText>check_save_flag = [</w:delText>
              </w:r>
              <w:r w:rsidDel="00562C7C">
                <w:rPr>
                  <w:b/>
                  <w:bCs/>
                  <w:color w:val="33CCFF"/>
                </w:rPr>
                <w:delText>1</w:delText>
              </w:r>
              <w:r w:rsidDel="00562C7C">
                <w:rPr>
                  <w:color w:val="EBEBEB"/>
                </w:rPr>
                <w:delText xml:space="preserve">]  </w:delText>
              </w:r>
              <w:r w:rsidDel="00562C7C">
                <w:rPr>
                  <w:color w:val="7EC3E6"/>
                </w:rPr>
                <w:delText># If = 1, then data saved/no changes, if = 0, changes not saved</w:delText>
              </w:r>
              <w:bookmarkStart w:id="1566" w:name="_Toc112874049"/>
              <w:bookmarkEnd w:id="1566"/>
            </w:del>
          </w:p>
          <w:p w14:paraId="6DC1FB23" w14:textId="7F34818C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67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568" w:name="_Toc112874050"/>
            <w:bookmarkEnd w:id="1568"/>
          </w:p>
          <w:p w14:paraId="45CC5C75" w14:textId="626DA303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69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del w:id="1570" w:author="Bambi C" w:date="2022-08-31T18:01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Processing  ---------------------------------------------------- #</w:delText>
              </w:r>
              <w:bookmarkStart w:id="1571" w:name="_Toc112874051"/>
              <w:bookmarkEnd w:id="1571"/>
            </w:del>
          </w:p>
          <w:p w14:paraId="4C03E053" w14:textId="23138BF3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72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573" w:name="_Toc112874052"/>
            <w:bookmarkEnd w:id="1573"/>
          </w:p>
          <w:p w14:paraId="4BC1B89A" w14:textId="748E1B0A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74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del w:id="1575" w:author="Bambi C" w:date="2022-08-31T18:01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Presentation (Input/Output)  ----------------------------------- #</w:delText>
              </w:r>
              <w:bookmarkStart w:id="1576" w:name="_Toc112874053"/>
              <w:bookmarkEnd w:id="1576"/>
            </w:del>
          </w:p>
          <w:p w14:paraId="61D3CDBA" w14:textId="0AB044F3" w:rsidR="00472EA4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77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578" w:name="_Toc112874054"/>
            <w:bookmarkEnd w:id="1578"/>
          </w:p>
          <w:p w14:paraId="043ABE4D" w14:textId="7B2CD6F9" w:rsidR="00931BD8" w:rsidDel="00562C7C" w:rsidRDefault="00931BD8" w:rsidP="00931BD8">
            <w:pPr>
              <w:pStyle w:val="HTMLPreformatted"/>
              <w:shd w:val="clear" w:color="auto" w:fill="131314"/>
              <w:rPr>
                <w:del w:id="1579" w:author="Bambi C" w:date="2022-08-31T18:01:00Z"/>
                <w:color w:val="EBEBEB"/>
              </w:rPr>
            </w:pPr>
            <w:del w:id="1580" w:author="Bambi C" w:date="2022-08-31T18:01:00Z">
              <w:r w:rsidDel="00562C7C">
                <w:rPr>
                  <w:color w:val="ED864A"/>
                </w:rPr>
                <w:delText xml:space="preserve">def </w:delText>
              </w:r>
              <w:r w:rsidDel="00562C7C">
                <w:rPr>
                  <w:color w:val="FFCF40"/>
                </w:rPr>
                <w:delText>output_exit_program</w:delText>
              </w:r>
              <w:r w:rsidDel="00562C7C">
                <w:rPr>
                  <w:color w:val="EBEBEB"/>
                </w:rPr>
                <w:delText>():</w:delText>
              </w:r>
              <w:r w:rsidDel="00562C7C">
                <w:rPr>
                  <w:color w:val="EBEBEB"/>
                </w:rPr>
                <w:br/>
                <w:delText xml:space="preserve">    </w:delText>
              </w:r>
              <w:r w:rsidDel="00562C7C">
                <w:rPr>
                  <w:color w:val="8888C6"/>
                </w:rPr>
                <w:delText>print</w:delText>
              </w:r>
              <w:r w:rsidDel="00562C7C">
                <w:rPr>
                  <w:color w:val="EBEBEB"/>
                </w:rPr>
                <w:delText>(</w:delText>
              </w:r>
              <w:r w:rsidDel="00562C7C">
                <w:rPr>
                  <w:color w:val="54B33E"/>
                </w:rPr>
                <w:delText>"</w:delText>
              </w:r>
              <w:r w:rsidDel="00562C7C">
                <w:rPr>
                  <w:color w:val="ED864A"/>
                </w:rPr>
                <w:delText>\n\t</w:delText>
              </w:r>
              <w:r w:rsidDel="00562C7C">
                <w:rPr>
                  <w:color w:val="54B33E"/>
                </w:rPr>
                <w:delText>Byeeee!"</w:delText>
              </w:r>
              <w:r w:rsidDel="00562C7C">
                <w:rPr>
                  <w:color w:val="EBEBEB"/>
                </w:rPr>
                <w:delText>)</w:delText>
              </w:r>
              <w:r w:rsidDel="00562C7C">
                <w:rPr>
                  <w:color w:val="EBEBEB"/>
                </w:rPr>
                <w:br/>
                <w:delText xml:space="preserve">    </w:delText>
              </w:r>
              <w:r w:rsidDel="00562C7C">
                <w:rPr>
                  <w:color w:val="8888C6"/>
                </w:rPr>
                <w:delText>input</w:delText>
              </w:r>
              <w:r w:rsidDel="00562C7C">
                <w:rPr>
                  <w:color w:val="EBEBEB"/>
                </w:rPr>
                <w:delText>(</w:delText>
              </w:r>
              <w:r w:rsidDel="00562C7C">
                <w:rPr>
                  <w:color w:val="54B33E"/>
                </w:rPr>
                <w:delText>"</w:delText>
              </w:r>
              <w:r w:rsidDel="00562C7C">
                <w:rPr>
                  <w:color w:val="ED864A"/>
                </w:rPr>
                <w:delText>\n</w:delText>
              </w:r>
              <w:r w:rsidDel="00562C7C">
                <w:rPr>
                  <w:color w:val="54B33E"/>
                </w:rPr>
                <w:delText>[Press ENTER key to quit.]"</w:delText>
              </w:r>
              <w:r w:rsidDel="00562C7C">
                <w:rPr>
                  <w:color w:val="EBEBEB"/>
                </w:rPr>
                <w:delText>)</w:delText>
              </w:r>
              <w:bookmarkStart w:id="1581" w:name="_Toc112874055"/>
              <w:bookmarkEnd w:id="1581"/>
            </w:del>
          </w:p>
          <w:p w14:paraId="387873ED" w14:textId="023FFD94" w:rsidR="00931BD8" w:rsidRPr="006A6F19" w:rsidDel="00562C7C" w:rsidRDefault="00931BD8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82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583" w:name="_Toc112874056"/>
            <w:bookmarkEnd w:id="1583"/>
          </w:p>
          <w:p w14:paraId="158833FC" w14:textId="6B56655D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84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del w:id="1585" w:author="Bambi C" w:date="2022-08-31T18:01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Main Body of Script  ------------------------------------------- #</w:delText>
              </w:r>
              <w:bookmarkStart w:id="1586" w:name="_Toc112874057"/>
              <w:bookmarkEnd w:id="1586"/>
            </w:del>
          </w:p>
          <w:p w14:paraId="253F151A" w14:textId="6C7B9FA3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87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588" w:name="_Toc112874058"/>
            <w:bookmarkEnd w:id="1588"/>
          </w:p>
          <w:p w14:paraId="00195606" w14:textId="3F6C1DB3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89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del w:id="1590" w:author="Bambi C" w:date="2022-08-31T18:01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# Step 1 - When the program starts, Load </w:delText>
              </w:r>
              <w:r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file</w:delText>
              </w:r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.</w:delText>
              </w:r>
              <w:bookmarkStart w:id="1591" w:name="_Toc112874059"/>
              <w:bookmarkEnd w:id="1591"/>
            </w:del>
          </w:p>
          <w:p w14:paraId="6705D3E8" w14:textId="31BC3E7C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92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593" w:name="_Toc112874060"/>
            <w:bookmarkEnd w:id="1593"/>
          </w:p>
          <w:p w14:paraId="659F602B" w14:textId="66A34F9A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94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del w:id="1595" w:author="Bambi C" w:date="2022-08-31T18:01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Step 2 - Display a menu of choices to the user</w:delText>
              </w:r>
              <w:bookmarkStart w:id="1596" w:name="_Toc112874061"/>
              <w:bookmarkEnd w:id="1596"/>
            </w:del>
          </w:p>
          <w:p w14:paraId="2E3946E3" w14:textId="2231C042" w:rsidR="00472EA4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97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598" w:name="_Toc112874062"/>
            <w:bookmarkEnd w:id="1598"/>
          </w:p>
          <w:p w14:paraId="66613034" w14:textId="21A0FCB1" w:rsidR="00472EA4" w:rsidDel="00562C7C" w:rsidRDefault="00472EA4" w:rsidP="00F34608">
            <w:pPr>
              <w:pStyle w:val="HTMLPreformatted"/>
              <w:shd w:val="clear" w:color="auto" w:fill="131314"/>
              <w:rPr>
                <w:del w:id="1599" w:author="Bambi C" w:date="2022-08-31T18:01:00Z"/>
                <w:color w:val="EBEBEB"/>
              </w:rPr>
            </w:pPr>
            <w:del w:id="1600" w:author="Bambi C" w:date="2022-08-31T18:01:00Z">
              <w:r w:rsidDel="00562C7C">
                <w:rPr>
                  <w:color w:val="ED864A"/>
                </w:rPr>
                <w:delText>while True</w:delText>
              </w:r>
              <w:r w:rsidDel="00562C7C">
                <w:rPr>
                  <w:color w:val="EBEBEB"/>
                </w:rPr>
                <w:delText>:</w:delText>
              </w:r>
              <w:bookmarkStart w:id="1601" w:name="_Toc112874063"/>
              <w:bookmarkEnd w:id="1601"/>
            </w:del>
          </w:p>
          <w:p w14:paraId="39832E81" w14:textId="380AC8C6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602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603" w:name="_Toc112874064"/>
            <w:bookmarkEnd w:id="1603"/>
          </w:p>
          <w:p w14:paraId="789BEF1D" w14:textId="33D81899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604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del w:id="1605" w:author="Bambi C" w:date="2022-08-31T18:01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Step 3 Show current data</w:delText>
              </w:r>
              <w:bookmarkStart w:id="1606" w:name="_Toc112874065"/>
              <w:bookmarkEnd w:id="1606"/>
            </w:del>
          </w:p>
          <w:p w14:paraId="11312D17" w14:textId="04347DED" w:rsidR="00472EA4" w:rsidRPr="006A6F19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607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608" w:name="_Toc112874066"/>
            <w:bookmarkEnd w:id="1608"/>
          </w:p>
          <w:p w14:paraId="269B8115" w14:textId="75330EDB" w:rsidR="00472EA4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609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del w:id="1610" w:author="Bambi C" w:date="2022-08-31T18:01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Step 4 - Process user's menu choice</w:delText>
              </w:r>
              <w:bookmarkStart w:id="1611" w:name="_Toc112874067"/>
              <w:bookmarkEnd w:id="1611"/>
            </w:del>
          </w:p>
          <w:p w14:paraId="0C9339E7" w14:textId="42CDD4BB" w:rsidR="00472EA4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612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613" w:name="_Toc112874068"/>
            <w:bookmarkEnd w:id="1613"/>
          </w:p>
          <w:p w14:paraId="34A1A5E3" w14:textId="58BA610C" w:rsidR="00472EA4" w:rsidDel="00562C7C" w:rsidRDefault="00472EA4" w:rsidP="000671F6">
            <w:pPr>
              <w:pStyle w:val="HTMLPreformatted"/>
              <w:shd w:val="clear" w:color="auto" w:fill="131314"/>
              <w:rPr>
                <w:del w:id="1614" w:author="Bambi C" w:date="2022-08-31T18:01:00Z"/>
                <w:color w:val="EBEBEB"/>
              </w:rPr>
            </w:pPr>
            <w:del w:id="1615" w:author="Bambi C" w:date="2022-08-31T18:01:00Z">
              <w:r w:rsidDel="00562C7C">
                <w:rPr>
                  <w:color w:val="ED864A"/>
                </w:rPr>
                <w:delText xml:space="preserve">elif </w:delText>
              </w:r>
              <w:r w:rsidDel="00562C7C">
                <w:rPr>
                  <w:color w:val="EBEBEB"/>
                </w:rPr>
                <w:delText xml:space="preserve">choice_str == </w:delText>
              </w:r>
              <w:r w:rsidDel="00562C7C">
                <w:rPr>
                  <w:color w:val="54B33E"/>
                </w:rPr>
                <w:delText>'3'</w:delText>
              </w:r>
              <w:r w:rsidDel="00562C7C">
                <w:rPr>
                  <w:color w:val="EBEBEB"/>
                </w:rPr>
                <w:delText xml:space="preserve">:  </w:delText>
              </w:r>
              <w:r w:rsidDel="00562C7C">
                <w:rPr>
                  <w:color w:val="7EC3E6"/>
                </w:rPr>
                <w:delText># Exit Program</w:delText>
              </w:r>
              <w:r w:rsidDel="00562C7C">
                <w:rPr>
                  <w:color w:val="7EC3E6"/>
                </w:rPr>
                <w:br/>
                <w:delText xml:space="preserve">        </w:delText>
              </w:r>
              <w:r w:rsidDel="00562C7C">
                <w:rPr>
                  <w:color w:val="ED864A"/>
                </w:rPr>
                <w:delText xml:space="preserve">if </w:delText>
              </w:r>
              <w:r w:rsidDel="00562C7C">
                <w:rPr>
                  <w:color w:val="EBEBEB"/>
                </w:rPr>
                <w:delText>check_save_flag[</w:delText>
              </w:r>
              <w:r w:rsidDel="00562C7C">
                <w:rPr>
                  <w:b/>
                  <w:bCs/>
                  <w:color w:val="33CCFF"/>
                </w:rPr>
                <w:delText>0</w:delText>
              </w:r>
              <w:r w:rsidDel="00562C7C">
                <w:rPr>
                  <w:color w:val="EBEBEB"/>
                </w:rPr>
                <w:delText xml:space="preserve">] == </w:delText>
              </w:r>
              <w:r w:rsidDel="00562C7C">
                <w:rPr>
                  <w:b/>
                  <w:bCs/>
                  <w:color w:val="33CCFF"/>
                </w:rPr>
                <w:delText>0</w:delText>
              </w:r>
              <w:r w:rsidDel="00562C7C">
                <w:rPr>
                  <w:color w:val="EBEBEB"/>
                </w:rPr>
                <w:delText>:</w:delText>
              </w:r>
              <w:r w:rsidDel="00562C7C">
                <w:rPr>
                  <w:color w:val="EBEBEB"/>
                </w:rPr>
                <w:br/>
                <w:delText xml:space="preserve">            check_save = </w:delText>
              </w:r>
              <w:r w:rsidDel="00562C7C">
                <w:rPr>
                  <w:color w:val="8888C6"/>
                </w:rPr>
                <w:delText>str</w:delText>
              </w:r>
              <w:r w:rsidDel="00562C7C">
                <w:rPr>
                  <w:color w:val="EBEBEB"/>
                </w:rPr>
                <w:delText>(</w:delText>
              </w:r>
              <w:r w:rsidDel="00562C7C">
                <w:rPr>
                  <w:color w:val="8888C6"/>
                </w:rPr>
                <w:delText>input</w:delText>
              </w:r>
              <w:r w:rsidDel="00562C7C">
                <w:rPr>
                  <w:color w:val="EBEBEB"/>
                </w:rPr>
                <w:delText>(</w:delText>
              </w:r>
              <w:r w:rsidDel="00562C7C">
                <w:rPr>
                  <w:color w:val="54B33E"/>
                </w:rPr>
                <w:delText>'''</w:delText>
              </w:r>
              <w:r w:rsidDel="00562C7C">
                <w:rPr>
                  <w:color w:val="54B33E"/>
                </w:rPr>
                <w:br/>
                <w:delText xml:space="preserve">WARNING: You have unsaved changes. </w:delText>
              </w:r>
              <w:r w:rsidDel="00562C7C">
                <w:rPr>
                  <w:color w:val="54B33E"/>
                </w:rPr>
                <w:br/>
                <w:delText>If you quit, your changes will not be saved.</w:delText>
              </w:r>
              <w:r w:rsidDel="00562C7C">
                <w:rPr>
                  <w:color w:val="54B33E"/>
                </w:rPr>
                <w:br/>
                <w:delText xml:space="preserve">        </w:delText>
              </w:r>
              <w:r w:rsidDel="00562C7C">
                <w:rPr>
                  <w:color w:val="54B33E"/>
                </w:rPr>
                <w:br/>
                <w:delText xml:space="preserve">Are you sure you want to quit? (Y/N): </w:delText>
              </w:r>
              <w:r w:rsidDel="00562C7C">
                <w:rPr>
                  <w:color w:val="ED864A"/>
                </w:rPr>
                <w:delText>\t</w:delText>
              </w:r>
              <w:r w:rsidDel="00562C7C">
                <w:rPr>
                  <w:color w:val="54B33E"/>
                </w:rPr>
                <w:delText>| '''</w:delText>
              </w:r>
              <w:r w:rsidDel="00562C7C">
                <w:rPr>
                  <w:color w:val="EBEBEB"/>
                </w:rPr>
                <w:delText>))</w:delText>
              </w:r>
              <w:r w:rsidDel="00562C7C">
                <w:rPr>
                  <w:color w:val="EBEBEB"/>
                </w:rPr>
                <w:br/>
                <w:delText xml:space="preserve">            </w:delText>
              </w:r>
              <w:r w:rsidDel="00562C7C">
                <w:rPr>
                  <w:color w:val="ED864A"/>
                </w:rPr>
                <w:delText xml:space="preserve">if </w:delText>
              </w:r>
              <w:r w:rsidDel="00562C7C">
                <w:rPr>
                  <w:color w:val="EBEBEB"/>
                </w:rPr>
                <w:delText xml:space="preserve">check_save.lower() == </w:delText>
              </w:r>
              <w:r w:rsidDel="00562C7C">
                <w:rPr>
                  <w:color w:val="54B33E"/>
                </w:rPr>
                <w:delText>'n'</w:delText>
              </w:r>
              <w:r w:rsidDel="00562C7C">
                <w:rPr>
                  <w:color w:val="EBEBEB"/>
                </w:rPr>
                <w:delText>:</w:delText>
              </w:r>
              <w:r w:rsidDel="00562C7C">
                <w:rPr>
                  <w:color w:val="EBEBEB"/>
                </w:rPr>
                <w:br/>
                <w:delText xml:space="preserve">                </w:delText>
              </w:r>
              <w:r w:rsidDel="00562C7C">
                <w:rPr>
                  <w:color w:val="ED864A"/>
                </w:rPr>
                <w:delText>continue</w:delText>
              </w:r>
              <w:r w:rsidDel="00562C7C">
                <w:rPr>
                  <w:color w:val="ED864A"/>
                </w:rPr>
                <w:br/>
              </w:r>
              <w:r w:rsidDel="00562C7C">
                <w:rPr>
                  <w:color w:val="ED864A"/>
                </w:rPr>
                <w:br/>
                <w:delText xml:space="preserve">            elif </w:delText>
              </w:r>
              <w:r w:rsidDel="00562C7C">
                <w:rPr>
                  <w:color w:val="EBEBEB"/>
                </w:rPr>
                <w:delText xml:space="preserve">check_save.lower() == </w:delText>
              </w:r>
              <w:r w:rsidDel="00562C7C">
                <w:rPr>
                  <w:color w:val="54B33E"/>
                </w:rPr>
                <w:delText>'y'</w:delText>
              </w:r>
              <w:r w:rsidDel="00562C7C">
                <w:rPr>
                  <w:color w:val="EBEBEB"/>
                </w:rPr>
                <w:delText>:</w:delText>
              </w:r>
              <w:r w:rsidDel="00562C7C">
                <w:rPr>
                  <w:color w:val="EBEBEB"/>
                </w:rPr>
                <w:br/>
                <w:delText xml:space="preserve">                output_exit_program()</w:delText>
              </w:r>
              <w:r w:rsidDel="00562C7C">
                <w:rPr>
                  <w:color w:val="EBEBEB"/>
                </w:rPr>
                <w:br/>
                <w:delText xml:space="preserve">                </w:delText>
              </w:r>
              <w:r w:rsidDel="00562C7C">
                <w:rPr>
                  <w:color w:val="ED864A"/>
                </w:rPr>
                <w:delText>break</w:delText>
              </w:r>
              <w:r w:rsidDel="00562C7C">
                <w:rPr>
                  <w:color w:val="ED864A"/>
                </w:rPr>
                <w:br/>
              </w:r>
              <w:r w:rsidDel="00562C7C">
                <w:rPr>
                  <w:color w:val="ED864A"/>
                </w:rPr>
                <w:br/>
                <w:delText xml:space="preserve">        elif </w:delText>
              </w:r>
              <w:r w:rsidDel="00562C7C">
                <w:rPr>
                  <w:color w:val="EBEBEB"/>
                </w:rPr>
                <w:delText>check_save_flag[</w:delText>
              </w:r>
              <w:r w:rsidDel="00562C7C">
                <w:rPr>
                  <w:b/>
                  <w:bCs/>
                  <w:color w:val="33CCFF"/>
                </w:rPr>
                <w:delText>0</w:delText>
              </w:r>
              <w:r w:rsidDel="00562C7C">
                <w:rPr>
                  <w:color w:val="EBEBEB"/>
                </w:rPr>
                <w:delText xml:space="preserve">] == </w:delText>
              </w:r>
              <w:r w:rsidDel="00562C7C">
                <w:rPr>
                  <w:b/>
                  <w:bCs/>
                  <w:color w:val="33CCFF"/>
                </w:rPr>
                <w:delText>1</w:delText>
              </w:r>
              <w:r w:rsidDel="00562C7C">
                <w:rPr>
                  <w:color w:val="EBEBEB"/>
                </w:rPr>
                <w:delText>:</w:delText>
              </w:r>
              <w:r w:rsidDel="00562C7C">
                <w:rPr>
                  <w:color w:val="EBEBEB"/>
                </w:rPr>
                <w:br/>
                <w:delText xml:space="preserve">            output_exit_program()</w:delText>
              </w:r>
              <w:r w:rsidDel="00562C7C">
                <w:rPr>
                  <w:color w:val="EBEBEB"/>
                </w:rPr>
                <w:br/>
                <w:delText xml:space="preserve">            </w:delText>
              </w:r>
              <w:r w:rsidDel="00562C7C">
                <w:rPr>
                  <w:color w:val="ED864A"/>
                </w:rPr>
                <w:delText xml:space="preserve">break  </w:delText>
              </w:r>
              <w:r w:rsidDel="00562C7C">
                <w:rPr>
                  <w:color w:val="7EC3E6"/>
                </w:rPr>
                <w:delText># exit Menu loop</w:delText>
              </w:r>
              <w:bookmarkStart w:id="1616" w:name="_Toc112874069"/>
              <w:bookmarkEnd w:id="1616"/>
            </w:del>
          </w:p>
          <w:p w14:paraId="16799ADC" w14:textId="0129FE2D" w:rsidR="00472EA4" w:rsidRPr="00E933CC" w:rsidDel="00562C7C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617" w:author="Bambi C" w:date="2022-08-31T18:01:00Z"/>
                <w:rFonts w:ascii="Consolas" w:hAnsi="Consolas" w:cs="Consolas"/>
                <w:iCs w:val="0"/>
                <w:color w:val="000000" w:themeColor="text1"/>
              </w:rPr>
            </w:pPr>
            <w:bookmarkStart w:id="1618" w:name="_Toc112874070"/>
            <w:bookmarkEnd w:id="1618"/>
          </w:p>
        </w:tc>
        <w:bookmarkStart w:id="1619" w:name="_Toc112874071"/>
        <w:bookmarkEnd w:id="1619"/>
      </w:tr>
    </w:tbl>
    <w:p w14:paraId="00794687" w14:textId="5BFA0680" w:rsidR="00037B5C" w:rsidDel="00D83B12" w:rsidRDefault="00D83B12" w:rsidP="00D83B12">
      <w:pPr>
        <w:pStyle w:val="Heading4"/>
        <w:rPr>
          <w:del w:id="1620" w:author="Bambi C" w:date="2022-08-31T18:01:00Z"/>
        </w:rPr>
        <w:pPrChange w:id="1621" w:author="Bambi C" w:date="2022-08-31T18:42:00Z">
          <w:pPr/>
        </w:pPrChange>
      </w:pPr>
      <w:bookmarkStart w:id="1622" w:name="_Ref110947696"/>
      <w:bookmarkStart w:id="1623" w:name="_Toc112874072"/>
      <w:ins w:id="1624" w:author="Bambi C" w:date="2022-08-31T18:42:00Z">
        <w:r>
          <w:t>Main body</w:t>
        </w:r>
      </w:ins>
      <w:bookmarkEnd w:id="1623"/>
      <w:del w:id="1625" w:author="Bambi C" w:date="2022-08-31T18:01:00Z">
        <w:r w:rsidR="00037B5C" w:rsidDel="00562C7C">
          <w:delText xml:space="preserve">Figure </w:delText>
        </w:r>
        <w:r w:rsidR="005F0D47" w:rsidDel="00562C7C">
          <w:fldChar w:fldCharType="begin"/>
        </w:r>
        <w:r w:rsidR="005F0D47" w:rsidDel="00562C7C">
          <w:delInstrText xml:space="preserve"> SEQ Figure \* ARABIC </w:delInstrText>
        </w:r>
        <w:r w:rsidR="005F0D47" w:rsidDel="00562C7C">
          <w:fldChar w:fldCharType="separate"/>
        </w:r>
        <w:r w:rsidR="00D55967" w:rsidDel="00562C7C">
          <w:rPr>
            <w:noProof/>
          </w:rPr>
          <w:delText>14</w:delText>
        </w:r>
        <w:r w:rsidR="005F0D47" w:rsidDel="00562C7C">
          <w:rPr>
            <w:noProof/>
          </w:rPr>
          <w:fldChar w:fldCharType="end"/>
        </w:r>
        <w:bookmarkEnd w:id="1622"/>
        <w:r w:rsidR="00037B5C" w:rsidDel="00562C7C">
          <w:delText xml:space="preserve">. </w:delText>
        </w:r>
        <w:r w:rsidR="00D55967" w:rsidDel="00562C7C">
          <w:delText>Source code to Exit the program</w:delText>
        </w:r>
        <w:r w:rsidR="00D55967" w:rsidDel="00562C7C">
          <w:delText xml:space="preserve"> </w:delText>
        </w:r>
      </w:del>
    </w:p>
    <w:p w14:paraId="64877077" w14:textId="77777777" w:rsidR="00D83B12" w:rsidRDefault="00D83B12" w:rsidP="00D83B12">
      <w:pPr>
        <w:pStyle w:val="Heading4"/>
        <w:pPrChange w:id="1626" w:author="Bambi C" w:date="2022-08-31T18:42:00Z">
          <w:pPr>
            <w:jc w:val="right"/>
          </w:pPr>
        </w:pPrChange>
      </w:pPr>
      <w:bookmarkStart w:id="1627" w:name="_Toc112874073"/>
      <w:bookmarkEnd w:id="1627"/>
    </w:p>
    <w:p w14:paraId="62149F17" w14:textId="77BC8B2A" w:rsidR="008C4E38" w:rsidRDefault="00F06041" w:rsidP="00D83B12">
      <w:r>
        <w:t xml:space="preserve">The majority of code base of the main body was adapted or directly </w:t>
      </w:r>
      <w:r w:rsidR="001F7D1F">
        <w:t>reused from prior assignments</w:t>
      </w:r>
      <w:r w:rsidR="000F5B54">
        <w:t xml:space="preserve"> (</w:t>
      </w:r>
      <w:r w:rsidR="00BA26A0">
        <w:fldChar w:fldCharType="begin"/>
      </w:r>
      <w:r w:rsidR="00BA26A0">
        <w:instrText xml:space="preserve"> REF _Ref112866942 \h </w:instrText>
      </w:r>
      <w:r w:rsidR="00BA26A0">
        <w:fldChar w:fldCharType="separate"/>
      </w:r>
      <w:ins w:id="1628" w:author="Bambi C" w:date="2022-08-31T21:42:00Z">
        <w:r w:rsidR="00A8388E">
          <w:t xml:space="preserve">Figure </w:t>
        </w:r>
        <w:r w:rsidR="00A8388E">
          <w:rPr>
            <w:noProof/>
          </w:rPr>
          <w:t>20</w:t>
        </w:r>
      </w:ins>
      <w:del w:id="1629" w:author="Bambi C" w:date="2022-08-31T21:42:00Z">
        <w:r w:rsidR="00A8388E" w:rsidDel="00A8388E">
          <w:delText xml:space="preserve">Figure </w:delText>
        </w:r>
        <w:r w:rsidR="00A8388E" w:rsidDel="00A8388E">
          <w:rPr>
            <w:noProof/>
          </w:rPr>
          <w:delText>1917</w:delText>
        </w:r>
      </w:del>
      <w:del w:id="1630" w:author="Bambi C" w:date="2022-08-31T21:41:00Z">
        <w:r w:rsidR="00BA26A0" w:rsidDel="00A8388E">
          <w:delText xml:space="preserve">Figure </w:delText>
        </w:r>
        <w:r w:rsidR="00BA26A0" w:rsidDel="00A8388E">
          <w:rPr>
            <w:noProof/>
          </w:rPr>
          <w:delText>17</w:delText>
        </w:r>
      </w:del>
      <w:r w:rsidR="00BA26A0">
        <w:fldChar w:fldCharType="end"/>
      </w:r>
      <w:r w:rsidR="000F5B54">
        <w:t>)</w:t>
      </w:r>
      <w:r w:rsidR="001F7D1F">
        <w:t xml:space="preserve">. 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640"/>
      </w:tblGrid>
      <w:tr w:rsidR="005578CD" w:rsidRPr="000527C0" w14:paraId="16351E7F" w14:textId="77777777" w:rsidTr="004F2DB4">
        <w:tc>
          <w:tcPr>
            <w:tcW w:w="8982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D21666D" w14:textId="77777777" w:rsidR="00314E12" w:rsidRDefault="00314E12" w:rsidP="00314E12">
            <w:pPr>
              <w:pStyle w:val="HTMLPreformatted"/>
              <w:shd w:val="clear" w:color="auto" w:fill="131314"/>
              <w:rPr>
                <w:color w:val="EBEBEB"/>
              </w:rPr>
            </w:pPr>
            <w:r>
              <w:rPr>
                <w:color w:val="7EC3E6"/>
              </w:rPr>
              <w:t># Data -------------------------------------------------------------------- #</w:t>
            </w:r>
            <w:r>
              <w:rPr>
                <w:color w:val="7EC3E6"/>
              </w:rPr>
              <w:br/>
            </w:r>
            <w:proofErr w:type="spellStart"/>
            <w:r>
              <w:rPr>
                <w:color w:val="EBEBEB"/>
              </w:rPr>
              <w:t>strFileName</w:t>
            </w:r>
            <w:proofErr w:type="spellEnd"/>
            <w:r>
              <w:rPr>
                <w:color w:val="EBEBEB"/>
              </w:rPr>
              <w:t xml:space="preserve"> = </w:t>
            </w:r>
            <w:r>
              <w:rPr>
                <w:color w:val="54B33E"/>
              </w:rPr>
              <w:t>"products.txt"</w:t>
            </w:r>
            <w:r>
              <w:rPr>
                <w:color w:val="54B33E"/>
              </w:rPr>
              <w:br/>
            </w:r>
            <w:proofErr w:type="spellStart"/>
            <w:r>
              <w:rPr>
                <w:color w:val="EBEBEB"/>
              </w:rPr>
              <w:t>lstOfProductObjects</w:t>
            </w:r>
            <w:proofErr w:type="spellEnd"/>
            <w:r>
              <w:rPr>
                <w:color w:val="EBEBEB"/>
              </w:rPr>
              <w:t xml:space="preserve"> = []</w:t>
            </w:r>
            <w:r>
              <w:rPr>
                <w:color w:val="EBEBEB"/>
              </w:rPr>
              <w:br/>
            </w:r>
            <w:proofErr w:type="spellStart"/>
            <w:r>
              <w:rPr>
                <w:color w:val="EBEBEB"/>
              </w:rPr>
              <w:t>errorCode</w:t>
            </w:r>
            <w:proofErr w:type="spellEnd"/>
            <w:r>
              <w:rPr>
                <w:color w:val="EBEBEB"/>
              </w:rPr>
              <w:t xml:space="preserve"> = </w:t>
            </w:r>
            <w:r>
              <w:rPr>
                <w:color w:val="54B33E"/>
              </w:rPr>
              <w:t>"Error. Error</w:t>
            </w:r>
            <w:proofErr w:type="gramStart"/>
            <w:r>
              <w:rPr>
                <w:color w:val="54B33E"/>
              </w:rPr>
              <w:t>. :</w:t>
            </w:r>
            <w:proofErr w:type="gramEnd"/>
            <w:r>
              <w:rPr>
                <w:color w:val="54B33E"/>
              </w:rPr>
              <w:t xml:space="preserve"> "</w:t>
            </w:r>
          </w:p>
          <w:p w14:paraId="6F89251E" w14:textId="77777777" w:rsidR="00A37F47" w:rsidRDefault="00A37F47" w:rsidP="009C52FB">
            <w:pPr>
              <w:pStyle w:val="HTMLPreformatted"/>
              <w:keepNext/>
              <w:shd w:val="clear" w:color="auto" w:fill="131314"/>
              <w:rPr>
                <w:color w:val="7EC3E6"/>
              </w:rPr>
            </w:pPr>
          </w:p>
          <w:p w14:paraId="4D1CAF23" w14:textId="77777777" w:rsidR="004F2DB4" w:rsidRDefault="0090596A" w:rsidP="009C52FB">
            <w:pPr>
              <w:pStyle w:val="HTMLPreformatted"/>
              <w:keepNext/>
              <w:shd w:val="clear" w:color="auto" w:fill="131314"/>
              <w:rPr>
                <w:color w:val="7EC3E6"/>
              </w:rPr>
            </w:pPr>
            <w:r>
              <w:rPr>
                <w:color w:val="7EC3E6"/>
              </w:rPr>
              <w:t xml:space="preserve"># Main Body of </w:t>
            </w:r>
            <w:proofErr w:type="gramStart"/>
            <w:r>
              <w:rPr>
                <w:color w:val="7EC3E6"/>
              </w:rPr>
              <w:t>Script  ----------------------------------------------------</w:t>
            </w:r>
            <w:proofErr w:type="gramEnd"/>
            <w:r>
              <w:rPr>
                <w:color w:val="7EC3E6"/>
              </w:rPr>
              <w:t xml:space="preserve"> #</w:t>
            </w:r>
            <w:r>
              <w:rPr>
                <w:color w:val="7EC3E6"/>
              </w:rPr>
              <w:br/>
              <w:t># Load data from file into a list of product objects when script starts</w:t>
            </w:r>
          </w:p>
          <w:p w14:paraId="0F4D4255" w14:textId="77777777" w:rsidR="000F5B54" w:rsidRDefault="000F5B54" w:rsidP="009C52FB">
            <w:pPr>
              <w:pStyle w:val="HTMLPreformatted"/>
              <w:keepNext/>
              <w:shd w:val="clear" w:color="auto" w:fill="131314"/>
              <w:rPr>
                <w:color w:val="7EC3E6"/>
              </w:rPr>
            </w:pPr>
          </w:p>
          <w:p w14:paraId="0A3B0B82" w14:textId="03682B1F" w:rsidR="005578CD" w:rsidRPr="0090596A" w:rsidRDefault="004F2DB4" w:rsidP="000F5B54">
            <w:pPr>
              <w:pStyle w:val="HTMLPreformatted"/>
              <w:shd w:val="clear" w:color="auto" w:fill="131314"/>
              <w:rPr>
                <w:color w:val="EBEBEB"/>
                <w:rPrChange w:id="1631" w:author="Bambi C" w:date="2022-08-31T19:12:00Z">
                  <w:rPr/>
                </w:rPrChange>
              </w:rPr>
            </w:pPr>
            <w:proofErr w:type="spellStart"/>
            <w:r>
              <w:rPr>
                <w:color w:val="EBEBEB"/>
              </w:rPr>
              <w:t>lstOfProductObjects</w:t>
            </w:r>
            <w:proofErr w:type="spellEnd"/>
            <w:r>
              <w:rPr>
                <w:color w:val="EBEBEB"/>
              </w:rPr>
              <w:t xml:space="preserve"> = </w:t>
            </w:r>
            <w:proofErr w:type="spellStart"/>
            <w:r>
              <w:rPr>
                <w:color w:val="EBEBEB"/>
              </w:rPr>
              <w:t>FileProcessor</w:t>
            </w:r>
            <w:proofErr w:type="spellEnd"/>
            <w:r>
              <w:rPr>
                <w:color w:val="EBEBEB"/>
              </w:rPr>
              <w:t>.\</w:t>
            </w:r>
            <w:r>
              <w:rPr>
                <w:color w:val="EBEBEB"/>
              </w:rPr>
              <w:br/>
              <w:t xml:space="preserve">    </w:t>
            </w:r>
            <w:proofErr w:type="spellStart"/>
            <w:r>
              <w:rPr>
                <w:color w:val="EBEBEB"/>
              </w:rPr>
              <w:t>read_data_from_file</w:t>
            </w:r>
            <w:proofErr w:type="spellEnd"/>
            <w:r>
              <w:rPr>
                <w:color w:val="EBEBEB"/>
              </w:rPr>
              <w:t>(</w:t>
            </w:r>
            <w:proofErr w:type="spellStart"/>
            <w:r>
              <w:rPr>
                <w:color w:val="EBEBEB"/>
              </w:rPr>
              <w:t>strFileName</w:t>
            </w:r>
            <w:proofErr w:type="spellEnd"/>
            <w:r>
              <w:rPr>
                <w:b/>
                <w:bCs/>
                <w:color w:val="ED864A"/>
              </w:rPr>
              <w:t xml:space="preserve">, </w:t>
            </w:r>
            <w:proofErr w:type="spellStart"/>
            <w:r>
              <w:rPr>
                <w:color w:val="EBEBEB"/>
              </w:rPr>
              <w:t>lstOfProductObjects</w:t>
            </w:r>
            <w:proofErr w:type="spellEnd"/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</w:r>
            <w:r>
              <w:rPr>
                <w:color w:val="ED864A"/>
              </w:rPr>
              <w:t>while True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</w:t>
            </w:r>
            <w:r>
              <w:rPr>
                <w:color w:val="7EC3E6"/>
              </w:rPr>
              <w:t># Show user a menu of options</w:t>
            </w:r>
            <w:r>
              <w:rPr>
                <w:color w:val="7EC3E6"/>
              </w:rPr>
              <w:br/>
              <w:t xml:space="preserve">    </w:t>
            </w:r>
            <w:proofErr w:type="spellStart"/>
            <w:r>
              <w:rPr>
                <w:color w:val="EBEBEB"/>
              </w:rPr>
              <w:t>IO.output_menu_tasks</w:t>
            </w:r>
            <w:proofErr w:type="spellEnd"/>
            <w:r>
              <w:rPr>
                <w:color w:val="EBEBEB"/>
              </w:rPr>
              <w:t>()</w:t>
            </w:r>
            <w:r>
              <w:rPr>
                <w:color w:val="EBEBEB"/>
              </w:rPr>
              <w:br/>
            </w:r>
            <w:r>
              <w:rPr>
                <w:color w:val="EBEBEB"/>
              </w:rPr>
              <w:br/>
              <w:t xml:space="preserve">    </w:t>
            </w:r>
            <w:r>
              <w:rPr>
                <w:color w:val="7EC3E6"/>
              </w:rPr>
              <w:t># Get user's menu option choice</w:t>
            </w:r>
            <w:r>
              <w:rPr>
                <w:color w:val="7EC3E6"/>
              </w:rPr>
              <w:br/>
              <w:t xml:space="preserve">    </w:t>
            </w:r>
            <w:proofErr w:type="spellStart"/>
            <w:r>
              <w:rPr>
                <w:color w:val="EBEBEB"/>
              </w:rPr>
              <w:t>choice_str</w:t>
            </w:r>
            <w:proofErr w:type="spellEnd"/>
            <w:r>
              <w:rPr>
                <w:color w:val="EBEBEB"/>
              </w:rPr>
              <w:t xml:space="preserve"> = </w:t>
            </w:r>
            <w:proofErr w:type="spellStart"/>
            <w:r>
              <w:rPr>
                <w:color w:val="EBEBEB"/>
              </w:rPr>
              <w:t>IO.input_menu_choice</w:t>
            </w:r>
            <w:proofErr w:type="spellEnd"/>
            <w:r>
              <w:rPr>
                <w:color w:val="EBEBEB"/>
              </w:rPr>
              <w:t>()</w:t>
            </w:r>
            <w:r>
              <w:rPr>
                <w:color w:val="EBEBEB"/>
              </w:rPr>
              <w:br/>
            </w:r>
            <w:r>
              <w:rPr>
                <w:color w:val="EBEBEB"/>
              </w:rPr>
              <w:br/>
              <w:t xml:space="preserve">    </w:t>
            </w:r>
            <w:r>
              <w:rPr>
                <w:color w:val="7EC3E6"/>
              </w:rPr>
              <w:t># Show user current data in the list of product objects</w:t>
            </w:r>
            <w:r>
              <w:rPr>
                <w:color w:val="7EC3E6"/>
              </w:rPr>
              <w:br/>
              <w:t xml:space="preserve">    </w:t>
            </w:r>
            <w:r>
              <w:rPr>
                <w:color w:val="ED864A"/>
              </w:rPr>
              <w:t xml:space="preserve">if </w:t>
            </w:r>
            <w:proofErr w:type="spellStart"/>
            <w:r>
              <w:rPr>
                <w:color w:val="EBEBEB"/>
              </w:rPr>
              <w:t>choice_str.strip</w:t>
            </w:r>
            <w:proofErr w:type="spellEnd"/>
            <w:r>
              <w:rPr>
                <w:color w:val="EBEBEB"/>
              </w:rPr>
              <w:t xml:space="preserve">() == </w:t>
            </w:r>
            <w:r>
              <w:rPr>
                <w:color w:val="54B33E"/>
              </w:rPr>
              <w:t>'1'</w:t>
            </w:r>
            <w:r>
              <w:rPr>
                <w:color w:val="EBEBEB"/>
              </w:rPr>
              <w:t xml:space="preserve">:  </w:t>
            </w:r>
            <w:r>
              <w:rPr>
                <w:color w:val="7EC3E6"/>
              </w:rPr>
              <w:t># show current data</w:t>
            </w:r>
            <w:r>
              <w:rPr>
                <w:color w:val="7EC3E6"/>
              </w:rPr>
              <w:br/>
              <w:t xml:space="preserve">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</w:t>
            </w:r>
            <w:proofErr w:type="spellStart"/>
            <w:r>
              <w:rPr>
                <w:color w:val="ED864A"/>
              </w:rPr>
              <w:t>t</w:t>
            </w:r>
            <w:r>
              <w:rPr>
                <w:color w:val="54B33E"/>
              </w:rPr>
              <w:t>Displaying</w:t>
            </w:r>
            <w:proofErr w:type="spellEnd"/>
            <w:r>
              <w:rPr>
                <w:color w:val="54B33E"/>
              </w:rPr>
              <w:t xml:space="preserve"> current list of products..."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()</w:t>
            </w:r>
            <w:r>
              <w:rPr>
                <w:color w:val="EBEBEB"/>
              </w:rPr>
              <w:br/>
              <w:t xml:space="preserve">        </w:t>
            </w:r>
            <w:proofErr w:type="spellStart"/>
            <w:r>
              <w:rPr>
                <w:color w:val="EBEBEB"/>
              </w:rPr>
              <w:t>IO.show_current_data</w:t>
            </w:r>
            <w:proofErr w:type="spellEnd"/>
            <w:r>
              <w:rPr>
                <w:color w:val="EBEBEB"/>
              </w:rPr>
              <w:t>(</w:t>
            </w:r>
            <w:proofErr w:type="spellStart"/>
            <w:r>
              <w:rPr>
                <w:color w:val="EBEBEB"/>
              </w:rPr>
              <w:t>lstOfProductObjects</w:t>
            </w:r>
            <w:proofErr w:type="spellEnd"/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ED864A"/>
              </w:rPr>
              <w:t>continue</w:t>
            </w:r>
            <w:r>
              <w:rPr>
                <w:color w:val="ED864A"/>
              </w:rPr>
              <w:br/>
            </w:r>
            <w:r>
              <w:rPr>
                <w:color w:val="ED864A"/>
              </w:rPr>
              <w:br/>
              <w:t xml:space="preserve">    </w:t>
            </w:r>
            <w:r>
              <w:rPr>
                <w:color w:val="7EC3E6"/>
              </w:rPr>
              <w:t># Let user add data to the list of product objects</w:t>
            </w:r>
            <w:r>
              <w:rPr>
                <w:color w:val="7EC3E6"/>
              </w:rPr>
              <w:br/>
              <w:t xml:space="preserve">    </w:t>
            </w:r>
            <w:proofErr w:type="spellStart"/>
            <w:r>
              <w:rPr>
                <w:color w:val="ED864A"/>
              </w:rPr>
              <w:t>elif</w:t>
            </w:r>
            <w:proofErr w:type="spellEnd"/>
            <w:r>
              <w:rPr>
                <w:color w:val="ED864A"/>
              </w:rPr>
              <w:t xml:space="preserve"> </w:t>
            </w:r>
            <w:proofErr w:type="spellStart"/>
            <w:r>
              <w:rPr>
                <w:color w:val="EBEBEB"/>
              </w:rPr>
              <w:t>choice_str.strip</w:t>
            </w:r>
            <w:proofErr w:type="spellEnd"/>
            <w:r>
              <w:rPr>
                <w:color w:val="EBEBEB"/>
              </w:rPr>
              <w:t xml:space="preserve">() == </w:t>
            </w:r>
            <w:r>
              <w:rPr>
                <w:color w:val="54B33E"/>
              </w:rPr>
              <w:t>'2'</w:t>
            </w:r>
            <w:r>
              <w:rPr>
                <w:color w:val="EBEBEB"/>
              </w:rPr>
              <w:t xml:space="preserve">:  </w:t>
            </w:r>
            <w:r>
              <w:rPr>
                <w:color w:val="7EC3E6"/>
              </w:rPr>
              <w:t># add product</w:t>
            </w:r>
            <w:r>
              <w:rPr>
                <w:color w:val="7EC3E6"/>
              </w:rPr>
              <w:br/>
              <w:t xml:space="preserve">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</w:t>
            </w:r>
            <w:proofErr w:type="spellStart"/>
            <w:r>
              <w:rPr>
                <w:color w:val="ED864A"/>
              </w:rPr>
              <w:t>t</w:t>
            </w:r>
            <w:r>
              <w:rPr>
                <w:color w:val="54B33E"/>
              </w:rPr>
              <w:t>Add</w:t>
            </w:r>
            <w:proofErr w:type="spellEnd"/>
            <w:r>
              <w:rPr>
                <w:color w:val="54B33E"/>
              </w:rPr>
              <w:t xml:space="preserve"> product information..."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()</w:t>
            </w:r>
            <w:r>
              <w:rPr>
                <w:color w:val="EBEBEB"/>
              </w:rPr>
              <w:br/>
              <w:t xml:space="preserve">        </w:t>
            </w:r>
            <w:proofErr w:type="spellStart"/>
            <w:r>
              <w:rPr>
                <w:color w:val="EBEBEB"/>
              </w:rPr>
              <w:t>lstOfProductObjects.append</w:t>
            </w:r>
            <w:proofErr w:type="spellEnd"/>
            <w:r>
              <w:rPr>
                <w:color w:val="EBEBEB"/>
              </w:rPr>
              <w:t>(</w:t>
            </w:r>
            <w:proofErr w:type="spellStart"/>
            <w:r>
              <w:rPr>
                <w:color w:val="EBEBEB"/>
              </w:rPr>
              <w:t>IO.add_new_product</w:t>
            </w:r>
            <w:proofErr w:type="spellEnd"/>
            <w:r>
              <w:rPr>
                <w:color w:val="EBEBEB"/>
              </w:rPr>
              <w:t>())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ED864A"/>
              </w:rPr>
              <w:t>continue</w:t>
            </w:r>
            <w:r>
              <w:rPr>
                <w:color w:val="ED864A"/>
              </w:rPr>
              <w:br/>
            </w:r>
            <w:r>
              <w:rPr>
                <w:color w:val="ED864A"/>
              </w:rPr>
              <w:br/>
            </w:r>
            <w:r>
              <w:rPr>
                <w:color w:val="ED864A"/>
              </w:rPr>
              <w:lastRenderedPageBreak/>
              <w:t xml:space="preserve">        </w:t>
            </w:r>
            <w:r>
              <w:rPr>
                <w:color w:val="7EC3E6"/>
              </w:rPr>
              <w:t># let user save current data to file and exit program</w:t>
            </w:r>
            <w:r>
              <w:rPr>
                <w:color w:val="7EC3E6"/>
              </w:rPr>
              <w:br/>
              <w:t xml:space="preserve">    </w:t>
            </w:r>
            <w:proofErr w:type="spellStart"/>
            <w:r>
              <w:rPr>
                <w:color w:val="ED864A"/>
              </w:rPr>
              <w:t>elif</w:t>
            </w:r>
            <w:proofErr w:type="spellEnd"/>
            <w:r>
              <w:rPr>
                <w:color w:val="ED864A"/>
              </w:rPr>
              <w:t xml:space="preserve"> </w:t>
            </w:r>
            <w:proofErr w:type="spellStart"/>
            <w:r>
              <w:rPr>
                <w:color w:val="EBEBEB"/>
              </w:rPr>
              <w:t>choice_str.strip</w:t>
            </w:r>
            <w:proofErr w:type="spellEnd"/>
            <w:r>
              <w:rPr>
                <w:color w:val="EBEBEB"/>
              </w:rPr>
              <w:t xml:space="preserve">() == </w:t>
            </w:r>
            <w:r>
              <w:rPr>
                <w:color w:val="54B33E"/>
              </w:rPr>
              <w:t>'3'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7EC3E6"/>
              </w:rPr>
              <w:t># ask user to save and exit</w:t>
            </w:r>
            <w:r>
              <w:rPr>
                <w:color w:val="7EC3E6"/>
              </w:rPr>
              <w:br/>
              <w:t xml:space="preserve">        </w:t>
            </w:r>
            <w:r>
              <w:rPr>
                <w:color w:val="ED864A"/>
              </w:rPr>
              <w:t>while True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choice = </w:t>
            </w:r>
            <w:r>
              <w:rPr>
                <w:color w:val="8888C6"/>
              </w:rPr>
              <w:t>input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</w:t>
            </w:r>
            <w:proofErr w:type="spellStart"/>
            <w:r>
              <w:rPr>
                <w:color w:val="ED864A"/>
              </w:rPr>
              <w:t>n</w:t>
            </w:r>
            <w:r>
              <w:rPr>
                <w:color w:val="54B33E"/>
              </w:rPr>
              <w:t>Save</w:t>
            </w:r>
            <w:proofErr w:type="spellEnd"/>
            <w:r>
              <w:rPr>
                <w:color w:val="54B33E"/>
              </w:rPr>
              <w:t xml:space="preserve"> changes to file? [Y/N]: </w:t>
            </w:r>
            <w:r>
              <w:rPr>
                <w:color w:val="ED864A"/>
              </w:rPr>
              <w:t>\t</w:t>
            </w:r>
            <w:r>
              <w:rPr>
                <w:color w:val="54B33E"/>
              </w:rPr>
              <w:t>"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    </w:t>
            </w:r>
            <w:r>
              <w:rPr>
                <w:color w:val="ED864A"/>
              </w:rPr>
              <w:t xml:space="preserve">if </w:t>
            </w:r>
            <w:proofErr w:type="spellStart"/>
            <w:r>
              <w:rPr>
                <w:color w:val="EBEBEB"/>
              </w:rPr>
              <w:t>choice.lower</w:t>
            </w:r>
            <w:proofErr w:type="spellEnd"/>
            <w:r>
              <w:rPr>
                <w:color w:val="EBEBEB"/>
              </w:rPr>
              <w:t xml:space="preserve">() == </w:t>
            </w:r>
            <w:r>
              <w:rPr>
                <w:color w:val="54B33E"/>
              </w:rPr>
              <w:t>"y"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()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</w:t>
            </w:r>
            <w:proofErr w:type="spellStart"/>
            <w:r>
              <w:rPr>
                <w:color w:val="ED864A"/>
              </w:rPr>
              <w:t>t</w:t>
            </w:r>
            <w:r>
              <w:rPr>
                <w:color w:val="54B33E"/>
              </w:rPr>
              <w:t>Saving</w:t>
            </w:r>
            <w:proofErr w:type="spellEnd"/>
            <w:r>
              <w:rPr>
                <w:color w:val="54B33E"/>
              </w:rPr>
              <w:t xml:space="preserve"> data to file..."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()</w:t>
            </w:r>
            <w:r>
              <w:rPr>
                <w:color w:val="EBEBEB"/>
              </w:rPr>
              <w:br/>
              <w:t xml:space="preserve">                </w:t>
            </w:r>
            <w:proofErr w:type="spellStart"/>
            <w:r>
              <w:rPr>
                <w:color w:val="EBEBEB"/>
              </w:rPr>
              <w:t>FileProcessor.save_data_to_file</w:t>
            </w:r>
            <w:proofErr w:type="spellEnd"/>
            <w:r>
              <w:rPr>
                <w:color w:val="EBEBEB"/>
              </w:rPr>
              <w:t>(</w:t>
            </w:r>
            <w:proofErr w:type="spellStart"/>
            <w:r>
              <w:rPr>
                <w:color w:val="EBEBEB"/>
              </w:rPr>
              <w:t>strFileName</w:t>
            </w:r>
            <w:proofErr w:type="spellEnd"/>
            <w:r>
              <w:rPr>
                <w:b/>
                <w:bCs/>
                <w:color w:val="ED864A"/>
              </w:rPr>
              <w:t xml:space="preserve">, </w:t>
            </w:r>
            <w:proofErr w:type="spellStart"/>
            <w:r>
              <w:rPr>
                <w:color w:val="EBEBEB"/>
              </w:rPr>
              <w:t>lstOfProductObjects</w:t>
            </w:r>
            <w:proofErr w:type="spellEnd"/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ED864A"/>
              </w:rPr>
              <w:t>break</w:t>
            </w:r>
            <w:r>
              <w:rPr>
                <w:color w:val="ED864A"/>
              </w:rPr>
              <w:br/>
              <w:t xml:space="preserve">            </w:t>
            </w:r>
            <w:proofErr w:type="spellStart"/>
            <w:r>
              <w:rPr>
                <w:color w:val="ED864A"/>
              </w:rPr>
              <w:t>elif</w:t>
            </w:r>
            <w:proofErr w:type="spellEnd"/>
            <w:r>
              <w:rPr>
                <w:color w:val="ED864A"/>
              </w:rPr>
              <w:t xml:space="preserve"> </w:t>
            </w:r>
            <w:proofErr w:type="spellStart"/>
            <w:r>
              <w:rPr>
                <w:color w:val="EBEBEB"/>
              </w:rPr>
              <w:t>choice.lower</w:t>
            </w:r>
            <w:proofErr w:type="spellEnd"/>
            <w:r>
              <w:rPr>
                <w:color w:val="EBEBEB"/>
              </w:rPr>
              <w:t xml:space="preserve">() == </w:t>
            </w:r>
            <w:r>
              <w:rPr>
                <w:color w:val="54B33E"/>
              </w:rPr>
              <w:t>"n"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()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</w:t>
            </w:r>
            <w:proofErr w:type="spellStart"/>
            <w:r>
              <w:rPr>
                <w:color w:val="ED864A"/>
              </w:rPr>
              <w:t>t</w:t>
            </w:r>
            <w:r>
              <w:rPr>
                <w:color w:val="54B33E"/>
              </w:rPr>
              <w:t>Data</w:t>
            </w:r>
            <w:proofErr w:type="spellEnd"/>
            <w:r>
              <w:rPr>
                <w:color w:val="54B33E"/>
              </w:rPr>
              <w:t xml:space="preserve"> not saved to file..."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ED864A"/>
              </w:rPr>
              <w:t>break</w:t>
            </w:r>
            <w:r>
              <w:rPr>
                <w:color w:val="ED864A"/>
              </w:rPr>
              <w:br/>
              <w:t xml:space="preserve">            else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\n\t</w:t>
            </w:r>
            <w:r>
              <w:rPr>
                <w:color w:val="54B33E"/>
              </w:rPr>
              <w:t xml:space="preserve">" </w:t>
            </w:r>
            <w:r>
              <w:rPr>
                <w:color w:val="EBEBEB"/>
              </w:rPr>
              <w:t xml:space="preserve">+ </w:t>
            </w:r>
            <w:proofErr w:type="spellStart"/>
            <w:r>
              <w:rPr>
                <w:color w:val="EBEBEB"/>
              </w:rPr>
              <w:t>errorCode</w:t>
            </w:r>
            <w:proofErr w:type="spellEnd"/>
            <w:r>
              <w:rPr>
                <w:color w:val="EBEBEB"/>
              </w:rPr>
              <w:t xml:space="preserve"> + </w:t>
            </w:r>
            <w:r>
              <w:rPr>
                <w:color w:val="54B33E"/>
              </w:rPr>
              <w:t>": Invalid choice."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    </w:t>
            </w:r>
            <w:r>
              <w:rPr>
                <w:color w:val="7EC3E6"/>
              </w:rPr>
              <w:t>#     continue</w:t>
            </w:r>
            <w:r>
              <w:rPr>
                <w:color w:val="7EC3E6"/>
              </w:rPr>
              <w:br/>
              <w:t xml:space="preserve">        </w:t>
            </w:r>
            <w:r>
              <w:rPr>
                <w:color w:val="8888C6"/>
              </w:rPr>
              <w:t>input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</w:t>
            </w:r>
            <w:proofErr w:type="spellStart"/>
            <w:r>
              <w:rPr>
                <w:color w:val="ED864A"/>
              </w:rPr>
              <w:t>n</w:t>
            </w:r>
            <w:r>
              <w:rPr>
                <w:color w:val="54B33E"/>
              </w:rPr>
              <w:t>Press</w:t>
            </w:r>
            <w:proofErr w:type="spellEnd"/>
            <w:r>
              <w:rPr>
                <w:color w:val="54B33E"/>
              </w:rPr>
              <w:t xml:space="preserve"> ENTER key to quit the program."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ED864A"/>
              </w:rPr>
              <w:t>break</w:t>
            </w:r>
          </w:p>
        </w:tc>
      </w:tr>
    </w:tbl>
    <w:p w14:paraId="40476B95" w14:textId="74E174C8" w:rsidR="005578CD" w:rsidRDefault="009C52FB" w:rsidP="009C52FB">
      <w:pPr>
        <w:pStyle w:val="Caption"/>
      </w:pPr>
      <w:bookmarkStart w:id="1632" w:name="_Ref112866942"/>
      <w:r>
        <w:lastRenderedPageBreak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ins w:id="1633" w:author="Bambi C" w:date="2022-08-31T21:42:00Z">
        <w:r w:rsidR="00A8388E">
          <w:rPr>
            <w:noProof/>
          </w:rPr>
          <w:t>20</w:t>
        </w:r>
      </w:ins>
      <w:del w:id="1634" w:author="Bambi C" w:date="2022-08-31T21:42:00Z">
        <w:r w:rsidR="009A5CE6" w:rsidDel="00A8388E">
          <w:rPr>
            <w:noProof/>
          </w:rPr>
          <w:delText>19</w:delText>
        </w:r>
      </w:del>
      <w:del w:id="1635" w:author="Bambi C" w:date="2022-08-31T21:39:00Z">
        <w:r w:rsidDel="009A5CE6">
          <w:rPr>
            <w:noProof/>
          </w:rPr>
          <w:delText>17</w:delText>
        </w:r>
      </w:del>
      <w:r>
        <w:fldChar w:fldCharType="end"/>
      </w:r>
      <w:bookmarkEnd w:id="1632"/>
      <w:r>
        <w:t>. Source code for main body of script</w:t>
      </w:r>
    </w:p>
    <w:p w14:paraId="224379AE" w14:textId="749B68A5" w:rsidR="000F5B54" w:rsidRDefault="000F5B54" w:rsidP="000F5B54">
      <w:r>
        <w:t xml:space="preserve">A quick note on a new addition: </w:t>
      </w:r>
      <w:r w:rsidRPr="000F5B54">
        <w:rPr>
          <w:rFonts w:ascii="Consolas" w:hAnsi="Consolas" w:cs="Consolas"/>
          <w:rPrChange w:id="1636" w:author="Bambi C" w:date="2022-08-31T19:33:00Z">
            <w:rPr/>
          </w:rPrChange>
        </w:rPr>
        <w:t>try-except</w:t>
      </w:r>
      <w:r>
        <w:t xml:space="preserve"> exception statement</w:t>
      </w:r>
      <w:r w:rsidR="00BA26A0">
        <w:t xml:space="preserve"> (</w:t>
      </w:r>
      <w:ins w:id="1637" w:author="Bambi C" w:date="2022-08-31T21:43:00Z">
        <w:r w:rsidR="00A063DB">
          <w:fldChar w:fldCharType="begin"/>
        </w:r>
        <w:r w:rsidR="00A063DB">
          <w:instrText xml:space="preserve"> REF _Ref112874092 \h </w:instrText>
        </w:r>
      </w:ins>
      <w:r w:rsidR="00A063DB">
        <w:fldChar w:fldCharType="separate"/>
      </w:r>
      <w:ins w:id="1638" w:author="Bambi C" w:date="2022-08-31T21:43:00Z">
        <w:r w:rsidR="00A063DB">
          <w:t xml:space="preserve">Figure </w:t>
        </w:r>
        <w:r w:rsidR="00A063DB">
          <w:rPr>
            <w:noProof/>
          </w:rPr>
          <w:t>21</w:t>
        </w:r>
        <w:r w:rsidR="00A063DB">
          <w:fldChar w:fldCharType="end"/>
        </w:r>
      </w:ins>
      <w:del w:id="1639" w:author="Bambi C" w:date="2022-08-31T21:43:00Z">
        <w:r w:rsidR="00E84FC5" w:rsidDel="00A8388E">
          <w:fldChar w:fldCharType="begin"/>
        </w:r>
        <w:r w:rsidR="00E84FC5" w:rsidDel="00A8388E">
          <w:delInstrText xml:space="preserve"> REF _Ref109757300 \h </w:delInstrText>
        </w:r>
        <w:r w:rsidR="00E84FC5" w:rsidDel="00A8388E">
          <w:fldChar w:fldCharType="separate"/>
        </w:r>
      </w:del>
      <w:del w:id="1640" w:author="Bambi C" w:date="2022-08-31T21:42:00Z">
        <w:r w:rsidR="00E84FC5" w:rsidDel="00A8388E">
          <w:delText xml:space="preserve">Figure </w:delText>
        </w:r>
        <w:r w:rsidR="00E84FC5" w:rsidDel="00A8388E">
          <w:rPr>
            <w:noProof/>
          </w:rPr>
          <w:delText>18</w:delText>
        </w:r>
      </w:del>
      <w:del w:id="1641" w:author="Bambi C" w:date="2022-08-31T21:43:00Z">
        <w:r w:rsidR="00E84FC5" w:rsidDel="00A8388E">
          <w:fldChar w:fldCharType="end"/>
        </w:r>
      </w:del>
      <w:r w:rsidR="00BA26A0">
        <w:t>)</w:t>
      </w:r>
      <w:r>
        <w:t xml:space="preserve">. This statement was added to for exception handling if the file specified when variable </w:t>
      </w:r>
      <w:proofErr w:type="spellStart"/>
      <w:r w:rsidRPr="00A063DB">
        <w:rPr>
          <w:rFonts w:ascii="Consolas" w:hAnsi="Consolas" w:cs="Consolas"/>
          <w:rPrChange w:id="1642" w:author="Bambi C" w:date="2022-08-31T21:44:00Z">
            <w:rPr/>
          </w:rPrChange>
        </w:rPr>
        <w:t>strFileName</w:t>
      </w:r>
      <w:proofErr w:type="spellEnd"/>
      <w:r>
        <w:t xml:space="preserve"> was defined. If the file is not found (e.g., filename is incorrect, file is in wrong directory), then the program will throw the built-in exception string value of the </w:t>
      </w:r>
      <w:proofErr w:type="spellStart"/>
      <w:r w:rsidRPr="000F5B54">
        <w:rPr>
          <w:rFonts w:ascii="Consolas" w:hAnsi="Consolas" w:cs="Consolas"/>
          <w:rPrChange w:id="1643" w:author="Bambi C" w:date="2022-08-31T19:33:00Z">
            <w:rPr/>
          </w:rPrChange>
        </w:rPr>
        <w:t>FileNotFoundError</w:t>
      </w:r>
      <w:proofErr w:type="spellEnd"/>
      <w:r>
        <w:t xml:space="preserve">. Under the else statement if file is found, then program effectively starts by reading the file and populating object </w:t>
      </w:r>
      <w:proofErr w:type="spellStart"/>
      <w:r w:rsidRPr="00DF1F96">
        <w:rPr>
          <w:rFonts w:ascii="Consolas" w:hAnsi="Consolas" w:cs="Consolas"/>
        </w:rPr>
        <w:t>lstOfProductObjects</w:t>
      </w:r>
      <w:proofErr w:type="spellEnd"/>
      <w:r>
        <w:t xml:space="preserve"> with the data from the file.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640"/>
      </w:tblGrid>
      <w:tr w:rsidR="000F5B54" w:rsidRPr="000527C0" w14:paraId="10854816" w14:textId="77777777" w:rsidTr="00DF1F96">
        <w:tc>
          <w:tcPr>
            <w:tcW w:w="8982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19FC25C" w14:textId="77777777" w:rsidR="000F5B54" w:rsidRDefault="000F5B54" w:rsidP="00DF1F96">
            <w:pPr>
              <w:pStyle w:val="HTMLPreformatted"/>
              <w:shd w:val="clear" w:color="auto" w:fill="131314"/>
              <w:rPr>
                <w:color w:val="EBEBEB"/>
              </w:rPr>
            </w:pPr>
            <w:r>
              <w:rPr>
                <w:color w:val="7EC3E6"/>
              </w:rPr>
              <w:t># Data -------------------------------------------------------------------- #</w:t>
            </w:r>
            <w:r>
              <w:rPr>
                <w:color w:val="7EC3E6"/>
              </w:rPr>
              <w:br/>
            </w:r>
            <w:proofErr w:type="spellStart"/>
            <w:r>
              <w:rPr>
                <w:color w:val="EBEBEB"/>
              </w:rPr>
              <w:t>strFileName</w:t>
            </w:r>
            <w:proofErr w:type="spellEnd"/>
            <w:r>
              <w:rPr>
                <w:color w:val="EBEBEB"/>
              </w:rPr>
              <w:t xml:space="preserve"> = </w:t>
            </w:r>
            <w:r>
              <w:rPr>
                <w:color w:val="54B33E"/>
              </w:rPr>
              <w:t>"products.txt"</w:t>
            </w:r>
            <w:r>
              <w:rPr>
                <w:color w:val="54B33E"/>
              </w:rPr>
              <w:br/>
            </w:r>
            <w:proofErr w:type="spellStart"/>
            <w:r>
              <w:rPr>
                <w:color w:val="EBEBEB"/>
              </w:rPr>
              <w:t>lstOfProductObjects</w:t>
            </w:r>
            <w:proofErr w:type="spellEnd"/>
            <w:r>
              <w:rPr>
                <w:color w:val="EBEBEB"/>
              </w:rPr>
              <w:t xml:space="preserve"> = []</w:t>
            </w:r>
            <w:r>
              <w:rPr>
                <w:color w:val="EBEBEB"/>
              </w:rPr>
              <w:br/>
            </w:r>
            <w:proofErr w:type="spellStart"/>
            <w:r>
              <w:rPr>
                <w:color w:val="EBEBEB"/>
              </w:rPr>
              <w:t>errorCode</w:t>
            </w:r>
            <w:proofErr w:type="spellEnd"/>
            <w:r>
              <w:rPr>
                <w:color w:val="EBEBEB"/>
              </w:rPr>
              <w:t xml:space="preserve"> = </w:t>
            </w:r>
            <w:r>
              <w:rPr>
                <w:color w:val="54B33E"/>
              </w:rPr>
              <w:t>"Error. Error</w:t>
            </w:r>
            <w:proofErr w:type="gramStart"/>
            <w:r>
              <w:rPr>
                <w:color w:val="54B33E"/>
              </w:rPr>
              <w:t>. :</w:t>
            </w:r>
            <w:proofErr w:type="gramEnd"/>
            <w:r>
              <w:rPr>
                <w:color w:val="54B33E"/>
              </w:rPr>
              <w:t xml:space="preserve"> "</w:t>
            </w:r>
          </w:p>
          <w:p w14:paraId="38EFF51A" w14:textId="77777777" w:rsidR="000F5B54" w:rsidRDefault="000F5B54" w:rsidP="00DF1F96">
            <w:pPr>
              <w:pStyle w:val="HTMLPreformatted"/>
              <w:keepNext/>
              <w:shd w:val="clear" w:color="auto" w:fill="131314"/>
              <w:rPr>
                <w:color w:val="7EC3E6"/>
              </w:rPr>
            </w:pPr>
          </w:p>
          <w:p w14:paraId="689AAA54" w14:textId="77777777" w:rsidR="000F5B54" w:rsidRPr="00DF1F96" w:rsidRDefault="000F5B54" w:rsidP="00BA26A0">
            <w:pPr>
              <w:pStyle w:val="HTMLPreformatted"/>
              <w:keepNext/>
              <w:shd w:val="clear" w:color="auto" w:fill="131314"/>
              <w:rPr>
                <w:color w:val="EBEBEB"/>
              </w:rPr>
            </w:pPr>
            <w:r>
              <w:rPr>
                <w:color w:val="7EC3E6"/>
              </w:rPr>
              <w:t># Main Body of Script  ---------------------------------------------------- #</w:t>
            </w:r>
            <w:r>
              <w:rPr>
                <w:color w:val="7EC3E6"/>
              </w:rPr>
              <w:br/>
              <w:t># Load data from file into a list of product objects when script starts</w:t>
            </w:r>
            <w:r>
              <w:rPr>
                <w:color w:val="7EC3E6"/>
              </w:rPr>
              <w:br/>
            </w:r>
            <w:r>
              <w:rPr>
                <w:color w:val="ED864A"/>
              </w:rPr>
              <w:t>try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file = </w:t>
            </w:r>
            <w:r>
              <w:rPr>
                <w:color w:val="8888C6"/>
              </w:rPr>
              <w:t>open</w:t>
            </w:r>
            <w:r>
              <w:rPr>
                <w:color w:val="EBEBEB"/>
              </w:rPr>
              <w:t>(</w:t>
            </w:r>
            <w:proofErr w:type="spellStart"/>
            <w:r>
              <w:rPr>
                <w:color w:val="EBEBEB"/>
              </w:rPr>
              <w:t>strFileName</w:t>
            </w:r>
            <w:proofErr w:type="spellEnd"/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</w:r>
            <w:r>
              <w:rPr>
                <w:color w:val="ED864A"/>
              </w:rPr>
              <w:t xml:space="preserve">except </w:t>
            </w:r>
            <w:proofErr w:type="spellStart"/>
            <w:r>
              <w:rPr>
                <w:color w:val="8888C6"/>
              </w:rPr>
              <w:t>FileNotFoundError</w:t>
            </w:r>
            <w:proofErr w:type="spellEnd"/>
            <w:r>
              <w:rPr>
                <w:color w:val="8888C6"/>
              </w:rPr>
              <w:t xml:space="preserve"> </w:t>
            </w:r>
            <w:r>
              <w:rPr>
                <w:color w:val="ED864A"/>
              </w:rPr>
              <w:t xml:space="preserve">as </w:t>
            </w:r>
            <w:r>
              <w:rPr>
                <w:color w:val="EBEBEB"/>
              </w:rPr>
              <w:t>e:</w:t>
            </w:r>
            <w:r>
              <w:rPr>
                <w:color w:val="EBEBEB"/>
              </w:rPr>
              <w:br/>
              <w:t xml:space="preserve">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\n\t</w:t>
            </w:r>
            <w:r>
              <w:rPr>
                <w:color w:val="54B33E"/>
              </w:rPr>
              <w:t xml:space="preserve">" </w:t>
            </w:r>
            <w:r>
              <w:rPr>
                <w:color w:val="EBEBEB"/>
              </w:rPr>
              <w:t xml:space="preserve">+ </w:t>
            </w:r>
            <w:proofErr w:type="spellStart"/>
            <w:r>
              <w:rPr>
                <w:color w:val="EBEBEB"/>
              </w:rPr>
              <w:t>errorCode</w:t>
            </w:r>
            <w:proofErr w:type="spellEnd"/>
            <w:r>
              <w:rPr>
                <w:color w:val="EBEBEB"/>
              </w:rPr>
              <w:t xml:space="preserve"> + </w:t>
            </w:r>
            <w:proofErr w:type="spellStart"/>
            <w:r>
              <w:rPr>
                <w:color w:val="EBEBEB"/>
              </w:rPr>
              <w:t>e.</w:t>
            </w:r>
            <w:r>
              <w:rPr>
                <w:color w:val="B200B2"/>
              </w:rPr>
              <w:t>__str</w:t>
            </w:r>
            <w:proofErr w:type="spellEnd"/>
            <w:r>
              <w:rPr>
                <w:color w:val="B200B2"/>
              </w:rPr>
              <w:t>__</w:t>
            </w:r>
            <w:r>
              <w:rPr>
                <w:color w:val="EBEBEB"/>
              </w:rPr>
              <w:t>())</w:t>
            </w:r>
            <w:r>
              <w:rPr>
                <w:color w:val="EBEBEB"/>
              </w:rPr>
              <w:br/>
            </w:r>
            <w:r>
              <w:rPr>
                <w:color w:val="ED864A"/>
              </w:rPr>
              <w:t xml:space="preserve">except </w:t>
            </w:r>
            <w:r>
              <w:rPr>
                <w:color w:val="8888C6"/>
              </w:rPr>
              <w:t xml:space="preserve">Exception </w:t>
            </w:r>
            <w:r>
              <w:rPr>
                <w:color w:val="ED864A"/>
              </w:rPr>
              <w:t xml:space="preserve">as </w:t>
            </w:r>
            <w:r>
              <w:rPr>
                <w:color w:val="EBEBEB"/>
              </w:rPr>
              <w:t>e:</w:t>
            </w:r>
            <w:r>
              <w:rPr>
                <w:color w:val="EBEBEB"/>
              </w:rPr>
              <w:br/>
              <w:t xml:space="preserve">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(e)</w:t>
            </w:r>
            <w:r>
              <w:rPr>
                <w:color w:val="EBEBEB"/>
              </w:rPr>
              <w:br/>
            </w:r>
            <w:r>
              <w:rPr>
                <w:color w:val="ED864A"/>
              </w:rPr>
              <w:t>else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</w:t>
            </w:r>
            <w:proofErr w:type="spellStart"/>
            <w:r>
              <w:rPr>
                <w:color w:val="EBEBEB"/>
              </w:rPr>
              <w:t>lstOfProductObjects</w:t>
            </w:r>
            <w:proofErr w:type="spellEnd"/>
            <w:r>
              <w:rPr>
                <w:color w:val="EBEBEB"/>
              </w:rPr>
              <w:t xml:space="preserve"> = </w:t>
            </w:r>
            <w:proofErr w:type="spellStart"/>
            <w:r>
              <w:rPr>
                <w:color w:val="EBEBEB"/>
              </w:rPr>
              <w:t>FileProcessor</w:t>
            </w:r>
            <w:proofErr w:type="spellEnd"/>
            <w:r>
              <w:rPr>
                <w:color w:val="EBEBEB"/>
              </w:rPr>
              <w:t>.\</w:t>
            </w:r>
            <w:r>
              <w:rPr>
                <w:color w:val="EBEBEB"/>
              </w:rPr>
              <w:br/>
              <w:t xml:space="preserve">        </w:t>
            </w:r>
            <w:proofErr w:type="spellStart"/>
            <w:r>
              <w:rPr>
                <w:color w:val="EBEBEB"/>
              </w:rPr>
              <w:t>read_data_from_file</w:t>
            </w:r>
            <w:proofErr w:type="spellEnd"/>
            <w:r>
              <w:rPr>
                <w:color w:val="EBEBEB"/>
              </w:rPr>
              <w:t>(</w:t>
            </w:r>
            <w:proofErr w:type="spellStart"/>
            <w:r>
              <w:rPr>
                <w:color w:val="EBEBEB"/>
              </w:rPr>
              <w:t>strFileName</w:t>
            </w:r>
            <w:proofErr w:type="spellEnd"/>
            <w:r>
              <w:rPr>
                <w:b/>
                <w:bCs/>
                <w:color w:val="ED864A"/>
              </w:rPr>
              <w:t xml:space="preserve">, </w:t>
            </w:r>
            <w:proofErr w:type="spellStart"/>
            <w:r>
              <w:rPr>
                <w:color w:val="EBEBEB"/>
              </w:rPr>
              <w:t>lstOfProductObjects</w:t>
            </w:r>
            <w:proofErr w:type="spellEnd"/>
            <w:r>
              <w:rPr>
                <w:color w:val="EBEBEB"/>
              </w:rPr>
              <w:t>)</w:t>
            </w:r>
          </w:p>
        </w:tc>
      </w:tr>
    </w:tbl>
    <w:p w14:paraId="22ECB7F4" w14:textId="06ACA91C" w:rsidR="000F5B54" w:rsidRPr="000F5B54" w:rsidRDefault="00BA26A0" w:rsidP="00E84FC5">
      <w:pPr>
        <w:pStyle w:val="Caption"/>
      </w:pPr>
      <w:bookmarkStart w:id="1644" w:name="_Ref112874092"/>
      <w:bookmarkStart w:id="1645" w:name="_Ref11287462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ins w:id="1646" w:author="Bambi C" w:date="2022-08-31T21:42:00Z">
        <w:r w:rsidR="00A8388E">
          <w:rPr>
            <w:noProof/>
          </w:rPr>
          <w:t>21</w:t>
        </w:r>
      </w:ins>
      <w:del w:id="1647" w:author="Bambi C" w:date="2022-08-31T21:42:00Z">
        <w:r w:rsidR="009A5CE6" w:rsidDel="00A8388E">
          <w:rPr>
            <w:noProof/>
          </w:rPr>
          <w:delText>20</w:delText>
        </w:r>
      </w:del>
      <w:del w:id="1648" w:author="Bambi C" w:date="2022-08-31T21:39:00Z">
        <w:r w:rsidDel="009A5CE6">
          <w:rPr>
            <w:noProof/>
          </w:rPr>
          <w:delText>18</w:delText>
        </w:r>
      </w:del>
      <w:r>
        <w:fldChar w:fldCharType="end"/>
      </w:r>
      <w:bookmarkEnd w:id="1644"/>
      <w:r>
        <w:t>. Source code for try-except exception statement</w:t>
      </w:r>
      <w:bookmarkEnd w:id="1645"/>
    </w:p>
    <w:p w14:paraId="0F0DCDA4" w14:textId="77777777" w:rsidR="00037B5C" w:rsidRDefault="00037B5C" w:rsidP="00D97C89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</w:t>
      </w:r>
      <w:r w:rsidRPr="000527C0">
        <w:t>e</w:t>
      </w:r>
      <w:r w:rsidRPr="000527C0">
        <w:t xml:space="preserve"> of Contents</w:t>
      </w:r>
      <w:r w:rsidRPr="000527C0">
        <w:fldChar w:fldCharType="end"/>
      </w:r>
      <w:r w:rsidRPr="000527C0">
        <w:t>]</w:t>
      </w:r>
    </w:p>
    <w:p w14:paraId="713C4009" w14:textId="0C101F7F" w:rsidR="00F20E3E" w:rsidRPr="000527C0" w:rsidRDefault="00374946" w:rsidP="000663EC">
      <w:pPr>
        <w:pStyle w:val="Heading3"/>
      </w:pPr>
      <w:bookmarkStart w:id="1649" w:name="_Toc112243326"/>
      <w:bookmarkStart w:id="1650" w:name="_Toc112243581"/>
      <w:bookmarkStart w:id="1651" w:name="_Toc112264545"/>
      <w:bookmarkStart w:id="1652" w:name="_Toc112269827"/>
      <w:bookmarkStart w:id="1653" w:name="_Toc112243327"/>
      <w:bookmarkStart w:id="1654" w:name="_Toc112243582"/>
      <w:bookmarkStart w:id="1655" w:name="_Toc112264546"/>
      <w:bookmarkStart w:id="1656" w:name="_Toc112269828"/>
      <w:bookmarkStart w:id="1657" w:name="_Toc112243328"/>
      <w:bookmarkStart w:id="1658" w:name="_Toc112243583"/>
      <w:bookmarkStart w:id="1659" w:name="_Toc112264547"/>
      <w:bookmarkStart w:id="1660" w:name="_Toc112269829"/>
      <w:bookmarkStart w:id="1661" w:name="_Toc112243329"/>
      <w:bookmarkStart w:id="1662" w:name="_Toc112243584"/>
      <w:bookmarkStart w:id="1663" w:name="_Toc112264548"/>
      <w:bookmarkStart w:id="1664" w:name="_Toc112269830"/>
      <w:bookmarkStart w:id="1665" w:name="_Toc112243364"/>
      <w:bookmarkStart w:id="1666" w:name="_Toc112243619"/>
      <w:bookmarkStart w:id="1667" w:name="_Toc112264583"/>
      <w:bookmarkStart w:id="1668" w:name="_Toc112269865"/>
      <w:bookmarkStart w:id="1669" w:name="_Toc112243365"/>
      <w:bookmarkStart w:id="1670" w:name="_Toc112243620"/>
      <w:bookmarkStart w:id="1671" w:name="_Toc112264584"/>
      <w:bookmarkStart w:id="1672" w:name="_Toc112269866"/>
      <w:bookmarkStart w:id="1673" w:name="_Toc111378241"/>
      <w:bookmarkStart w:id="1674" w:name="_Toc111401795"/>
      <w:bookmarkStart w:id="1675" w:name="_Toc111378242"/>
      <w:bookmarkStart w:id="1676" w:name="_Toc111401796"/>
      <w:bookmarkStart w:id="1677" w:name="_Toc111378243"/>
      <w:bookmarkStart w:id="1678" w:name="_Toc111401797"/>
      <w:bookmarkStart w:id="1679" w:name="_Toc111378244"/>
      <w:bookmarkStart w:id="1680" w:name="_Toc111401798"/>
      <w:bookmarkStart w:id="1681" w:name="_Toc111378246"/>
      <w:bookmarkStart w:id="1682" w:name="_Toc111401800"/>
      <w:bookmarkStart w:id="1683" w:name="_Toc111378247"/>
      <w:bookmarkStart w:id="1684" w:name="_Toc111401801"/>
      <w:bookmarkStart w:id="1685" w:name="_Toc111378248"/>
      <w:bookmarkStart w:id="1686" w:name="_Toc111401802"/>
      <w:bookmarkStart w:id="1687" w:name="_Toc111378249"/>
      <w:bookmarkStart w:id="1688" w:name="_Toc111401803"/>
      <w:bookmarkStart w:id="1689" w:name="_Toc111378250"/>
      <w:bookmarkStart w:id="1690" w:name="_Toc111401804"/>
      <w:bookmarkStart w:id="1691" w:name="_Toc111378251"/>
      <w:bookmarkStart w:id="1692" w:name="_Toc111401805"/>
      <w:bookmarkStart w:id="1693" w:name="_Toc111378252"/>
      <w:bookmarkStart w:id="1694" w:name="_Toc111401806"/>
      <w:bookmarkStart w:id="1695" w:name="_Toc111378253"/>
      <w:bookmarkStart w:id="1696" w:name="_Toc111401807"/>
      <w:bookmarkStart w:id="1697" w:name="_Toc111378254"/>
      <w:bookmarkStart w:id="1698" w:name="_Toc111401808"/>
      <w:bookmarkStart w:id="1699" w:name="_Toc110380189"/>
      <w:bookmarkStart w:id="1700" w:name="_Toc110350315"/>
      <w:bookmarkStart w:id="1701" w:name="_Toc110380190"/>
      <w:bookmarkStart w:id="1702" w:name="_Toc110350316"/>
      <w:bookmarkStart w:id="1703" w:name="_Toc110380191"/>
      <w:bookmarkStart w:id="1704" w:name="_Toc110350317"/>
      <w:bookmarkStart w:id="1705" w:name="_Toc110380192"/>
      <w:bookmarkStart w:id="1706" w:name="_Toc110350318"/>
      <w:bookmarkStart w:id="1707" w:name="_Toc110380193"/>
      <w:bookmarkStart w:id="1708" w:name="_Toc110350321"/>
      <w:bookmarkStart w:id="1709" w:name="_Toc110380196"/>
      <w:bookmarkStart w:id="1710" w:name="_Toc110350322"/>
      <w:bookmarkStart w:id="1711" w:name="_Toc110380197"/>
      <w:bookmarkStart w:id="1712" w:name="_Toc110350323"/>
      <w:bookmarkStart w:id="1713" w:name="_Toc110380198"/>
      <w:bookmarkStart w:id="1714" w:name="_Toc110350324"/>
      <w:bookmarkStart w:id="1715" w:name="_Toc110380199"/>
      <w:bookmarkStart w:id="1716" w:name="_Toc110350325"/>
      <w:bookmarkStart w:id="1717" w:name="_Toc110380200"/>
      <w:bookmarkStart w:id="1718" w:name="_Toc110350326"/>
      <w:bookmarkStart w:id="1719" w:name="_Toc110380201"/>
      <w:bookmarkStart w:id="1720" w:name="_Toc110350327"/>
      <w:bookmarkStart w:id="1721" w:name="_Toc110380202"/>
      <w:bookmarkStart w:id="1722" w:name="_Toc110350328"/>
      <w:bookmarkStart w:id="1723" w:name="_Toc110380203"/>
      <w:bookmarkStart w:id="1724" w:name="_Toc110350329"/>
      <w:bookmarkStart w:id="1725" w:name="_Toc110380204"/>
      <w:bookmarkStart w:id="1726" w:name="_Toc110350330"/>
      <w:bookmarkStart w:id="1727" w:name="_Toc110380205"/>
      <w:bookmarkStart w:id="1728" w:name="_Toc110350331"/>
      <w:bookmarkStart w:id="1729" w:name="_Toc110380206"/>
      <w:bookmarkStart w:id="1730" w:name="_Toc110350332"/>
      <w:bookmarkStart w:id="1731" w:name="_Toc110380207"/>
      <w:bookmarkStart w:id="1732" w:name="_Toc110350339"/>
      <w:bookmarkStart w:id="1733" w:name="_Toc110380214"/>
      <w:bookmarkStart w:id="1734" w:name="_Toc110350340"/>
      <w:bookmarkStart w:id="1735" w:name="_Toc110380215"/>
      <w:bookmarkStart w:id="1736" w:name="_Toc110350341"/>
      <w:bookmarkStart w:id="1737" w:name="_Toc110380216"/>
      <w:bookmarkStart w:id="1738" w:name="_Toc110350342"/>
      <w:bookmarkStart w:id="1739" w:name="_Toc110380217"/>
      <w:bookmarkStart w:id="1740" w:name="_Toc110350343"/>
      <w:bookmarkStart w:id="1741" w:name="_Toc110380218"/>
      <w:bookmarkStart w:id="1742" w:name="_Toc110350344"/>
      <w:bookmarkStart w:id="1743" w:name="_Toc110380219"/>
      <w:bookmarkStart w:id="1744" w:name="_Toc110350345"/>
      <w:bookmarkStart w:id="1745" w:name="_Toc110380220"/>
      <w:bookmarkStart w:id="1746" w:name="_Toc110350346"/>
      <w:bookmarkStart w:id="1747" w:name="_Toc110380221"/>
      <w:bookmarkStart w:id="1748" w:name="_Toc110350347"/>
      <w:bookmarkStart w:id="1749" w:name="_Toc110380222"/>
      <w:bookmarkStart w:id="1750" w:name="_Toc110350348"/>
      <w:bookmarkStart w:id="1751" w:name="_Toc110380223"/>
      <w:bookmarkStart w:id="1752" w:name="_Toc110350349"/>
      <w:bookmarkStart w:id="1753" w:name="_Toc110380224"/>
      <w:bookmarkStart w:id="1754" w:name="_Toc110350350"/>
      <w:bookmarkStart w:id="1755" w:name="_Toc110380225"/>
      <w:bookmarkStart w:id="1756" w:name="_Toc110350351"/>
      <w:bookmarkStart w:id="1757" w:name="_Toc110380226"/>
      <w:bookmarkStart w:id="1758" w:name="_Toc110350352"/>
      <w:bookmarkStart w:id="1759" w:name="_Toc110380227"/>
      <w:bookmarkStart w:id="1760" w:name="_Toc110350353"/>
      <w:bookmarkStart w:id="1761" w:name="_Toc110380228"/>
      <w:bookmarkStart w:id="1762" w:name="_Toc110350354"/>
      <w:bookmarkStart w:id="1763" w:name="_Toc110380229"/>
      <w:bookmarkStart w:id="1764" w:name="_Toc110350355"/>
      <w:bookmarkStart w:id="1765" w:name="_Toc110380230"/>
      <w:bookmarkStart w:id="1766" w:name="_Toc110350356"/>
      <w:bookmarkStart w:id="1767" w:name="_Toc110380231"/>
      <w:bookmarkStart w:id="1768" w:name="_Toc110350357"/>
      <w:bookmarkStart w:id="1769" w:name="_Toc110380232"/>
      <w:bookmarkStart w:id="1770" w:name="_Toc110350358"/>
      <w:bookmarkStart w:id="1771" w:name="_Toc110380233"/>
      <w:bookmarkStart w:id="1772" w:name="_Toc110350361"/>
      <w:bookmarkStart w:id="1773" w:name="_Toc110380236"/>
      <w:bookmarkStart w:id="1774" w:name="_Toc110350362"/>
      <w:bookmarkStart w:id="1775" w:name="_Toc110380237"/>
      <w:bookmarkStart w:id="1776" w:name="_Toc109750109"/>
      <w:bookmarkStart w:id="1777" w:name="_Toc110350363"/>
      <w:bookmarkStart w:id="1778" w:name="_Toc110380238"/>
      <w:bookmarkStart w:id="1779" w:name="_Toc109750007"/>
      <w:bookmarkStart w:id="1780" w:name="_Toc109750059"/>
      <w:bookmarkStart w:id="1781" w:name="_Toc109750110"/>
      <w:bookmarkStart w:id="1782" w:name="_Toc109750160"/>
      <w:bookmarkStart w:id="1783" w:name="_Toc109750301"/>
      <w:bookmarkStart w:id="1784" w:name="_Toc110350364"/>
      <w:bookmarkStart w:id="1785" w:name="_Toc110380239"/>
      <w:bookmarkStart w:id="1786" w:name="_Toc109750008"/>
      <w:bookmarkStart w:id="1787" w:name="_Toc109750060"/>
      <w:bookmarkStart w:id="1788" w:name="_Toc109750111"/>
      <w:bookmarkStart w:id="1789" w:name="_Toc109750161"/>
      <w:bookmarkStart w:id="1790" w:name="_Toc109750252"/>
      <w:bookmarkStart w:id="1791" w:name="_Toc109750302"/>
      <w:bookmarkStart w:id="1792" w:name="_Toc109750352"/>
      <w:bookmarkStart w:id="1793" w:name="_Toc109750444"/>
      <w:bookmarkStart w:id="1794" w:name="_Toc109750493"/>
      <w:bookmarkStart w:id="1795" w:name="_Toc110350365"/>
      <w:bookmarkStart w:id="1796" w:name="_Toc110380240"/>
      <w:bookmarkStart w:id="1797" w:name="_Toc109750009"/>
      <w:bookmarkStart w:id="1798" w:name="_Toc109750061"/>
      <w:bookmarkStart w:id="1799" w:name="_Toc109750112"/>
      <w:bookmarkStart w:id="1800" w:name="_Toc109750162"/>
      <w:bookmarkStart w:id="1801" w:name="_Toc109750253"/>
      <w:bookmarkStart w:id="1802" w:name="_Toc109750303"/>
      <w:bookmarkStart w:id="1803" w:name="_Toc109750353"/>
      <w:bookmarkStart w:id="1804" w:name="_Toc109750445"/>
      <w:bookmarkStart w:id="1805" w:name="_Toc109750494"/>
      <w:bookmarkStart w:id="1806" w:name="_Toc110350366"/>
      <w:bookmarkStart w:id="1807" w:name="_Toc110380241"/>
      <w:bookmarkStart w:id="1808" w:name="_Toc109750010"/>
      <w:bookmarkStart w:id="1809" w:name="_Toc109750062"/>
      <w:bookmarkStart w:id="1810" w:name="_Toc109750113"/>
      <w:bookmarkStart w:id="1811" w:name="_Toc109750163"/>
      <w:bookmarkStart w:id="1812" w:name="_Toc109750254"/>
      <w:bookmarkStart w:id="1813" w:name="_Toc109750304"/>
      <w:bookmarkStart w:id="1814" w:name="_Toc109750354"/>
      <w:bookmarkStart w:id="1815" w:name="_Toc109750446"/>
      <w:bookmarkStart w:id="1816" w:name="_Toc109750495"/>
      <w:bookmarkStart w:id="1817" w:name="_Toc110350367"/>
      <w:bookmarkStart w:id="1818" w:name="_Toc110380242"/>
      <w:bookmarkStart w:id="1819" w:name="_Toc109750011"/>
      <w:bookmarkStart w:id="1820" w:name="_Toc109750063"/>
      <w:bookmarkStart w:id="1821" w:name="_Toc109750114"/>
      <w:bookmarkStart w:id="1822" w:name="_Toc109750164"/>
      <w:bookmarkStart w:id="1823" w:name="_Toc109750255"/>
      <w:bookmarkStart w:id="1824" w:name="_Toc109750305"/>
      <w:bookmarkStart w:id="1825" w:name="_Toc109750355"/>
      <w:bookmarkStart w:id="1826" w:name="_Toc109750447"/>
      <w:bookmarkStart w:id="1827" w:name="_Toc109750496"/>
      <w:bookmarkStart w:id="1828" w:name="_Toc110350368"/>
      <w:bookmarkStart w:id="1829" w:name="_Toc110380243"/>
      <w:bookmarkStart w:id="1830" w:name="_Toc109750012"/>
      <w:bookmarkStart w:id="1831" w:name="_Toc109750064"/>
      <w:bookmarkStart w:id="1832" w:name="_Toc109750115"/>
      <w:bookmarkStart w:id="1833" w:name="_Toc109750165"/>
      <w:bookmarkStart w:id="1834" w:name="_Toc109750256"/>
      <w:bookmarkStart w:id="1835" w:name="_Toc109750306"/>
      <w:bookmarkStart w:id="1836" w:name="_Toc109750356"/>
      <w:bookmarkStart w:id="1837" w:name="_Toc109750448"/>
      <w:bookmarkStart w:id="1838" w:name="_Toc109750497"/>
      <w:bookmarkStart w:id="1839" w:name="_Toc110350369"/>
      <w:bookmarkStart w:id="1840" w:name="_Toc110380244"/>
      <w:bookmarkStart w:id="1841" w:name="_Toc109750013"/>
      <w:bookmarkStart w:id="1842" w:name="_Toc109750065"/>
      <w:bookmarkStart w:id="1843" w:name="_Toc109750116"/>
      <w:bookmarkStart w:id="1844" w:name="_Toc109750166"/>
      <w:bookmarkStart w:id="1845" w:name="_Toc109750257"/>
      <w:bookmarkStart w:id="1846" w:name="_Toc109750307"/>
      <w:bookmarkStart w:id="1847" w:name="_Toc109750357"/>
      <w:bookmarkStart w:id="1848" w:name="_Toc109750449"/>
      <w:bookmarkStart w:id="1849" w:name="_Toc109750498"/>
      <w:bookmarkStart w:id="1850" w:name="_Toc110350370"/>
      <w:bookmarkStart w:id="1851" w:name="_Toc110380245"/>
      <w:bookmarkStart w:id="1852" w:name="_Toc110350371"/>
      <w:bookmarkStart w:id="1853" w:name="_Toc110380246"/>
      <w:bookmarkStart w:id="1854" w:name="_Toc108987783"/>
      <w:bookmarkStart w:id="1855" w:name="_Toc109061014"/>
      <w:bookmarkStart w:id="1856" w:name="_Toc109061052"/>
      <w:bookmarkStart w:id="1857" w:name="_Toc109061477"/>
      <w:bookmarkStart w:id="1858" w:name="_Toc109745660"/>
      <w:bookmarkStart w:id="1859" w:name="_Toc109745749"/>
      <w:bookmarkStart w:id="1860" w:name="_Toc109745790"/>
      <w:bookmarkStart w:id="1861" w:name="_Toc109745830"/>
      <w:bookmarkStart w:id="1862" w:name="_Toc109745872"/>
      <w:bookmarkStart w:id="1863" w:name="_Toc109745911"/>
      <w:bookmarkStart w:id="1864" w:name="_Toc109745952"/>
      <w:bookmarkStart w:id="1865" w:name="_Toc109745994"/>
      <w:bookmarkStart w:id="1866" w:name="_Toc109746035"/>
      <w:bookmarkStart w:id="1867" w:name="_Toc110350372"/>
      <w:bookmarkStart w:id="1868" w:name="_Toc110380247"/>
      <w:bookmarkStart w:id="1869" w:name="_Toc108987785"/>
      <w:bookmarkStart w:id="1870" w:name="_Toc109061016"/>
      <w:bookmarkStart w:id="1871" w:name="_Toc109061054"/>
      <w:bookmarkStart w:id="1872" w:name="_Toc109061479"/>
      <w:bookmarkStart w:id="1873" w:name="_Toc109745662"/>
      <w:bookmarkStart w:id="1874" w:name="_Toc109745751"/>
      <w:bookmarkStart w:id="1875" w:name="_Toc109745792"/>
      <w:bookmarkStart w:id="1876" w:name="_Toc109745832"/>
      <w:bookmarkStart w:id="1877" w:name="_Toc109745874"/>
      <w:bookmarkStart w:id="1878" w:name="_Toc109745913"/>
      <w:bookmarkStart w:id="1879" w:name="_Toc109745954"/>
      <w:bookmarkStart w:id="1880" w:name="_Toc109745996"/>
      <w:bookmarkStart w:id="1881" w:name="_Toc109746037"/>
      <w:bookmarkStart w:id="1882" w:name="_Toc110350374"/>
      <w:bookmarkStart w:id="1883" w:name="_Toc110380249"/>
      <w:bookmarkStart w:id="1884" w:name="_Toc109745664"/>
      <w:bookmarkStart w:id="1885" w:name="_Toc109745753"/>
      <w:bookmarkStart w:id="1886" w:name="_Toc109745794"/>
      <w:bookmarkStart w:id="1887" w:name="_Toc109745834"/>
      <w:bookmarkStart w:id="1888" w:name="_Toc109745876"/>
      <w:bookmarkStart w:id="1889" w:name="_Toc109745915"/>
      <w:bookmarkStart w:id="1890" w:name="_Toc109745956"/>
      <w:bookmarkStart w:id="1891" w:name="_Toc109745998"/>
      <w:bookmarkStart w:id="1892" w:name="_Toc109746039"/>
      <w:bookmarkStart w:id="1893" w:name="_Toc109749905"/>
      <w:bookmarkStart w:id="1894" w:name="_Toc109750016"/>
      <w:bookmarkStart w:id="1895" w:name="_Toc109750068"/>
      <w:bookmarkStart w:id="1896" w:name="_Toc109750119"/>
      <w:bookmarkStart w:id="1897" w:name="_Toc109750169"/>
      <w:bookmarkStart w:id="1898" w:name="_Toc109750211"/>
      <w:bookmarkStart w:id="1899" w:name="_Toc109750260"/>
      <w:bookmarkStart w:id="1900" w:name="_Toc109750310"/>
      <w:bookmarkStart w:id="1901" w:name="_Toc109750360"/>
      <w:bookmarkStart w:id="1902" w:name="_Toc109750402"/>
      <w:bookmarkStart w:id="1903" w:name="_Toc109750452"/>
      <w:bookmarkStart w:id="1904" w:name="_Toc109750501"/>
      <w:bookmarkStart w:id="1905" w:name="_Toc109750544"/>
      <w:bookmarkStart w:id="1906" w:name="_Toc109750587"/>
      <w:bookmarkStart w:id="1907" w:name="_Toc109750629"/>
      <w:bookmarkStart w:id="1908" w:name="_Toc109751948"/>
      <w:bookmarkStart w:id="1909" w:name="_Toc109758179"/>
      <w:bookmarkStart w:id="1910" w:name="_Toc110337666"/>
      <w:bookmarkStart w:id="1911" w:name="_Toc110338805"/>
      <w:bookmarkStart w:id="1912" w:name="_Toc110338841"/>
      <w:bookmarkStart w:id="1913" w:name="_Toc110338876"/>
      <w:bookmarkStart w:id="1914" w:name="_Toc110338911"/>
      <w:bookmarkStart w:id="1915" w:name="_Toc110340964"/>
      <w:bookmarkStart w:id="1916" w:name="_Toc110341115"/>
      <w:bookmarkStart w:id="1917" w:name="_Toc110341185"/>
      <w:bookmarkStart w:id="1918" w:name="_Toc110341252"/>
      <w:bookmarkStart w:id="1919" w:name="_Toc110349533"/>
      <w:bookmarkStart w:id="1920" w:name="_Toc110349629"/>
      <w:bookmarkStart w:id="1921" w:name="_Toc110350375"/>
      <w:bookmarkStart w:id="1922" w:name="_Toc110380250"/>
      <w:bookmarkStart w:id="1923" w:name="_Toc109745665"/>
      <w:bookmarkStart w:id="1924" w:name="_Toc109745754"/>
      <w:bookmarkStart w:id="1925" w:name="_Toc109745795"/>
      <w:bookmarkStart w:id="1926" w:name="_Toc109745835"/>
      <w:bookmarkStart w:id="1927" w:name="_Toc109745877"/>
      <w:bookmarkStart w:id="1928" w:name="_Toc109745916"/>
      <w:bookmarkStart w:id="1929" w:name="_Toc109745957"/>
      <w:bookmarkStart w:id="1930" w:name="_Toc109745999"/>
      <w:bookmarkStart w:id="1931" w:name="_Toc109746040"/>
      <w:bookmarkStart w:id="1932" w:name="_Toc109749906"/>
      <w:bookmarkStart w:id="1933" w:name="_Toc109750017"/>
      <w:bookmarkStart w:id="1934" w:name="_Toc109750069"/>
      <w:bookmarkStart w:id="1935" w:name="_Toc109750120"/>
      <w:bookmarkStart w:id="1936" w:name="_Toc109750170"/>
      <w:bookmarkStart w:id="1937" w:name="_Toc109750212"/>
      <w:bookmarkStart w:id="1938" w:name="_Toc109750261"/>
      <w:bookmarkStart w:id="1939" w:name="_Toc109750311"/>
      <w:bookmarkStart w:id="1940" w:name="_Toc109750361"/>
      <w:bookmarkStart w:id="1941" w:name="_Toc109750403"/>
      <w:bookmarkStart w:id="1942" w:name="_Toc109750453"/>
      <w:bookmarkStart w:id="1943" w:name="_Toc109750502"/>
      <w:bookmarkStart w:id="1944" w:name="_Toc109750545"/>
      <w:bookmarkStart w:id="1945" w:name="_Toc109750588"/>
      <w:bookmarkStart w:id="1946" w:name="_Toc109750630"/>
      <w:bookmarkStart w:id="1947" w:name="_Toc109751949"/>
      <w:bookmarkStart w:id="1948" w:name="_Toc109758180"/>
      <w:bookmarkStart w:id="1949" w:name="_Toc110337667"/>
      <w:bookmarkStart w:id="1950" w:name="_Toc110338806"/>
      <w:bookmarkStart w:id="1951" w:name="_Toc110338842"/>
      <w:bookmarkStart w:id="1952" w:name="_Toc110338877"/>
      <w:bookmarkStart w:id="1953" w:name="_Toc110338912"/>
      <w:bookmarkStart w:id="1954" w:name="_Toc110340965"/>
      <w:bookmarkStart w:id="1955" w:name="_Toc110341116"/>
      <w:bookmarkStart w:id="1956" w:name="_Toc110341186"/>
      <w:bookmarkStart w:id="1957" w:name="_Toc110341253"/>
      <w:bookmarkStart w:id="1958" w:name="_Toc110349534"/>
      <w:bookmarkStart w:id="1959" w:name="_Toc110349630"/>
      <w:bookmarkStart w:id="1960" w:name="_Toc110350376"/>
      <w:bookmarkStart w:id="1961" w:name="_Toc110380251"/>
      <w:bookmarkStart w:id="1962" w:name="_Toc112874074"/>
      <w:bookmarkEnd w:id="1649"/>
      <w:bookmarkEnd w:id="1650"/>
      <w:bookmarkEnd w:id="1651"/>
      <w:bookmarkEnd w:id="1652"/>
      <w:bookmarkEnd w:id="1653"/>
      <w:bookmarkEnd w:id="1654"/>
      <w:bookmarkEnd w:id="1655"/>
      <w:bookmarkEnd w:id="1656"/>
      <w:bookmarkEnd w:id="1657"/>
      <w:bookmarkEnd w:id="1658"/>
      <w:bookmarkEnd w:id="1659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r w:rsidRPr="000527C0">
        <w:t>Proposed solution</w:t>
      </w:r>
      <w:bookmarkEnd w:id="1962"/>
    </w:p>
    <w:p w14:paraId="482DFEB1" w14:textId="4CD19CE5" w:rsidR="00E24A34" w:rsidRPr="000527C0" w:rsidRDefault="00484B7E" w:rsidP="00AE188E">
      <w:r w:rsidRPr="000527C0">
        <w:lastRenderedPageBreak/>
        <w:t xml:space="preserve">The following source code is my program for </w:t>
      </w:r>
      <w:r w:rsidR="00BC00BC" w:rsidRPr="000527C0">
        <w:t>Assignment0</w:t>
      </w:r>
      <w:ins w:id="1963" w:author="Bambi C" w:date="2022-08-31T18:45:00Z">
        <w:r w:rsidR="005578CD">
          <w:t>8</w:t>
        </w:r>
      </w:ins>
      <w:del w:id="1964" w:author="Bambi C" w:date="2022-08-31T18:45:00Z">
        <w:r w:rsidR="00EF1018" w:rsidDel="005578CD">
          <w:delText>7</w:delText>
        </w:r>
      </w:del>
      <w:r w:rsidR="00BC00BC" w:rsidRPr="000527C0">
        <w:t xml:space="preserve"> </w:t>
      </w:r>
      <w:r w:rsidR="00993BED" w:rsidRPr="000527C0">
        <w:t>(</w:t>
      </w:r>
      <w:r w:rsidR="00993BED" w:rsidRPr="000527C0">
        <w:fldChar w:fldCharType="begin"/>
      </w:r>
      <w:r w:rsidR="00993BED" w:rsidRPr="000527C0">
        <w:instrText xml:space="preserve"> REF _Ref109757491 \h </w:instrText>
      </w:r>
      <w:r w:rsidR="000527C0">
        <w:instrText xml:space="preserve"> \* MERGEFORMAT </w:instrText>
      </w:r>
      <w:r w:rsidR="00993BED" w:rsidRPr="000527C0">
        <w:fldChar w:fldCharType="separate"/>
      </w:r>
      <w:ins w:id="1965" w:author="Bambi C" w:date="2022-08-31T21:45:00Z">
        <w:r w:rsidR="00E77609" w:rsidRPr="000527C0">
          <w:t xml:space="preserve">Figure </w:t>
        </w:r>
        <w:r w:rsidR="00E77609">
          <w:rPr>
            <w:noProof/>
          </w:rPr>
          <w:t>22</w:t>
        </w:r>
      </w:ins>
      <w:del w:id="1966" w:author="Bambi C" w:date="2022-08-31T21:45:00Z">
        <w:r w:rsidR="00AE188E" w:rsidRPr="000527C0" w:rsidDel="00E77609">
          <w:delText xml:space="preserve">Figure </w:delText>
        </w:r>
        <w:r w:rsidR="00AE188E" w:rsidDel="00E77609">
          <w:rPr>
            <w:noProof/>
          </w:rPr>
          <w:delText>18</w:delText>
        </w:r>
      </w:del>
      <w:r w:rsidR="00993BED" w:rsidRPr="000527C0">
        <w:fldChar w:fldCharType="end"/>
      </w:r>
      <w:r w:rsidR="00993BED" w:rsidRPr="000527C0">
        <w:t>)</w:t>
      </w:r>
      <w:r w:rsidR="005E0EAB">
        <w:t>.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640"/>
      </w:tblGrid>
      <w:tr w:rsidR="00F576DD" w:rsidRPr="000527C0" w14:paraId="152A9C0B" w14:textId="77777777" w:rsidTr="00FC1B96">
        <w:tc>
          <w:tcPr>
            <w:tcW w:w="8982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25ABB88C" w14:textId="40104B55" w:rsidR="008E009A" w:rsidRPr="00CF791D" w:rsidDel="005578CD" w:rsidRDefault="00FC1B96" w:rsidP="00D46796">
            <w:pPr>
              <w:rPr>
                <w:del w:id="1967" w:author="Bambi C" w:date="2022-08-31T18:45:00Z"/>
                <w:rFonts w:ascii="Courier New" w:hAnsi="Courier New" w:cs="Courier New"/>
                <w:iCs w:val="0"/>
                <w:color w:val="EBEBEB"/>
                <w:rPrChange w:id="1968" w:author="Bambi C" w:date="2022-08-31T19:31:00Z">
                  <w:rPr>
                    <w:del w:id="1969" w:author="Bambi C" w:date="2022-08-31T18:45:00Z"/>
                    <w:rFonts w:ascii="Consolas" w:hAnsi="Consolas" w:cs="Consolas"/>
                    <w:iCs w:val="0"/>
                    <w:color w:val="000000" w:themeColor="text1"/>
                  </w:rPr>
                </w:rPrChange>
              </w:rPr>
            </w:pPr>
            <w:ins w:id="1970" w:author="Bambi C" w:date="2022-08-31T19:37:00Z">
              <w:r>
                <w:rPr>
                  <w:color w:val="7EC3E6"/>
                </w:rPr>
                <w:t># ------------------------------- #</w:t>
              </w:r>
              <w:r>
                <w:rPr>
                  <w:color w:val="7EC3E6"/>
                </w:rPr>
                <w:br/>
                <w:t># Title: Assignment08</w:t>
              </w:r>
              <w:r>
                <w:rPr>
                  <w:color w:val="7EC3E6"/>
                </w:rPr>
                <w:br/>
                <w:t xml:space="preserve"># Dev: </w:t>
              </w:r>
              <w:proofErr w:type="spellStart"/>
              <w:r>
                <w:rPr>
                  <w:color w:val="7EC3E6"/>
                </w:rPr>
                <w:t>RSar</w:t>
              </w:r>
              <w:proofErr w:type="spellEnd"/>
              <w:r>
                <w:rPr>
                  <w:color w:val="7EC3E6"/>
                </w:rPr>
                <w:br/>
                <w:t># Desc: Working with classes</w:t>
              </w:r>
              <w:r>
                <w:rPr>
                  <w:color w:val="7EC3E6"/>
                </w:rPr>
                <w:br/>
                <w:t xml:space="preserve"># </w:t>
              </w:r>
              <w:proofErr w:type="spellStart"/>
              <w:r>
                <w:rPr>
                  <w:color w:val="7EC3E6"/>
                </w:rPr>
                <w:t>ChangeLog</w:t>
              </w:r>
              <w:proofErr w:type="spellEnd"/>
              <w:r>
                <w:rPr>
                  <w:color w:val="7EC3E6"/>
                </w:rPr>
                <w:t>: (</w:t>
              </w:r>
              <w:proofErr w:type="spellStart"/>
              <w:r>
                <w:rPr>
                  <w:color w:val="7EC3E6"/>
                </w:rPr>
                <w:t>date,name,change</w:t>
              </w:r>
              <w:proofErr w:type="spellEnd"/>
              <w:r>
                <w:rPr>
                  <w:color w:val="7EC3E6"/>
                </w:rPr>
                <w:t>)</w:t>
              </w:r>
              <w:r>
                <w:rPr>
                  <w:color w:val="7EC3E6"/>
                </w:rPr>
                <w:br/>
                <w:t xml:space="preserve">#       2022/01/01, </w:t>
              </w:r>
              <w:proofErr w:type="spellStart"/>
              <w:r>
                <w:rPr>
                  <w:color w:val="7EC3E6"/>
                </w:rPr>
                <w:t>RRoot</w:t>
              </w:r>
              <w:proofErr w:type="spellEnd"/>
              <w:r>
                <w:rPr>
                  <w:color w:val="7EC3E6"/>
                </w:rPr>
                <w:t>, Created started script</w:t>
              </w:r>
              <w:r>
                <w:rPr>
                  <w:color w:val="7EC3E6"/>
                </w:rPr>
                <w:br/>
                <w:t xml:space="preserve">#       2022/01/02, </w:t>
              </w:r>
              <w:proofErr w:type="spellStart"/>
              <w:r>
                <w:rPr>
                  <w:color w:val="7EC3E6"/>
                </w:rPr>
                <w:t>RRoot</w:t>
              </w:r>
              <w:proofErr w:type="spellEnd"/>
              <w:r>
                <w:rPr>
                  <w:color w:val="7EC3E6"/>
                </w:rPr>
                <w:t>, Added pseudocode to start assignment 8</w:t>
              </w:r>
              <w:r>
                <w:rPr>
                  <w:color w:val="7EC3E6"/>
                </w:rPr>
                <w:br/>
                <w:t xml:space="preserve">#       2022/08/28, </w:t>
              </w:r>
              <w:proofErr w:type="spellStart"/>
              <w:r>
                <w:rPr>
                  <w:color w:val="7EC3E6"/>
                </w:rPr>
                <w:t>RSar</w:t>
              </w:r>
              <w:proofErr w:type="spellEnd"/>
              <w:r>
                <w:rPr>
                  <w:color w:val="7EC3E6"/>
                </w:rPr>
                <w:t>, Modified code to complete assignment 8</w:t>
              </w:r>
              <w:r>
                <w:rPr>
                  <w:color w:val="7EC3E6"/>
                </w:rPr>
                <w:br/>
                <w:t># ------------------------------- #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  <w:t># Data -------------------------------------------------------------------- #</w:t>
              </w:r>
              <w:r>
                <w:rPr>
                  <w:color w:val="7EC3E6"/>
                </w:rPr>
                <w:br/>
              </w:r>
              <w:proofErr w:type="spellStart"/>
              <w:r>
                <w:rPr>
                  <w:color w:val="EBEBEB"/>
                </w:rPr>
                <w:t>strFileName</w:t>
              </w:r>
              <w:proofErr w:type="spellEnd"/>
              <w:r>
                <w:rPr>
                  <w:color w:val="EBEBEB"/>
                </w:rPr>
                <w:t xml:space="preserve"> = </w:t>
              </w:r>
              <w:r>
                <w:rPr>
                  <w:color w:val="54B33E"/>
                </w:rPr>
                <w:t>"products.txt"</w:t>
              </w:r>
              <w:r>
                <w:rPr>
                  <w:color w:val="54B33E"/>
                </w:rPr>
                <w:br/>
              </w:r>
              <w:proofErr w:type="spellStart"/>
              <w:r>
                <w:rPr>
                  <w:color w:val="EBEBEB"/>
                </w:rPr>
                <w:t>lstOfProductObjects</w:t>
              </w:r>
              <w:proofErr w:type="spellEnd"/>
              <w:r>
                <w:rPr>
                  <w:color w:val="EBEBEB"/>
                </w:rPr>
                <w:t xml:space="preserve"> = []</w:t>
              </w:r>
              <w:r>
                <w:rPr>
                  <w:color w:val="EBEBEB"/>
                </w:rPr>
                <w:br/>
              </w:r>
              <w:proofErr w:type="spellStart"/>
              <w:r>
                <w:rPr>
                  <w:color w:val="EBEBEB"/>
                </w:rPr>
                <w:t>errorCode</w:t>
              </w:r>
              <w:proofErr w:type="spellEnd"/>
              <w:r>
                <w:rPr>
                  <w:color w:val="EBEBEB"/>
                </w:rPr>
                <w:t xml:space="preserve"> = </w:t>
              </w:r>
              <w:r>
                <w:rPr>
                  <w:color w:val="54B33E"/>
                </w:rPr>
                <w:t>"Error. Error. : "</w:t>
              </w:r>
              <w:r>
                <w:rPr>
                  <w:color w:val="54B33E"/>
                </w:rPr>
                <w:br/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 xml:space="preserve">class </w:t>
              </w:r>
              <w:r>
                <w:rPr>
                  <w:color w:val="FFFFFF"/>
                </w:rPr>
                <w:t>Product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i/>
                  <w:iCs w:val="0"/>
                  <w:color w:val="499936"/>
                </w:rPr>
                <w:t>"""Stores data about a product:</w:t>
              </w:r>
              <w:r>
                <w:rPr>
                  <w:i/>
                  <w:iCs w:val="0"/>
                  <w:color w:val="499936"/>
                </w:rPr>
                <w:br/>
              </w:r>
              <w:r>
                <w:rPr>
                  <w:i/>
                  <w:iCs w:val="0"/>
                  <w:color w:val="499936"/>
                </w:rPr>
                <w:br/>
                <w:t xml:space="preserve">    properties:</w:t>
              </w:r>
              <w:r>
                <w:rPr>
                  <w:i/>
                  <w:iCs w:val="0"/>
                  <w:color w:val="499936"/>
                </w:rPr>
                <w:br/>
                <w:t xml:space="preserve">        </w:t>
              </w:r>
              <w:proofErr w:type="spellStart"/>
              <w:r>
                <w:rPr>
                  <w:i/>
                  <w:iCs w:val="0"/>
                  <w:color w:val="499936"/>
                </w:rPr>
                <w:t>product_name</w:t>
              </w:r>
              <w:proofErr w:type="spellEnd"/>
              <w:r>
                <w:rPr>
                  <w:i/>
                  <w:iCs w:val="0"/>
                  <w:color w:val="499936"/>
                </w:rPr>
                <w:t>: (string) with the product's name</w:t>
              </w:r>
              <w:r>
                <w:rPr>
                  <w:i/>
                  <w:iCs w:val="0"/>
                  <w:color w:val="499936"/>
                </w:rPr>
                <w:br/>
                <w:t xml:space="preserve">        </w:t>
              </w:r>
              <w:proofErr w:type="spellStart"/>
              <w:r>
                <w:rPr>
                  <w:i/>
                  <w:iCs w:val="0"/>
                  <w:color w:val="499936"/>
                </w:rPr>
                <w:t>product_price</w:t>
              </w:r>
              <w:proofErr w:type="spellEnd"/>
              <w:r>
                <w:rPr>
                  <w:i/>
                  <w:iCs w:val="0"/>
                  <w:color w:val="499936"/>
                </w:rPr>
                <w:t>: (float) with the product's standard price</w:t>
              </w:r>
              <w:r>
                <w:rPr>
                  <w:i/>
                  <w:iCs w:val="0"/>
                  <w:color w:val="499936"/>
                </w:rPr>
                <w:br/>
                <w:t xml:space="preserve">    methods:</w:t>
              </w:r>
              <w:r>
                <w:rPr>
                  <w:i/>
                  <w:iCs w:val="0"/>
                  <w:color w:val="499936"/>
                </w:rPr>
                <w:br/>
                <w:t xml:space="preserve">    changelog: (</w:t>
              </w:r>
              <w:proofErr w:type="spellStart"/>
              <w:r>
                <w:rPr>
                  <w:i/>
                  <w:iCs w:val="0"/>
                  <w:color w:val="499936"/>
                </w:rPr>
                <w:t>date,name,change</w:t>
              </w:r>
              <w:proofErr w:type="spellEnd"/>
              <w:r>
                <w:rPr>
                  <w:i/>
                  <w:iCs w:val="0"/>
                  <w:color w:val="499936"/>
                </w:rPr>
                <w:t>)</w:t>
              </w:r>
              <w:r>
                <w:rPr>
                  <w:i/>
                  <w:iCs w:val="0"/>
                  <w:color w:val="499936"/>
                </w:rPr>
                <w:br/>
                <w:t xml:space="preserve">        2022/01/01, </w:t>
              </w:r>
              <w:proofErr w:type="spellStart"/>
              <w:r>
                <w:rPr>
                  <w:i/>
                  <w:iCs w:val="0"/>
                  <w:color w:val="499936"/>
                </w:rPr>
                <w:t>RRoot</w:t>
              </w:r>
              <w:proofErr w:type="spellEnd"/>
              <w:r>
                <w:rPr>
                  <w:i/>
                  <w:iCs w:val="0"/>
                  <w:color w:val="499936"/>
                </w:rPr>
                <w:t>, Created Class</w:t>
              </w:r>
              <w:r>
                <w:rPr>
                  <w:i/>
                  <w:iCs w:val="0"/>
                  <w:color w:val="499936"/>
                </w:rPr>
                <w:br/>
                <w:t xml:space="preserve">        2022/08/28, </w:t>
              </w:r>
              <w:proofErr w:type="spellStart"/>
              <w:r>
                <w:rPr>
                  <w:i/>
                  <w:iCs w:val="0"/>
                  <w:color w:val="499936"/>
                </w:rPr>
                <w:t>RSar</w:t>
              </w:r>
              <w:proofErr w:type="spellEnd"/>
              <w:r>
                <w:rPr>
                  <w:i/>
                  <w:iCs w:val="0"/>
                  <w:color w:val="499936"/>
                </w:rPr>
                <w:t>, Modified code to complete assignment 8</w:t>
              </w:r>
              <w:r>
                <w:rPr>
                  <w:i/>
                  <w:iCs w:val="0"/>
                  <w:color w:val="499936"/>
                </w:rPr>
                <w:br/>
                <w:t xml:space="preserve">    """</w:t>
              </w:r>
              <w:r>
                <w:rPr>
                  <w:i/>
                  <w:iCs w:val="0"/>
                  <w:color w:val="499936"/>
                </w:rPr>
                <w:br/>
                <w:t xml:space="preserve">    </w:t>
              </w:r>
              <w:r>
                <w:rPr>
                  <w:color w:val="7EC3E6"/>
                </w:rPr>
                <w:t># -- Fields --</w:t>
              </w:r>
              <w:r>
                <w:rPr>
                  <w:color w:val="7EC3E6"/>
                </w:rPr>
                <w:br/>
                <w:t xml:space="preserve">    # -- Constructor --</w:t>
              </w:r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B200B2"/>
                </w:rPr>
                <w:t>__</w:t>
              </w:r>
              <w:proofErr w:type="spellStart"/>
              <w:r>
                <w:rPr>
                  <w:color w:val="B200B2"/>
                </w:rPr>
                <w:t>init</w:t>
              </w:r>
              <w:proofErr w:type="spellEnd"/>
              <w:r>
                <w:rPr>
                  <w:color w:val="B200B2"/>
                </w:rPr>
                <w:t>__</w:t>
              </w:r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proofErr w:type="spellStart"/>
              <w:r>
                <w:rPr>
                  <w:color w:val="FFFFFF"/>
                </w:rPr>
                <w:t>product_name</w:t>
              </w:r>
              <w:proofErr w:type="spellEnd"/>
              <w:r>
                <w:rPr>
                  <w:b/>
                  <w:bCs/>
                  <w:color w:val="ED864A"/>
                </w:rPr>
                <w:t xml:space="preserve">, </w:t>
              </w:r>
              <w:proofErr w:type="spellStart"/>
              <w:r>
                <w:rPr>
                  <w:color w:val="FFFFFF"/>
                </w:rPr>
                <w:t>product_price</w:t>
              </w:r>
              <w:proofErr w:type="spellEnd"/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7EC3E6"/>
                </w:rPr>
                <w:t># -- Attributes --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.__</w:t>
              </w:r>
              <w:proofErr w:type="spellStart"/>
              <w:r>
                <w:rPr>
                  <w:color w:val="EBEBEB"/>
                </w:rPr>
                <w:t>product_name</w:t>
              </w:r>
              <w:proofErr w:type="spellEnd"/>
              <w:r>
                <w:rPr>
                  <w:color w:val="EBEBEB"/>
                </w:rPr>
                <w:t xml:space="preserve"> = </w:t>
              </w:r>
              <w:proofErr w:type="spellStart"/>
              <w:r>
                <w:rPr>
                  <w:color w:val="FFFFFF"/>
                </w:rPr>
                <w:t>product_name</w:t>
              </w:r>
              <w:proofErr w:type="spellEnd"/>
              <w:r>
                <w:rPr>
                  <w:color w:val="FFFFFF"/>
                </w:rPr>
                <w:br/>
                <w:t xml:space="preserve">        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.__</w:t>
              </w:r>
              <w:proofErr w:type="spellStart"/>
              <w:r>
                <w:rPr>
                  <w:color w:val="EBEBEB"/>
                </w:rPr>
                <w:t>product_price</w:t>
              </w:r>
              <w:proofErr w:type="spellEnd"/>
              <w:r>
                <w:rPr>
                  <w:color w:val="EBEBEB"/>
                </w:rPr>
                <w:t xml:space="preserve"> = </w:t>
              </w:r>
              <w:proofErr w:type="spellStart"/>
              <w:r>
                <w:rPr>
                  <w:color w:val="FFFFFF"/>
                </w:rPr>
                <w:t>product_price</w:t>
              </w:r>
              <w:proofErr w:type="spellEnd"/>
              <w:r>
                <w:rPr>
                  <w:color w:val="FFFFFF"/>
                </w:rPr>
                <w:br/>
              </w:r>
              <w:r>
                <w:rPr>
                  <w:color w:val="FFFFFF"/>
                </w:rPr>
                <w:br/>
                <w:t xml:space="preserve">    </w:t>
              </w:r>
              <w:r>
                <w:rPr>
                  <w:color w:val="7EC3E6"/>
                </w:rPr>
                <w:t># -- Properties --</w:t>
              </w:r>
              <w:r>
                <w:rPr>
                  <w:color w:val="7EC3E6"/>
                </w:rPr>
                <w:br/>
                <w:t xml:space="preserve">    # </w:t>
              </w:r>
              <w:proofErr w:type="spellStart"/>
              <w:r>
                <w:rPr>
                  <w:color w:val="7EC3E6"/>
                </w:rPr>
                <w:t>product_name</w:t>
              </w:r>
              <w:proofErr w:type="spellEnd"/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A9B837"/>
                </w:rPr>
                <w:t>@property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proofErr w:type="spellStart"/>
              <w:r>
                <w:rPr>
                  <w:color w:val="FFCF40"/>
                </w:rPr>
                <w:t>product_name</w:t>
              </w:r>
              <w:proofErr w:type="spellEnd"/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 xml:space="preserve">):  </w:t>
              </w:r>
              <w:r>
                <w:rPr>
                  <w:color w:val="7EC3E6"/>
                </w:rPr>
                <w:t># getter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.__</w:t>
              </w:r>
              <w:proofErr w:type="spellStart"/>
              <w:r>
                <w:rPr>
                  <w:color w:val="EBEBEB"/>
                </w:rPr>
                <w:t>product_name</w:t>
              </w:r>
              <w:proofErr w:type="spellEnd"/>
              <w:r>
                <w:rPr>
                  <w:color w:val="EBEBEB"/>
                </w:rPr>
                <w:t xml:space="preserve">).title()  </w:t>
              </w:r>
              <w:r>
                <w:rPr>
                  <w:color w:val="7EC3E6"/>
                </w:rPr>
                <w:t># Title case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A9B837"/>
                </w:rPr>
                <w:t>@product_name.setter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proofErr w:type="spellStart"/>
              <w:r>
                <w:rPr>
                  <w:color w:val="FFCF40"/>
                </w:rPr>
                <w:t>product_name</w:t>
              </w:r>
              <w:proofErr w:type="spellEnd"/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 xml:space="preserve">):  </w:t>
              </w:r>
              <w:r>
                <w:rPr>
                  <w:color w:val="7EC3E6"/>
                </w:rPr>
                <w:t># setter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if not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>).</w:t>
              </w:r>
              <w:proofErr w:type="spellStart"/>
              <w:r>
                <w:rPr>
                  <w:color w:val="EBEBEB"/>
                </w:rPr>
                <w:t>isnumeric</w:t>
              </w:r>
              <w:proofErr w:type="spellEnd"/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.__</w:t>
              </w:r>
              <w:proofErr w:type="spellStart"/>
              <w:r>
                <w:rPr>
                  <w:color w:val="EBEBEB"/>
                </w:rPr>
                <w:t>product_name</w:t>
              </w:r>
              <w:proofErr w:type="spellEnd"/>
              <w:r>
                <w:rPr>
                  <w:color w:val="EBEBEB"/>
                </w:rPr>
                <w:t xml:space="preserve"> = </w:t>
              </w:r>
              <w:r>
                <w:rPr>
                  <w:color w:val="FFFFFF"/>
                </w:rPr>
                <w:t>value</w:t>
              </w:r>
              <w:r>
                <w:rPr>
                  <w:color w:val="FFFFFF"/>
                </w:rPr>
                <w:br/>
                <w:t xml:space="preserve">        </w:t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raise </w:t>
              </w:r>
              <w:r>
                <w:rPr>
                  <w:color w:val="8888C6"/>
                </w:rPr>
                <w:t>Exception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"Product name must contain a letter."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 xml:space="preserve"># </w:t>
              </w:r>
              <w:proofErr w:type="spellStart"/>
              <w:r>
                <w:rPr>
                  <w:color w:val="7EC3E6"/>
                </w:rPr>
                <w:t>product_price</w:t>
              </w:r>
              <w:proofErr w:type="spellEnd"/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A9B837"/>
                </w:rPr>
                <w:t>@property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proofErr w:type="spellStart"/>
              <w:r>
                <w:rPr>
                  <w:color w:val="FFCF40"/>
                </w:rPr>
                <w:t>product_price</w:t>
              </w:r>
              <w:proofErr w:type="spellEnd"/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 xml:space="preserve">):  </w:t>
              </w:r>
              <w:r>
                <w:rPr>
                  <w:color w:val="7EC3E6"/>
                </w:rPr>
                <w:t># getter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8888C6"/>
                </w:rPr>
                <w:t>float</w:t>
              </w:r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.__</w:t>
              </w:r>
              <w:proofErr w:type="spellStart"/>
              <w:r>
                <w:rPr>
                  <w:color w:val="EBEBEB"/>
                </w:rPr>
                <w:t>product_price</w:t>
              </w:r>
              <w:proofErr w:type="spellEnd"/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A9B837"/>
                </w:rPr>
                <w:t>@product_price.setter</w:t>
              </w:r>
              <w:r>
                <w:rPr>
                  <w:color w:val="A9B837"/>
                </w:rPr>
                <w:br/>
              </w:r>
              <w:r>
                <w:rPr>
                  <w:color w:val="A9B837"/>
                </w:rPr>
                <w:lastRenderedPageBreak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proofErr w:type="spellStart"/>
              <w:r>
                <w:rPr>
                  <w:color w:val="FFCF40"/>
                </w:rPr>
                <w:t>product_price</w:t>
              </w:r>
              <w:proofErr w:type="spellEnd"/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 xml:space="preserve">):  </w:t>
              </w:r>
              <w:r>
                <w:rPr>
                  <w:color w:val="7EC3E6"/>
                </w:rPr>
                <w:t># setter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8888C6"/>
                </w:rPr>
                <w:t>float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 xml:space="preserve">) </w:t>
              </w:r>
              <w:r>
                <w:rPr>
                  <w:color w:val="ED864A"/>
                </w:rPr>
                <w:t xml:space="preserve">and </w:t>
              </w:r>
              <w:r>
                <w:rPr>
                  <w:color w:val="FFFFFF"/>
                </w:rPr>
                <w:t xml:space="preserve">value </w:t>
              </w:r>
              <w:r>
                <w:rPr>
                  <w:color w:val="EBEBEB"/>
                </w:rPr>
                <w:t xml:space="preserve">&gt;= 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.__</w:t>
              </w:r>
              <w:proofErr w:type="spellStart"/>
              <w:r>
                <w:rPr>
                  <w:color w:val="EBEBEB"/>
                </w:rPr>
                <w:t>product_price</w:t>
              </w:r>
              <w:proofErr w:type="spellEnd"/>
              <w:r>
                <w:rPr>
                  <w:color w:val="EBEBEB"/>
                </w:rPr>
                <w:t xml:space="preserve"> = </w:t>
              </w:r>
              <w:r>
                <w:rPr>
                  <w:color w:val="FFFFFF"/>
                </w:rPr>
                <w:t>value</w:t>
              </w:r>
              <w:r>
                <w:rPr>
                  <w:color w:val="FFFFFF"/>
                </w:rPr>
                <w:br/>
                <w:t xml:space="preserve">        </w:t>
              </w:r>
              <w:proofErr w:type="spellStart"/>
              <w:r>
                <w:rPr>
                  <w:color w:val="ED864A"/>
                </w:rPr>
                <w:t>elif</w:t>
              </w:r>
              <w:proofErr w:type="spellEnd"/>
              <w:r>
                <w:rPr>
                  <w:color w:val="ED864A"/>
                </w:rPr>
                <w:t xml:space="preserve"> not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>).</w:t>
              </w:r>
              <w:proofErr w:type="spellStart"/>
              <w:r>
                <w:rPr>
                  <w:color w:val="EBEBEB"/>
                </w:rPr>
                <w:t>isnumeric</w:t>
              </w:r>
              <w:proofErr w:type="spellEnd"/>
              <w:r>
                <w:rPr>
                  <w:color w:val="EBEBEB"/>
                </w:rPr>
                <w:t xml:space="preserve">() </w:t>
              </w:r>
              <w:r>
                <w:rPr>
                  <w:color w:val="ED864A"/>
                </w:rPr>
                <w:t xml:space="preserve">or </w:t>
              </w:r>
              <w:r>
                <w:rPr>
                  <w:color w:val="8888C6"/>
                </w:rPr>
                <w:t>float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 xml:space="preserve">) &lt; 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raise </w:t>
              </w:r>
              <w:r>
                <w:rPr>
                  <w:color w:val="8888C6"/>
                </w:rPr>
                <w:t>Exception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"Price must be a number and cannot be negative."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># -- Methods --</w:t>
              </w:r>
              <w:r>
                <w:rPr>
                  <w:color w:val="7EC3E6"/>
                </w:rPr>
                <w:br/>
                <w:t xml:space="preserve">    # </w:t>
              </w:r>
              <w:r>
                <w:rPr>
                  <w:i/>
                  <w:iCs w:val="0"/>
                  <w:color w:val="ADCC00"/>
                </w:rPr>
                <w:t>TODO: Add Code to the Product class</w:t>
              </w:r>
              <w:r>
                <w:rPr>
                  <w:i/>
                  <w:iCs w:val="0"/>
                  <w:color w:val="ADCC00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proofErr w:type="spellStart"/>
              <w:r>
                <w:rPr>
                  <w:color w:val="FFCF40"/>
                </w:rPr>
                <w:t>to_string</w:t>
              </w:r>
              <w:proofErr w:type="spellEnd"/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return </w:t>
              </w:r>
              <w:proofErr w:type="spellStart"/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.</w:t>
              </w:r>
              <w:r>
                <w:rPr>
                  <w:color w:val="B200B2"/>
                </w:rPr>
                <w:t>__str</w:t>
              </w:r>
              <w:proofErr w:type="spellEnd"/>
              <w:r>
                <w:rPr>
                  <w:color w:val="B200B2"/>
                </w:rPr>
                <w:t>__</w:t>
              </w:r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B200B2"/>
                </w:rPr>
                <w:t>__str__</w:t>
              </w:r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7EC3E6"/>
                </w:rPr>
                <w:t xml:space="preserve"># return </w:t>
              </w:r>
              <w:proofErr w:type="spellStart"/>
              <w:r>
                <w:rPr>
                  <w:color w:val="7EC3E6"/>
                </w:rPr>
                <w:t>self.product_name</w:t>
              </w:r>
              <w:proofErr w:type="spellEnd"/>
              <w:r>
                <w:rPr>
                  <w:color w:val="7EC3E6"/>
                </w:rPr>
                <w:t xml:space="preserve"> + "," + str(</w:t>
              </w:r>
              <w:proofErr w:type="spellStart"/>
              <w:r>
                <w:rPr>
                  <w:color w:val="7EC3E6"/>
                </w:rPr>
                <w:t>self.product_price</w:t>
              </w:r>
              <w:proofErr w:type="spellEnd"/>
              <w:r>
                <w:rPr>
                  <w:color w:val="7EC3E6"/>
                </w:rPr>
                <w:t>)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return </w:t>
              </w:r>
              <w:proofErr w:type="spellStart"/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.product_name</w:t>
              </w:r>
              <w:proofErr w:type="spellEnd"/>
              <w:r>
                <w:rPr>
                  <w:color w:val="EBEBEB"/>
                </w:rPr>
                <w:t xml:space="preserve"> + 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 xml:space="preserve"> $" </w:t>
              </w:r>
              <w:r>
                <w:rPr>
                  <w:color w:val="EBEBEB"/>
                </w:rPr>
                <w:t xml:space="preserve">+ </w:t>
              </w:r>
              <w:r>
                <w:rPr>
                  <w:color w:val="54B33E"/>
                </w:rPr>
                <w:t>'{0:.2f}'</w:t>
              </w:r>
              <w:r>
                <w:rPr>
                  <w:color w:val="EBEBEB"/>
                </w:rPr>
                <w:t>.format(</w:t>
              </w:r>
              <w:proofErr w:type="spellStart"/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.product_price</w:t>
              </w:r>
              <w:proofErr w:type="spellEnd"/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7EC3E6"/>
                </w:rPr>
                <w:t># Data -------------------------------------------------------------------- #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  <w:t># Processing  ------------------------------------------------------------- #</w:t>
              </w:r>
              <w:r>
                <w:rPr>
                  <w:color w:val="7EC3E6"/>
                </w:rPr>
                <w:br/>
              </w:r>
              <w:r>
                <w:rPr>
                  <w:color w:val="ED864A"/>
                </w:rPr>
                <w:t xml:space="preserve">class </w:t>
              </w:r>
              <w:proofErr w:type="spellStart"/>
              <w:r>
                <w:rPr>
                  <w:color w:val="FFFFFF"/>
                </w:rPr>
                <w:t>FileProcessor</w:t>
              </w:r>
              <w:proofErr w:type="spellEnd"/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i/>
                  <w:iCs w:val="0"/>
                  <w:color w:val="499936"/>
                </w:rPr>
                <w:t>"""Processes data to and from a file and a list of product objects:</w:t>
              </w:r>
              <w:r>
                <w:rPr>
                  <w:i/>
                  <w:iCs w:val="0"/>
                  <w:color w:val="499936"/>
                </w:rPr>
                <w:br/>
              </w:r>
              <w:r>
                <w:rPr>
                  <w:i/>
                  <w:iCs w:val="0"/>
                  <w:color w:val="499936"/>
                </w:rPr>
                <w:br/>
                <w:t xml:space="preserve">    methods:</w:t>
              </w:r>
              <w:r>
                <w:rPr>
                  <w:i/>
                  <w:iCs w:val="0"/>
                  <w:color w:val="499936"/>
                </w:rPr>
                <w:br/>
                <w:t xml:space="preserve">        </w:t>
              </w:r>
              <w:proofErr w:type="spellStart"/>
              <w:r>
                <w:rPr>
                  <w:i/>
                  <w:iCs w:val="0"/>
                  <w:color w:val="499936"/>
                </w:rPr>
                <w:t>save_data_to_file</w:t>
              </w:r>
              <w:proofErr w:type="spellEnd"/>
              <w:r>
                <w:rPr>
                  <w:i/>
                  <w:iCs w:val="0"/>
                  <w:color w:val="499936"/>
                </w:rPr>
                <w:t>(</w:t>
              </w:r>
              <w:proofErr w:type="spellStart"/>
              <w:r>
                <w:rPr>
                  <w:i/>
                  <w:iCs w:val="0"/>
                  <w:color w:val="499936"/>
                </w:rPr>
                <w:t>file_name</w:t>
              </w:r>
              <w:proofErr w:type="spellEnd"/>
              <w:r>
                <w:rPr>
                  <w:i/>
                  <w:iCs w:val="0"/>
                  <w:color w:val="499936"/>
                </w:rPr>
                <w:t xml:space="preserve">, </w:t>
              </w:r>
              <w:proofErr w:type="spellStart"/>
              <w:r>
                <w:rPr>
                  <w:i/>
                  <w:iCs w:val="0"/>
                  <w:color w:val="499936"/>
                </w:rPr>
                <w:t>list_of_product_objects</w:t>
              </w:r>
              <w:proofErr w:type="spellEnd"/>
              <w:r>
                <w:rPr>
                  <w:i/>
                  <w:iCs w:val="0"/>
                  <w:color w:val="499936"/>
                </w:rPr>
                <w:t>):</w:t>
              </w:r>
              <w:r>
                <w:rPr>
                  <w:i/>
                  <w:iCs w:val="0"/>
                  <w:color w:val="499936"/>
                </w:rPr>
                <w:br/>
              </w:r>
              <w:r>
                <w:rPr>
                  <w:i/>
                  <w:iCs w:val="0"/>
                  <w:color w:val="499936"/>
                </w:rPr>
                <w:br/>
                <w:t xml:space="preserve">        </w:t>
              </w:r>
              <w:proofErr w:type="spellStart"/>
              <w:r>
                <w:rPr>
                  <w:i/>
                  <w:iCs w:val="0"/>
                  <w:color w:val="499936"/>
                </w:rPr>
                <w:t>add_data_to_list</w:t>
              </w:r>
              <w:proofErr w:type="spellEnd"/>
              <w:r>
                <w:rPr>
                  <w:i/>
                  <w:iCs w:val="0"/>
                  <w:color w:val="499936"/>
                </w:rPr>
                <w:t xml:space="preserve">(name, price, </w:t>
              </w:r>
              <w:proofErr w:type="spellStart"/>
              <w:r>
                <w:rPr>
                  <w:i/>
                  <w:iCs w:val="0"/>
                  <w:color w:val="499936"/>
                </w:rPr>
                <w:t>list_of_rows</w:t>
              </w:r>
              <w:proofErr w:type="spellEnd"/>
              <w:r>
                <w:rPr>
                  <w:i/>
                  <w:iCs w:val="0"/>
                  <w:color w:val="499936"/>
                </w:rPr>
                <w:t>):</w:t>
              </w:r>
              <w:r>
                <w:rPr>
                  <w:i/>
                  <w:iCs w:val="0"/>
                  <w:color w:val="499936"/>
                </w:rPr>
                <w:br/>
              </w:r>
              <w:r>
                <w:rPr>
                  <w:i/>
                  <w:iCs w:val="0"/>
                  <w:color w:val="499936"/>
                </w:rPr>
                <w:br/>
                <w:t xml:space="preserve">        </w:t>
              </w:r>
              <w:proofErr w:type="spellStart"/>
              <w:r>
                <w:rPr>
                  <w:i/>
                  <w:iCs w:val="0"/>
                  <w:color w:val="499936"/>
                </w:rPr>
                <w:t>read_data_from_file</w:t>
              </w:r>
              <w:proofErr w:type="spellEnd"/>
              <w:r>
                <w:rPr>
                  <w:i/>
                  <w:iCs w:val="0"/>
                  <w:color w:val="499936"/>
                </w:rPr>
                <w:t>(</w:t>
              </w:r>
              <w:proofErr w:type="spellStart"/>
              <w:r>
                <w:rPr>
                  <w:i/>
                  <w:iCs w:val="0"/>
                  <w:color w:val="499936"/>
                </w:rPr>
                <w:t>file_name</w:t>
              </w:r>
              <w:proofErr w:type="spellEnd"/>
              <w:r>
                <w:rPr>
                  <w:i/>
                  <w:iCs w:val="0"/>
                  <w:color w:val="499936"/>
                </w:rPr>
                <w:t>): -&gt; (a list of product objects)</w:t>
              </w:r>
              <w:r>
                <w:rPr>
                  <w:i/>
                  <w:iCs w:val="0"/>
                  <w:color w:val="499936"/>
                </w:rPr>
                <w:br/>
              </w:r>
              <w:r>
                <w:rPr>
                  <w:i/>
                  <w:iCs w:val="0"/>
                  <w:color w:val="499936"/>
                </w:rPr>
                <w:br/>
                <w:t xml:space="preserve">    changelog: (</w:t>
              </w:r>
              <w:proofErr w:type="spellStart"/>
              <w:r>
                <w:rPr>
                  <w:i/>
                  <w:iCs w:val="0"/>
                  <w:color w:val="499936"/>
                </w:rPr>
                <w:t>date,name,change</w:t>
              </w:r>
              <w:proofErr w:type="spellEnd"/>
              <w:r>
                <w:rPr>
                  <w:i/>
                  <w:iCs w:val="0"/>
                  <w:color w:val="499936"/>
                </w:rPr>
                <w:t>)</w:t>
              </w:r>
              <w:r>
                <w:rPr>
                  <w:i/>
                  <w:iCs w:val="0"/>
                  <w:color w:val="499936"/>
                </w:rPr>
                <w:br/>
                <w:t xml:space="preserve">        2022/01/01, </w:t>
              </w:r>
              <w:proofErr w:type="spellStart"/>
              <w:r>
                <w:rPr>
                  <w:i/>
                  <w:iCs w:val="0"/>
                  <w:color w:val="499936"/>
                </w:rPr>
                <w:t>RRoot</w:t>
              </w:r>
              <w:proofErr w:type="spellEnd"/>
              <w:r>
                <w:rPr>
                  <w:i/>
                  <w:iCs w:val="0"/>
                  <w:color w:val="499936"/>
                </w:rPr>
                <w:t>, Created Class</w:t>
              </w:r>
              <w:r>
                <w:rPr>
                  <w:i/>
                  <w:iCs w:val="0"/>
                  <w:color w:val="499936"/>
                </w:rPr>
                <w:br/>
                <w:t xml:space="preserve">        2022/08/28, </w:t>
              </w:r>
              <w:proofErr w:type="spellStart"/>
              <w:r>
                <w:rPr>
                  <w:i/>
                  <w:iCs w:val="0"/>
                  <w:color w:val="499936"/>
                </w:rPr>
                <w:t>RSar</w:t>
              </w:r>
              <w:proofErr w:type="spellEnd"/>
              <w:r>
                <w:rPr>
                  <w:i/>
                  <w:iCs w:val="0"/>
                  <w:color w:val="499936"/>
                </w:rPr>
                <w:t>, Modified code to complete assignment 8</w:t>
              </w:r>
              <w:r>
                <w:rPr>
                  <w:i/>
                  <w:iCs w:val="0"/>
                  <w:color w:val="499936"/>
                </w:rPr>
                <w:br/>
                <w:t xml:space="preserve">    """</w:t>
              </w:r>
              <w:r>
                <w:rPr>
                  <w:i/>
                  <w:iCs w:val="0"/>
                  <w:color w:val="499936"/>
                </w:rPr>
                <w:br/>
                <w:t xml:space="preserve">    </w:t>
              </w:r>
              <w:r>
                <w:rPr>
                  <w:color w:val="7EC3E6"/>
                </w:rPr>
                <w:t># -- Fields --</w:t>
              </w:r>
              <w:r>
                <w:rPr>
                  <w:color w:val="7EC3E6"/>
                </w:rPr>
                <w:br/>
                <w:t xml:space="preserve">    # -- Constructor --</w:t>
              </w:r>
              <w:r>
                <w:rPr>
                  <w:color w:val="7EC3E6"/>
                </w:rPr>
                <w:br/>
                <w:t xml:space="preserve">    #     -- Attributes --</w:t>
              </w:r>
              <w:r>
                <w:rPr>
                  <w:color w:val="7EC3E6"/>
                </w:rPr>
                <w:br/>
                <w:t xml:space="preserve">    # -- Properties --</w:t>
              </w:r>
              <w:r>
                <w:rPr>
                  <w:color w:val="7EC3E6"/>
                </w:rPr>
                <w:br/>
                <w:t xml:space="preserve">    # -- Methods --</w:t>
              </w:r>
              <w:r>
                <w:rPr>
                  <w:color w:val="7EC3E6"/>
                </w:rPr>
                <w:br/>
                <w:t xml:space="preserve">    # </w:t>
              </w:r>
              <w:r>
                <w:rPr>
                  <w:i/>
                  <w:iCs w:val="0"/>
                  <w:color w:val="ADCC00"/>
                </w:rPr>
                <w:t>TODO: Add Code to process data from a file</w:t>
              </w:r>
              <w:r>
                <w:rPr>
                  <w:i/>
                  <w:iCs w:val="0"/>
                  <w:color w:val="ADCC00"/>
                </w:rPr>
                <w:br/>
                <w:t xml:space="preserve">    </w:t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proofErr w:type="spellStart"/>
              <w:r>
                <w:rPr>
                  <w:color w:val="FFCF40"/>
                </w:rPr>
                <w:t>read_data_from_file</w:t>
              </w:r>
              <w:proofErr w:type="spellEnd"/>
              <w:r>
                <w:rPr>
                  <w:color w:val="EBEBEB"/>
                </w:rPr>
                <w:t>(</w:t>
              </w:r>
              <w:proofErr w:type="spellStart"/>
              <w:r>
                <w:rPr>
                  <w:color w:val="FFFFFF"/>
                </w:rPr>
                <w:t>file_name</w:t>
              </w:r>
              <w:proofErr w:type="spellEnd"/>
              <w:r>
                <w:rPr>
                  <w:b/>
                  <w:bCs/>
                  <w:color w:val="ED864A"/>
                </w:rPr>
                <w:t xml:space="preserve">, </w:t>
              </w:r>
              <w:proofErr w:type="spellStart"/>
              <w:r>
                <w:rPr>
                  <w:color w:val="FFFFFF"/>
                </w:rPr>
                <w:t>list_of_rows</w:t>
              </w:r>
              <w:proofErr w:type="spellEnd"/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with </w:t>
              </w:r>
              <w:r>
                <w:rPr>
                  <w:color w:val="8888C6"/>
                </w:rPr>
                <w:t>open</w:t>
              </w:r>
              <w:r>
                <w:rPr>
                  <w:color w:val="EBEBEB"/>
                </w:rPr>
                <w:t>(</w:t>
              </w:r>
              <w:proofErr w:type="spellStart"/>
              <w:r>
                <w:rPr>
                  <w:color w:val="FFFFFF"/>
                </w:rPr>
                <w:t>file_name</w:t>
              </w:r>
              <w:proofErr w:type="spellEnd"/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54B33E"/>
                </w:rPr>
                <w:t>"r"</w:t>
              </w:r>
              <w:r>
                <w:rPr>
                  <w:color w:val="EBEBEB"/>
                </w:rPr>
                <w:t xml:space="preserve">) </w:t>
              </w:r>
              <w:r>
                <w:rPr>
                  <w:color w:val="ED864A"/>
                </w:rPr>
                <w:t xml:space="preserve">as </w:t>
              </w:r>
              <w:r>
                <w:rPr>
                  <w:color w:val="EBEBEB"/>
                </w:rPr>
                <w:t>file: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for </w:t>
              </w:r>
              <w:r>
                <w:rPr>
                  <w:color w:val="EBEBEB"/>
                </w:rPr>
                <w:t xml:space="preserve">line </w:t>
              </w:r>
              <w:r>
                <w:rPr>
                  <w:color w:val="ED864A"/>
                </w:rPr>
                <w:t xml:space="preserve">in </w:t>
              </w:r>
              <w:r>
                <w:rPr>
                  <w:color w:val="EBEBEB"/>
                </w:rPr>
                <w:t>file:</w:t>
              </w:r>
              <w:r>
                <w:rPr>
                  <w:color w:val="EBEBEB"/>
                </w:rPr>
                <w:br/>
                <w:t xml:space="preserve">                data = </w:t>
              </w:r>
              <w:proofErr w:type="spellStart"/>
              <w:r>
                <w:rPr>
                  <w:color w:val="EBEBEB"/>
                </w:rPr>
                <w:t>line.split</w:t>
              </w:r>
              <w:proofErr w:type="spellEnd"/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","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    row = Product(</w:t>
              </w:r>
              <w:proofErr w:type="spellStart"/>
              <w:r>
                <w:rPr>
                  <w:color w:val="AA4926"/>
                </w:rPr>
                <w:t>product_name</w:t>
              </w:r>
              <w:proofErr w:type="spellEnd"/>
              <w:r>
                <w:rPr>
                  <w:color w:val="EBEBEB"/>
                </w:rPr>
                <w:t>=data[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>].strip()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               </w:t>
              </w:r>
              <w:proofErr w:type="spellStart"/>
              <w:r>
                <w:rPr>
                  <w:color w:val="AA4926"/>
                </w:rPr>
                <w:t>product_price</w:t>
              </w:r>
              <w:proofErr w:type="spellEnd"/>
              <w:r>
                <w:rPr>
                  <w:color w:val="EBEBEB"/>
                </w:rPr>
                <w:t>=data[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color w:val="EBEBEB"/>
                </w:rPr>
                <w:t>].strip())</w:t>
              </w:r>
              <w:r>
                <w:rPr>
                  <w:color w:val="EBEBEB"/>
                </w:rPr>
                <w:br/>
                <w:t xml:space="preserve">                </w:t>
              </w:r>
              <w:proofErr w:type="spellStart"/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.append</w:t>
              </w:r>
              <w:proofErr w:type="spellEnd"/>
              <w:r>
                <w:rPr>
                  <w:color w:val="EBEBEB"/>
                </w:rPr>
                <w:t>(row)</w:t>
              </w:r>
              <w:r>
                <w:rPr>
                  <w:color w:val="EBEBEB"/>
                </w:rPr>
                <w:br/>
                <w:t xml:space="preserve">        </w:t>
              </w:r>
              <w:proofErr w:type="spellStart"/>
              <w:r>
                <w:rPr>
                  <w:color w:val="EBEBEB"/>
                </w:rPr>
                <w:t>file.close</w:t>
              </w:r>
              <w:proofErr w:type="spellEnd"/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return </w:t>
              </w:r>
              <w:proofErr w:type="spellStart"/>
              <w:r>
                <w:rPr>
                  <w:color w:val="FFFFFF"/>
                </w:rPr>
                <w:t>list_of_rows</w:t>
              </w:r>
              <w:proofErr w:type="spellEnd"/>
              <w:r>
                <w:rPr>
                  <w:color w:val="FFFFFF"/>
                </w:rPr>
                <w:br/>
              </w:r>
              <w:r>
                <w:rPr>
                  <w:color w:val="FFFFFF"/>
                </w:rPr>
                <w:br/>
                <w:t xml:space="preserve">    </w:t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proofErr w:type="spellStart"/>
              <w:r>
                <w:rPr>
                  <w:color w:val="FFCF40"/>
                </w:rPr>
                <w:t>add_data_to_list</w:t>
              </w:r>
              <w:proofErr w:type="spellEnd"/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name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price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proofErr w:type="spellStart"/>
              <w:r>
                <w:rPr>
                  <w:color w:val="FFFFFF"/>
                </w:rPr>
                <w:t>list_of_rows</w:t>
              </w:r>
              <w:proofErr w:type="spellEnd"/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lastRenderedPageBreak/>
                <w:t xml:space="preserve">        row = (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name</w:t>
              </w:r>
              <w:r>
                <w:rPr>
                  <w:color w:val="EBEBEB"/>
                </w:rPr>
                <w:t>).strip()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price</w:t>
              </w:r>
              <w:r>
                <w:rPr>
                  <w:color w:val="EBEBEB"/>
                </w:rPr>
                <w:t>).strip()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</w:t>
              </w:r>
              <w:proofErr w:type="spellStart"/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.append</w:t>
              </w:r>
              <w:proofErr w:type="spellEnd"/>
              <w:r>
                <w:rPr>
                  <w:color w:val="EBEBEB"/>
                </w:rPr>
                <w:t>(row)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return </w:t>
              </w:r>
              <w:proofErr w:type="spellStart"/>
              <w:r>
                <w:rPr>
                  <w:color w:val="FFFFFF"/>
                </w:rPr>
                <w:t>list_of_rows</w:t>
              </w:r>
              <w:proofErr w:type="spellEnd"/>
              <w:r>
                <w:rPr>
                  <w:color w:val="FFFFFF"/>
                </w:rPr>
                <w:br/>
              </w:r>
              <w:r>
                <w:rPr>
                  <w:color w:val="FFFFFF"/>
                </w:rPr>
                <w:br/>
                <w:t xml:space="preserve">    </w:t>
              </w:r>
              <w:r>
                <w:rPr>
                  <w:color w:val="7EC3E6"/>
                </w:rPr>
                <w:t xml:space="preserve"># </w:t>
              </w:r>
              <w:r>
                <w:rPr>
                  <w:i/>
                  <w:iCs w:val="0"/>
                  <w:color w:val="ADCC00"/>
                </w:rPr>
                <w:t>TODO: Add Code to process data to a file</w:t>
              </w:r>
              <w:r>
                <w:rPr>
                  <w:i/>
                  <w:iCs w:val="0"/>
                  <w:color w:val="ADCC00"/>
                </w:rPr>
                <w:br/>
                <w:t xml:space="preserve">    </w:t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proofErr w:type="spellStart"/>
              <w:r>
                <w:rPr>
                  <w:color w:val="FFCF40"/>
                </w:rPr>
                <w:t>save_data_to_file</w:t>
              </w:r>
              <w:proofErr w:type="spellEnd"/>
              <w:r>
                <w:rPr>
                  <w:color w:val="EBEBEB"/>
                </w:rPr>
                <w:t>(</w:t>
              </w:r>
              <w:proofErr w:type="spellStart"/>
              <w:r>
                <w:rPr>
                  <w:color w:val="FFFFFF"/>
                </w:rPr>
                <w:t>file_name</w:t>
              </w:r>
              <w:proofErr w:type="spellEnd"/>
              <w:r>
                <w:rPr>
                  <w:b/>
                  <w:bCs/>
                  <w:color w:val="ED864A"/>
                </w:rPr>
                <w:t xml:space="preserve">, </w:t>
              </w:r>
              <w:proofErr w:type="spellStart"/>
              <w:r>
                <w:rPr>
                  <w:color w:val="FFFFFF"/>
                </w:rPr>
                <w:t>list_of_rows</w:t>
              </w:r>
              <w:proofErr w:type="spellEnd"/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with </w:t>
              </w:r>
              <w:r>
                <w:rPr>
                  <w:color w:val="8888C6"/>
                </w:rPr>
                <w:t>open</w:t>
              </w:r>
              <w:r>
                <w:rPr>
                  <w:color w:val="EBEBEB"/>
                </w:rPr>
                <w:t>(</w:t>
              </w:r>
              <w:proofErr w:type="spellStart"/>
              <w:r>
                <w:rPr>
                  <w:color w:val="FFFFFF"/>
                </w:rPr>
                <w:t>file_name</w:t>
              </w:r>
              <w:proofErr w:type="spellEnd"/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54B33E"/>
                </w:rPr>
                <w:t>"w"</w:t>
              </w:r>
              <w:r>
                <w:rPr>
                  <w:color w:val="EBEBEB"/>
                </w:rPr>
                <w:t xml:space="preserve">) </w:t>
              </w:r>
              <w:r>
                <w:rPr>
                  <w:color w:val="ED864A"/>
                </w:rPr>
                <w:t xml:space="preserve">as </w:t>
              </w:r>
              <w:r>
                <w:rPr>
                  <w:color w:val="EBEBEB"/>
                </w:rPr>
                <w:t>file: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for </w:t>
              </w:r>
              <w:r>
                <w:rPr>
                  <w:color w:val="EBEBEB"/>
                </w:rPr>
                <w:t xml:space="preserve">item </w:t>
              </w:r>
              <w:r>
                <w:rPr>
                  <w:color w:val="ED864A"/>
                </w:rPr>
                <w:t xml:space="preserve">in </w:t>
              </w:r>
              <w:proofErr w:type="spellStart"/>
              <w:r>
                <w:rPr>
                  <w:color w:val="FFFFFF"/>
                </w:rPr>
                <w:t>list_of_rows</w:t>
              </w:r>
              <w:proofErr w:type="spellEnd"/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</w:t>
              </w:r>
              <w:proofErr w:type="spellStart"/>
              <w:r>
                <w:rPr>
                  <w:color w:val="EBEBEB"/>
                </w:rPr>
                <w:t>file.write</w:t>
              </w:r>
              <w:proofErr w:type="spellEnd"/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proofErr w:type="spellStart"/>
              <w:r>
                <w:rPr>
                  <w:color w:val="EBEBEB"/>
                </w:rPr>
                <w:t>item.product_name</w:t>
              </w:r>
              <w:proofErr w:type="spellEnd"/>
              <w:r>
                <w:rPr>
                  <w:color w:val="EBEBEB"/>
                </w:rPr>
                <w:t xml:space="preserve">) + </w:t>
              </w:r>
              <w:r>
                <w:rPr>
                  <w:color w:val="54B33E"/>
                </w:rPr>
                <w:t xml:space="preserve">"," </w:t>
              </w:r>
              <w:r>
                <w:rPr>
                  <w:color w:val="EBEBEB"/>
                </w:rPr>
                <w:t>+</w:t>
              </w:r>
              <w:r>
                <w:rPr>
                  <w:color w:val="EBEBEB"/>
                </w:rPr>
                <w:br/>
                <w:t xml:space="preserve">                          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proofErr w:type="spellStart"/>
              <w:r>
                <w:rPr>
                  <w:color w:val="EBEBEB"/>
                </w:rPr>
                <w:t>item.product_price</w:t>
              </w:r>
              <w:proofErr w:type="spellEnd"/>
              <w:r>
                <w:rPr>
                  <w:color w:val="EBEBEB"/>
                </w:rPr>
                <w:t xml:space="preserve">) + 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</w:t>
              </w:r>
              <w:proofErr w:type="spellStart"/>
              <w:r>
                <w:rPr>
                  <w:color w:val="EBEBEB"/>
                </w:rPr>
                <w:t>file.close</w:t>
              </w:r>
              <w:proofErr w:type="spellEnd"/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</w:t>
              </w:r>
              <w:proofErr w:type="spellStart"/>
              <w:r>
                <w:rPr>
                  <w:color w:val="ED864A"/>
                </w:rPr>
                <w:t>t</w:t>
              </w:r>
              <w:r>
                <w:rPr>
                  <w:color w:val="54B33E"/>
                </w:rPr>
                <w:t>Data</w:t>
              </w:r>
              <w:proofErr w:type="spellEnd"/>
              <w:r>
                <w:rPr>
                  <w:color w:val="54B33E"/>
                </w:rPr>
                <w:t xml:space="preserve"> saved to file: '" </w:t>
              </w:r>
              <w:r>
                <w:rPr>
                  <w:color w:val="EBEBEB"/>
                </w:rPr>
                <w:t xml:space="preserve">+ </w:t>
              </w:r>
              <w:proofErr w:type="spellStart"/>
              <w:r>
                <w:rPr>
                  <w:color w:val="FFFFFF"/>
                </w:rPr>
                <w:t>file_name</w:t>
              </w:r>
              <w:proofErr w:type="spellEnd"/>
              <w:r>
                <w:rPr>
                  <w:color w:val="FFFFFF"/>
                </w:rPr>
                <w:t xml:space="preserve"> </w:t>
              </w:r>
              <w:r>
                <w:rPr>
                  <w:color w:val="EBEBEB"/>
                </w:rPr>
                <w:t xml:space="preserve">+ </w:t>
              </w:r>
              <w:r>
                <w:rPr>
                  <w:color w:val="54B33E"/>
                </w:rPr>
                <w:t>"'"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7EC3E6"/>
                </w:rPr>
                <w:t># Processing  ------------------------------------------------------------- #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  <w:t># Presentation (Input/Output)  -------------------------------------------- #</w:t>
              </w:r>
              <w:r>
                <w:rPr>
                  <w:color w:val="7EC3E6"/>
                </w:rPr>
                <w:br/>
              </w:r>
              <w:r>
                <w:rPr>
                  <w:color w:val="ED864A"/>
                </w:rPr>
                <w:t xml:space="preserve">class </w:t>
              </w:r>
              <w:r>
                <w:rPr>
                  <w:color w:val="FFFFFF"/>
                </w:rPr>
                <w:t>IO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 xml:space="preserve"># </w:t>
              </w:r>
              <w:r>
                <w:rPr>
                  <w:i/>
                  <w:iCs w:val="0"/>
                  <w:color w:val="ADCC00"/>
                </w:rPr>
                <w:t>TODO: Add docstring</w:t>
              </w:r>
              <w:r>
                <w:rPr>
                  <w:i/>
                  <w:iCs w:val="0"/>
                  <w:color w:val="ADCC00"/>
                </w:rPr>
                <w:br/>
                <w:t xml:space="preserve">    </w:t>
              </w:r>
              <w:r>
                <w:rPr>
                  <w:i/>
                  <w:iCs w:val="0"/>
                  <w:color w:val="499936"/>
                </w:rPr>
                <w:t>"""Performs Input and Output tasks</w:t>
              </w:r>
              <w:r>
                <w:rPr>
                  <w:i/>
                  <w:iCs w:val="0"/>
                  <w:color w:val="499936"/>
                </w:rPr>
                <w:br/>
              </w:r>
              <w:r>
                <w:rPr>
                  <w:i/>
                  <w:iCs w:val="0"/>
                  <w:color w:val="499936"/>
                </w:rPr>
                <w:br/>
                <w:t xml:space="preserve">    methods:</w:t>
              </w:r>
              <w:r>
                <w:rPr>
                  <w:i/>
                  <w:iCs w:val="0"/>
                  <w:color w:val="499936"/>
                </w:rPr>
                <w:br/>
                <w:t xml:space="preserve">        </w:t>
              </w:r>
              <w:proofErr w:type="spellStart"/>
              <w:r>
                <w:rPr>
                  <w:i/>
                  <w:iCs w:val="0"/>
                  <w:color w:val="499936"/>
                </w:rPr>
                <w:t>output_menu_tasks</w:t>
              </w:r>
              <w:proofErr w:type="spellEnd"/>
              <w:r>
                <w:rPr>
                  <w:i/>
                  <w:iCs w:val="0"/>
                  <w:color w:val="499936"/>
                </w:rPr>
                <w:t>():</w:t>
              </w:r>
              <w:r>
                <w:rPr>
                  <w:i/>
                  <w:iCs w:val="0"/>
                  <w:color w:val="499936"/>
                </w:rPr>
                <w:br/>
              </w:r>
              <w:r>
                <w:rPr>
                  <w:i/>
                  <w:iCs w:val="0"/>
                  <w:color w:val="499936"/>
                </w:rPr>
                <w:br/>
                <w:t xml:space="preserve">    changelog: (</w:t>
              </w:r>
              <w:proofErr w:type="spellStart"/>
              <w:r>
                <w:rPr>
                  <w:i/>
                  <w:iCs w:val="0"/>
                  <w:color w:val="499936"/>
                </w:rPr>
                <w:t>date,name,change</w:t>
              </w:r>
              <w:proofErr w:type="spellEnd"/>
              <w:r>
                <w:rPr>
                  <w:i/>
                  <w:iCs w:val="0"/>
                  <w:color w:val="499936"/>
                </w:rPr>
                <w:t>)</w:t>
              </w:r>
              <w:r>
                <w:rPr>
                  <w:i/>
                  <w:iCs w:val="0"/>
                  <w:color w:val="499936"/>
                </w:rPr>
                <w:br/>
                <w:t xml:space="preserve">         2022/08/28, </w:t>
              </w:r>
              <w:proofErr w:type="spellStart"/>
              <w:r>
                <w:rPr>
                  <w:i/>
                  <w:iCs w:val="0"/>
                  <w:color w:val="499936"/>
                </w:rPr>
                <w:t>RSar</w:t>
              </w:r>
              <w:proofErr w:type="spellEnd"/>
              <w:r>
                <w:rPr>
                  <w:i/>
                  <w:iCs w:val="0"/>
                  <w:color w:val="499936"/>
                </w:rPr>
                <w:t>, Created Class</w:t>
              </w:r>
              <w:r>
                <w:rPr>
                  <w:i/>
                  <w:iCs w:val="0"/>
                  <w:color w:val="499936"/>
                </w:rPr>
                <w:br/>
                <w:t xml:space="preserve">    """</w:t>
              </w:r>
              <w:r>
                <w:rPr>
                  <w:i/>
                  <w:iCs w:val="0"/>
                  <w:color w:val="499936"/>
                </w:rPr>
                <w:br/>
                <w:t xml:space="preserve">    </w:t>
              </w:r>
              <w:r>
                <w:rPr>
                  <w:color w:val="7EC3E6"/>
                </w:rPr>
                <w:t># -- Fields --</w:t>
              </w:r>
              <w:r>
                <w:rPr>
                  <w:color w:val="7EC3E6"/>
                </w:rPr>
                <w:br/>
                <w:t xml:space="preserve">    # -- Constructor --</w:t>
              </w:r>
              <w:r>
                <w:rPr>
                  <w:color w:val="7EC3E6"/>
                </w:rPr>
                <w:br/>
                <w:t xml:space="preserve">    #     -- Attributes --</w:t>
              </w:r>
              <w:r>
                <w:rPr>
                  <w:color w:val="7EC3E6"/>
                </w:rPr>
                <w:br/>
                <w:t xml:space="preserve">    # -- Properties --</w:t>
              </w:r>
              <w:r>
                <w:rPr>
                  <w:color w:val="7EC3E6"/>
                </w:rPr>
                <w:br/>
                <w:t xml:space="preserve">    # -- Methods --</w:t>
              </w:r>
              <w:r>
                <w:rPr>
                  <w:color w:val="7EC3E6"/>
                </w:rPr>
                <w:br/>
                <w:t xml:space="preserve">    # </w:t>
              </w:r>
              <w:r>
                <w:rPr>
                  <w:i/>
                  <w:iCs w:val="0"/>
                  <w:color w:val="ADCC00"/>
                </w:rPr>
                <w:t>TODO: Add code to show menu to user</w:t>
              </w:r>
              <w:r>
                <w:rPr>
                  <w:i/>
                  <w:iCs w:val="0"/>
                  <w:color w:val="ADCC00"/>
                </w:rPr>
                <w:br/>
                <w:t xml:space="preserve">    </w:t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proofErr w:type="spellStart"/>
              <w:r>
                <w:rPr>
                  <w:color w:val="FFCF40"/>
                </w:rPr>
                <w:t>output_menu_tasks</w:t>
              </w:r>
              <w:proofErr w:type="spellEnd"/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i/>
                  <w:iCs w:val="0"/>
                  <w:color w:val="499936"/>
                </w:rPr>
                <w:t>""" Display a menu of choice to the user</w:t>
              </w:r>
              <w:r>
                <w:rPr>
                  <w:i/>
                  <w:iCs w:val="0"/>
                  <w:color w:val="499936"/>
                </w:rPr>
                <w:br/>
              </w:r>
              <w:r>
                <w:rPr>
                  <w:i/>
                  <w:iCs w:val="0"/>
                  <w:color w:val="499936"/>
                </w:rPr>
                <w:br/>
                <w:t xml:space="preserve">        </w:t>
              </w:r>
              <w:r>
                <w:rPr>
                  <w:b/>
                  <w:bCs/>
                  <w:i/>
                  <w:iCs w:val="0"/>
                  <w:color w:val="499936"/>
                </w:rPr>
                <w:t>:return</w:t>
              </w:r>
              <w:r>
                <w:rPr>
                  <w:i/>
                  <w:iCs w:val="0"/>
                  <w:color w:val="499936"/>
                </w:rPr>
                <w:t>: nothing</w:t>
              </w:r>
              <w:r>
                <w:rPr>
                  <w:i/>
                  <w:iCs w:val="0"/>
                  <w:color w:val="499936"/>
                </w:rPr>
                <w:br/>
                <w:t xml:space="preserve">        """</w:t>
              </w:r>
              <w:r>
                <w:rPr>
                  <w:i/>
                  <w:iCs w:val="0"/>
                  <w:color w:val="499936"/>
                </w:rPr>
                <w:br/>
                <w:t xml:space="preserve">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" </w:t>
              </w:r>
              <w:r>
                <w:rPr>
                  <w:color w:val="EBEBEB"/>
                </w:rPr>
                <w:t xml:space="preserve">+ </w:t>
              </w:r>
              <w:r>
                <w:rPr>
                  <w:color w:val="54B33E"/>
                </w:rPr>
                <w:t>"="</w:t>
              </w:r>
              <w:r>
                <w:rPr>
                  <w:color w:val="EBEBEB"/>
                </w:rPr>
                <w:t>*</w:t>
              </w:r>
              <w:r>
                <w:rPr>
                  <w:b/>
                  <w:bCs/>
                  <w:color w:val="33CCFF"/>
                </w:rPr>
                <w:t xml:space="preserve">9 </w:t>
              </w:r>
              <w:r>
                <w:rPr>
                  <w:color w:val="EBEBEB"/>
                </w:rPr>
                <w:t xml:space="preserve">+ </w:t>
              </w:r>
              <w:r>
                <w:rPr>
                  <w:color w:val="54B33E"/>
                </w:rPr>
                <w:t xml:space="preserve">" Menu of options " </w:t>
              </w:r>
              <w:r>
                <w:rPr>
                  <w:color w:val="EBEBEB"/>
                </w:rPr>
                <w:t xml:space="preserve">+ </w:t>
              </w:r>
              <w:r>
                <w:rPr>
                  <w:color w:val="54B33E"/>
                </w:rPr>
                <w:t>"="</w:t>
              </w:r>
              <w:r>
                <w:rPr>
                  <w:color w:val="EBEBEB"/>
                </w:rPr>
                <w:t>*</w:t>
              </w:r>
              <w:r>
                <w:rPr>
                  <w:b/>
                  <w:bCs/>
                  <w:color w:val="33CCFF"/>
                </w:rPr>
                <w:t xml:space="preserve">9 </w:t>
              </w:r>
              <w:r>
                <w:rPr>
                  <w:color w:val="EBEBEB"/>
                </w:rPr>
                <w:t>+</w:t>
              </w:r>
              <w:r>
                <w:rPr>
                  <w:color w:val="EBEBEB"/>
                </w:rPr>
                <w:br/>
                <w:t xml:space="preserve">              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1 - Show current list of products"</w:t>
              </w:r>
              <w:r>
                <w:rPr>
                  <w:color w:val="54B33E"/>
                </w:rPr>
                <w:br/>
                <w:t xml:space="preserve">              "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2 - Add product"</w:t>
              </w:r>
              <w:r>
                <w:rPr>
                  <w:color w:val="54B33E"/>
                </w:rPr>
                <w:br/>
                <w:t xml:space="preserve">              "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3 - Save and exit" </w:t>
              </w:r>
              <w:r>
                <w:rPr>
                  <w:color w:val="EBEBEB"/>
                </w:rPr>
                <w:t>+</w:t>
              </w:r>
              <w:r>
                <w:rPr>
                  <w:color w:val="EBEBEB"/>
                </w:rPr>
                <w:br/>
                <w:t xml:space="preserve">              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" </w:t>
              </w:r>
              <w:r>
                <w:rPr>
                  <w:color w:val="EBEBEB"/>
                </w:rPr>
                <w:t xml:space="preserve">+ </w:t>
              </w:r>
              <w:r>
                <w:rPr>
                  <w:color w:val="54B33E"/>
                </w:rPr>
                <w:t>"="</w:t>
              </w:r>
              <w:r>
                <w:rPr>
                  <w:color w:val="EBEBEB"/>
                </w:rPr>
                <w:t>*</w:t>
              </w:r>
              <w:r>
                <w:rPr>
                  <w:b/>
                  <w:bCs/>
                  <w:color w:val="33CCFF"/>
                </w:rPr>
                <w:t>35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 xml:space="preserve"># </w:t>
              </w:r>
              <w:r>
                <w:rPr>
                  <w:i/>
                  <w:iCs w:val="0"/>
                  <w:color w:val="ADCC00"/>
                </w:rPr>
                <w:t>TODO: Add code to get user's choice</w:t>
              </w:r>
              <w:r>
                <w:rPr>
                  <w:i/>
                  <w:iCs w:val="0"/>
                  <w:color w:val="ADCC00"/>
                </w:rPr>
                <w:br/>
                <w:t xml:space="preserve">    </w:t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proofErr w:type="spellStart"/>
              <w:r>
                <w:rPr>
                  <w:color w:val="FFCF40"/>
                </w:rPr>
                <w:t>input_menu_choice</w:t>
              </w:r>
              <w:proofErr w:type="spellEnd"/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    choice =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</w:t>
              </w:r>
              <w:proofErr w:type="spellStart"/>
              <w:r>
                <w:rPr>
                  <w:color w:val="ED864A"/>
                </w:rPr>
                <w:t>n</w:t>
              </w:r>
              <w:r>
                <w:rPr>
                  <w:color w:val="54B33E"/>
                </w:rPr>
                <w:t>Select</w:t>
              </w:r>
              <w:proofErr w:type="spellEnd"/>
              <w:r>
                <w:rPr>
                  <w:color w:val="54B33E"/>
                </w:rPr>
                <w:t xml:space="preserve"> an option from the menu "</w:t>
              </w:r>
              <w:r>
                <w:rPr>
                  <w:color w:val="54B33E"/>
                </w:rPr>
                <w:br/>
                <w:t xml:space="preserve">                           "(1-3): "</w:t>
              </w:r>
              <w:r>
                <w:rPr>
                  <w:color w:val="EBEBEB"/>
                </w:rPr>
                <w:t>)).strip()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EBEBEB"/>
                </w:rPr>
                <w:t>choice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 xml:space="preserve"># </w:t>
              </w:r>
              <w:r>
                <w:rPr>
                  <w:i/>
                  <w:iCs w:val="0"/>
                  <w:color w:val="ADCC00"/>
                </w:rPr>
                <w:t>TODO: Add code to show the current data from the file to user</w:t>
              </w:r>
              <w:r>
                <w:rPr>
                  <w:i/>
                  <w:iCs w:val="0"/>
                  <w:color w:val="ADCC00"/>
                </w:rPr>
                <w:br/>
                <w:t xml:space="preserve">    </w:t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</w:r>
              <w:r>
                <w:rPr>
                  <w:color w:val="A9B837"/>
                </w:rPr>
                <w:lastRenderedPageBreak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proofErr w:type="spellStart"/>
              <w:r>
                <w:rPr>
                  <w:color w:val="FFCF40"/>
                </w:rPr>
                <w:t>show_current_data</w:t>
              </w:r>
              <w:proofErr w:type="spellEnd"/>
              <w:r>
                <w:rPr>
                  <w:color w:val="EBEBEB"/>
                </w:rPr>
                <w:t>(</w:t>
              </w:r>
              <w:proofErr w:type="spellStart"/>
              <w:r>
                <w:rPr>
                  <w:color w:val="FFFFFF"/>
                </w:rPr>
                <w:t>list_of_products</w:t>
              </w:r>
              <w:proofErr w:type="spellEnd"/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-------- List of Products --------"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for </w:t>
              </w:r>
              <w:r>
                <w:rPr>
                  <w:color w:val="EBEBEB"/>
                </w:rPr>
                <w:t xml:space="preserve">item </w:t>
              </w:r>
              <w:r>
                <w:rPr>
                  <w:color w:val="ED864A"/>
                </w:rPr>
                <w:t xml:space="preserve">in </w:t>
              </w:r>
              <w:proofErr w:type="spellStart"/>
              <w:r>
                <w:rPr>
                  <w:color w:val="FFFFFF"/>
                </w:rPr>
                <w:t>list_of_products</w:t>
              </w:r>
              <w:proofErr w:type="spellEnd"/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 xml:space="preserve">" </w:t>
              </w:r>
              <w:r>
                <w:rPr>
                  <w:color w:val="EBEBEB"/>
                </w:rPr>
                <w:t xml:space="preserve">+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(item))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 xml:space="preserve">" </w:t>
              </w:r>
              <w:r>
                <w:rPr>
                  <w:color w:val="EBEBEB"/>
                </w:rPr>
                <w:t xml:space="preserve">+ </w:t>
              </w:r>
              <w:r>
                <w:rPr>
                  <w:color w:val="54B33E"/>
                </w:rPr>
                <w:t>"-"</w:t>
              </w:r>
              <w:r>
                <w:rPr>
                  <w:color w:val="EBEBEB"/>
                </w:rPr>
                <w:t>*</w:t>
              </w:r>
              <w:r>
                <w:rPr>
                  <w:b/>
                  <w:bCs/>
                  <w:color w:val="33CCFF"/>
                </w:rPr>
                <w:t>35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 xml:space="preserve"># </w:t>
              </w:r>
              <w:r>
                <w:rPr>
                  <w:i/>
                  <w:iCs w:val="0"/>
                  <w:color w:val="ADCC00"/>
                </w:rPr>
                <w:t>TODO: Add code to get product data from user</w:t>
              </w:r>
              <w:r>
                <w:rPr>
                  <w:i/>
                  <w:iCs w:val="0"/>
                  <w:color w:val="ADCC00"/>
                </w:rPr>
                <w:br/>
                <w:t xml:space="preserve">    </w:t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proofErr w:type="spellStart"/>
              <w:r>
                <w:rPr>
                  <w:color w:val="FFCF40"/>
                </w:rPr>
                <w:t>add_new_product</w:t>
              </w:r>
              <w:proofErr w:type="spellEnd"/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    item = Product(</w:t>
              </w:r>
              <w:r>
                <w:rPr>
                  <w:color w:val="54B33E"/>
                </w:rPr>
                <w:t>''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 xml:space="preserve">)  </w:t>
              </w:r>
              <w:r>
                <w:rPr>
                  <w:color w:val="7EC3E6"/>
                </w:rPr>
                <w:t># instantiates 'null' item object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name = 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 xml:space="preserve">"Enter product NAME: 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>try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</w:t>
              </w:r>
              <w:proofErr w:type="spellStart"/>
              <w:r>
                <w:rPr>
                  <w:color w:val="EBEBEB"/>
                </w:rPr>
                <w:t>item.product_name</w:t>
              </w:r>
              <w:proofErr w:type="spellEnd"/>
              <w:r>
                <w:rPr>
                  <w:color w:val="EBEBEB"/>
                </w:rPr>
                <w:t xml:space="preserve"> = name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>break</w:t>
              </w:r>
              <w:r>
                <w:rPr>
                  <w:color w:val="ED864A"/>
                </w:rPr>
                <w:br/>
                <w:t xml:space="preserve">            except </w:t>
              </w:r>
              <w:r>
                <w:rPr>
                  <w:color w:val="8888C6"/>
                </w:rPr>
                <w:t xml:space="preserve">Exception </w:t>
              </w:r>
              <w:r>
                <w:rPr>
                  <w:color w:val="ED864A"/>
                </w:rPr>
                <w:t xml:space="preserve">as </w:t>
              </w:r>
              <w:r>
                <w:rPr>
                  <w:color w:val="EBEBEB"/>
                </w:rPr>
                <w:t>e: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" </w:t>
              </w:r>
              <w:r>
                <w:rPr>
                  <w:color w:val="EBEBEB"/>
                </w:rPr>
                <w:t xml:space="preserve">+ </w:t>
              </w:r>
              <w:proofErr w:type="spellStart"/>
              <w:r>
                <w:rPr>
                  <w:color w:val="EBEBEB"/>
                </w:rPr>
                <w:t>errorCode</w:t>
              </w:r>
              <w:proofErr w:type="spellEnd"/>
              <w:r>
                <w:rPr>
                  <w:color w:val="EBEBEB"/>
                </w:rPr>
                <w:t xml:space="preserve"> +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 xml:space="preserve">(e) + 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>continue</w:t>
              </w:r>
              <w:r>
                <w:rPr>
                  <w:color w:val="ED864A"/>
                </w:rPr>
                <w:br/>
              </w:r>
              <w:r>
                <w:rPr>
                  <w:color w:val="ED864A"/>
                </w:rPr>
                <w:br/>
                <w:t xml:space="preserve">        while True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price = 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</w:t>
              </w:r>
              <w:proofErr w:type="spellStart"/>
              <w:r>
                <w:rPr>
                  <w:color w:val="ED864A"/>
                </w:rPr>
                <w:t>n</w:t>
              </w:r>
              <w:r>
                <w:rPr>
                  <w:color w:val="54B33E"/>
                </w:rPr>
                <w:t>Enter</w:t>
              </w:r>
              <w:proofErr w:type="spellEnd"/>
              <w:r>
                <w:rPr>
                  <w:color w:val="54B33E"/>
                </w:rPr>
                <w:t xml:space="preserve"> product PRICE: 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>try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</w:t>
              </w:r>
              <w:proofErr w:type="spellStart"/>
              <w:r>
                <w:rPr>
                  <w:color w:val="EBEBEB"/>
                </w:rPr>
                <w:t>item.product_price</w:t>
              </w:r>
              <w:proofErr w:type="spellEnd"/>
              <w:r>
                <w:rPr>
                  <w:color w:val="EBEBEB"/>
                </w:rPr>
                <w:t xml:space="preserve"> = </w:t>
              </w:r>
              <w:r>
                <w:rPr>
                  <w:color w:val="8888C6"/>
                </w:rPr>
                <w:t>float</w:t>
              </w:r>
              <w:r>
                <w:rPr>
                  <w:color w:val="EBEBEB"/>
                </w:rPr>
                <w:t>(price)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>break</w:t>
              </w:r>
              <w:r>
                <w:rPr>
                  <w:color w:val="ED864A"/>
                </w:rPr>
                <w:br/>
                <w:t xml:space="preserve">            except </w:t>
              </w:r>
              <w:r>
                <w:rPr>
                  <w:color w:val="8888C6"/>
                </w:rPr>
                <w:t xml:space="preserve">Exception </w:t>
              </w:r>
              <w:r>
                <w:rPr>
                  <w:color w:val="ED864A"/>
                </w:rPr>
                <w:t xml:space="preserve">as </w:t>
              </w:r>
              <w:r>
                <w:rPr>
                  <w:color w:val="EBEBEB"/>
                </w:rPr>
                <w:t>e: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" </w:t>
              </w:r>
              <w:r>
                <w:rPr>
                  <w:color w:val="EBEBEB"/>
                </w:rPr>
                <w:t xml:space="preserve">+ </w:t>
              </w:r>
              <w:proofErr w:type="spellStart"/>
              <w:r>
                <w:rPr>
                  <w:color w:val="EBEBEB"/>
                </w:rPr>
                <w:t>errorCode</w:t>
              </w:r>
              <w:proofErr w:type="spellEnd"/>
              <w:r>
                <w:rPr>
                  <w:color w:val="EBEBEB"/>
                </w:rPr>
                <w:t xml:space="preserve"> +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(e))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</w:t>
              </w:r>
              <w:proofErr w:type="spellStart"/>
              <w:r>
                <w:rPr>
                  <w:color w:val="ED864A"/>
                </w:rPr>
                <w:t>t</w:t>
              </w:r>
              <w:r>
                <w:rPr>
                  <w:color w:val="54B33E"/>
                </w:rPr>
                <w:t>New</w:t>
              </w:r>
              <w:proofErr w:type="spellEnd"/>
              <w:r>
                <w:rPr>
                  <w:color w:val="54B33E"/>
                </w:rPr>
                <w:t xml:space="preserve"> product added: 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 xml:space="preserve">" </w:t>
              </w:r>
              <w:r>
                <w:rPr>
                  <w:color w:val="EBEBEB"/>
                </w:rPr>
                <w:t xml:space="preserve">+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(item))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EBEBEB"/>
                </w:rPr>
                <w:t>item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7EC3E6"/>
                </w:rPr>
                <w:t># Presentation (Input/Output)  -------------------------------------------- #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  <w:t># Main Body of Script  ---------------------------------------------------- #</w:t>
              </w:r>
              <w:r>
                <w:rPr>
                  <w:color w:val="7EC3E6"/>
                </w:rPr>
                <w:br/>
                <w:t># Load data from file into a list of product objects when script starts</w:t>
              </w:r>
              <w:r>
                <w:rPr>
                  <w:color w:val="7EC3E6"/>
                </w:rPr>
                <w:br/>
              </w:r>
              <w:r>
                <w:rPr>
                  <w:color w:val="ED864A"/>
                </w:rPr>
                <w:t>try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file = </w:t>
              </w:r>
              <w:r>
                <w:rPr>
                  <w:color w:val="8888C6"/>
                </w:rPr>
                <w:t>open</w:t>
              </w:r>
              <w:r>
                <w:rPr>
                  <w:color w:val="EBEBEB"/>
                </w:rPr>
                <w:t>(</w:t>
              </w:r>
              <w:proofErr w:type="spellStart"/>
              <w:r>
                <w:rPr>
                  <w:color w:val="EBEBEB"/>
                </w:rPr>
                <w:t>strFileName</w:t>
              </w:r>
              <w:proofErr w:type="spellEnd"/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 xml:space="preserve">except </w:t>
              </w:r>
              <w:proofErr w:type="spellStart"/>
              <w:r>
                <w:rPr>
                  <w:color w:val="8888C6"/>
                </w:rPr>
                <w:t>FileNotFoundError</w:t>
              </w:r>
              <w:proofErr w:type="spellEnd"/>
              <w:r>
                <w:rPr>
                  <w:color w:val="8888C6"/>
                </w:rPr>
                <w:t xml:space="preserve"> </w:t>
              </w:r>
              <w:r>
                <w:rPr>
                  <w:color w:val="ED864A"/>
                </w:rPr>
                <w:t xml:space="preserve">as </w:t>
              </w:r>
              <w:r>
                <w:rPr>
                  <w:color w:val="EBEBEB"/>
                </w:rPr>
                <w:t>e: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" </w:t>
              </w:r>
              <w:r>
                <w:rPr>
                  <w:color w:val="EBEBEB"/>
                </w:rPr>
                <w:t xml:space="preserve">+ </w:t>
              </w:r>
              <w:proofErr w:type="spellStart"/>
              <w:r>
                <w:rPr>
                  <w:color w:val="EBEBEB"/>
                </w:rPr>
                <w:t>errorCode</w:t>
              </w:r>
              <w:proofErr w:type="spellEnd"/>
              <w:r>
                <w:rPr>
                  <w:color w:val="EBEBEB"/>
                </w:rPr>
                <w:t xml:space="preserve"> + </w:t>
              </w:r>
              <w:proofErr w:type="spellStart"/>
              <w:r>
                <w:rPr>
                  <w:color w:val="EBEBEB"/>
                </w:rPr>
                <w:t>e.</w:t>
              </w:r>
              <w:r>
                <w:rPr>
                  <w:color w:val="B200B2"/>
                </w:rPr>
                <w:t>__str</w:t>
              </w:r>
              <w:proofErr w:type="spellEnd"/>
              <w:r>
                <w:rPr>
                  <w:color w:val="B200B2"/>
                </w:rPr>
                <w:t>__</w:t>
              </w:r>
              <w:r>
                <w:rPr>
                  <w:color w:val="EBEBEB"/>
                </w:rPr>
                <w:t>())</w:t>
              </w:r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 xml:space="preserve">except </w:t>
              </w:r>
              <w:r>
                <w:rPr>
                  <w:color w:val="8888C6"/>
                </w:rPr>
                <w:t xml:space="preserve">Exception </w:t>
              </w:r>
              <w:r>
                <w:rPr>
                  <w:color w:val="ED864A"/>
                </w:rPr>
                <w:t xml:space="preserve">as </w:t>
              </w:r>
              <w:r>
                <w:rPr>
                  <w:color w:val="EBEBEB"/>
                </w:rPr>
                <w:t>e: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(e)</w:t>
              </w:r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</w:t>
              </w:r>
              <w:proofErr w:type="spellStart"/>
              <w:r>
                <w:rPr>
                  <w:color w:val="EBEBEB"/>
                </w:rPr>
                <w:t>lstOfProductObjects</w:t>
              </w:r>
              <w:proofErr w:type="spellEnd"/>
              <w:r>
                <w:rPr>
                  <w:color w:val="EBEBEB"/>
                </w:rPr>
                <w:t xml:space="preserve"> = </w:t>
              </w:r>
              <w:proofErr w:type="spellStart"/>
              <w:r>
                <w:rPr>
                  <w:color w:val="EBEBEB"/>
                </w:rPr>
                <w:t>FileProcessor</w:t>
              </w:r>
              <w:proofErr w:type="spellEnd"/>
              <w:r>
                <w:rPr>
                  <w:color w:val="EBEBEB"/>
                </w:rPr>
                <w:t>.\</w:t>
              </w:r>
              <w:r>
                <w:rPr>
                  <w:color w:val="EBEBEB"/>
                </w:rPr>
                <w:br/>
                <w:t xml:space="preserve">        </w:t>
              </w:r>
              <w:proofErr w:type="spellStart"/>
              <w:r>
                <w:rPr>
                  <w:color w:val="EBEBEB"/>
                </w:rPr>
                <w:t>read_data_from_file</w:t>
              </w:r>
              <w:proofErr w:type="spellEnd"/>
              <w:r>
                <w:rPr>
                  <w:color w:val="EBEBEB"/>
                </w:rPr>
                <w:t>(</w:t>
              </w:r>
              <w:proofErr w:type="spellStart"/>
              <w:r>
                <w:rPr>
                  <w:color w:val="EBEBEB"/>
                </w:rPr>
                <w:t>strFileName</w:t>
              </w:r>
              <w:proofErr w:type="spellEnd"/>
              <w:r>
                <w:rPr>
                  <w:b/>
                  <w:bCs/>
                  <w:color w:val="ED864A"/>
                </w:rPr>
                <w:t xml:space="preserve">, </w:t>
              </w:r>
              <w:proofErr w:type="spellStart"/>
              <w:r>
                <w:rPr>
                  <w:color w:val="EBEBEB"/>
                </w:rPr>
                <w:t>lstOfProductObjects</w:t>
              </w:r>
              <w:proofErr w:type="spellEnd"/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7EC3E6"/>
                </w:rPr>
                <w:t># Show user a menu of options</w:t>
              </w:r>
              <w:r>
                <w:rPr>
                  <w:color w:val="7EC3E6"/>
                </w:rPr>
                <w:br/>
                <w:t xml:space="preserve">        </w:t>
              </w:r>
              <w:proofErr w:type="spellStart"/>
              <w:r>
                <w:rPr>
                  <w:color w:val="EBEBEB"/>
                </w:rPr>
                <w:t>IO.output_menu_tasks</w:t>
              </w:r>
              <w:proofErr w:type="spellEnd"/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7EC3E6"/>
                </w:rPr>
                <w:t># Get user's menu option choice</w:t>
              </w:r>
              <w:r>
                <w:rPr>
                  <w:color w:val="7EC3E6"/>
                </w:rPr>
                <w:br/>
                <w:t xml:space="preserve">        </w:t>
              </w:r>
              <w:proofErr w:type="spellStart"/>
              <w:r>
                <w:rPr>
                  <w:color w:val="EBEBEB"/>
                </w:rPr>
                <w:t>choice_str</w:t>
              </w:r>
              <w:proofErr w:type="spellEnd"/>
              <w:r>
                <w:rPr>
                  <w:color w:val="EBEBEB"/>
                </w:rPr>
                <w:t xml:space="preserve"> = </w:t>
              </w:r>
              <w:proofErr w:type="spellStart"/>
              <w:r>
                <w:rPr>
                  <w:color w:val="EBEBEB"/>
                </w:rPr>
                <w:t>IO.input_menu_choice</w:t>
              </w:r>
              <w:proofErr w:type="spellEnd"/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7EC3E6"/>
                </w:rPr>
                <w:t># Show user current data in the list of product objects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if </w:t>
              </w:r>
              <w:proofErr w:type="spellStart"/>
              <w:r>
                <w:rPr>
                  <w:color w:val="EBEBEB"/>
                </w:rPr>
                <w:t>choice_str.strip</w:t>
              </w:r>
              <w:proofErr w:type="spellEnd"/>
              <w:r>
                <w:rPr>
                  <w:color w:val="EBEBEB"/>
                </w:rPr>
                <w:t xml:space="preserve">() == </w:t>
              </w:r>
              <w:r>
                <w:rPr>
                  <w:color w:val="54B33E"/>
                </w:rPr>
                <w:t>'1'</w:t>
              </w:r>
              <w:r>
                <w:rPr>
                  <w:color w:val="EBEBEB"/>
                </w:rPr>
                <w:t xml:space="preserve">:  </w:t>
              </w:r>
              <w:r>
                <w:rPr>
                  <w:color w:val="7EC3E6"/>
                </w:rPr>
                <w:t># show current data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lastRenderedPageBreak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</w:t>
              </w:r>
              <w:proofErr w:type="spellStart"/>
              <w:r>
                <w:rPr>
                  <w:color w:val="ED864A"/>
                </w:rPr>
                <w:t>t</w:t>
              </w:r>
              <w:r>
                <w:rPr>
                  <w:color w:val="54B33E"/>
                </w:rPr>
                <w:t>Displaying</w:t>
              </w:r>
              <w:proofErr w:type="spellEnd"/>
              <w:r>
                <w:rPr>
                  <w:color w:val="54B33E"/>
                </w:rPr>
                <w:t xml:space="preserve"> current list of products..."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  <w:t xml:space="preserve">            </w:t>
              </w:r>
              <w:proofErr w:type="spellStart"/>
              <w:r>
                <w:rPr>
                  <w:color w:val="EBEBEB"/>
                </w:rPr>
                <w:t>IO.show_current_data</w:t>
              </w:r>
              <w:proofErr w:type="spellEnd"/>
              <w:r>
                <w:rPr>
                  <w:color w:val="EBEBEB"/>
                </w:rPr>
                <w:t>(</w:t>
              </w:r>
              <w:proofErr w:type="spellStart"/>
              <w:r>
                <w:rPr>
                  <w:color w:val="EBEBEB"/>
                </w:rPr>
                <w:t>lstOfProductObjects</w:t>
              </w:r>
              <w:proofErr w:type="spellEnd"/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>continue</w:t>
              </w:r>
              <w:r>
                <w:rPr>
                  <w:color w:val="ED864A"/>
                </w:rPr>
                <w:br/>
              </w:r>
              <w:r>
                <w:rPr>
                  <w:color w:val="ED864A"/>
                </w:rPr>
                <w:br/>
                <w:t xml:space="preserve">        </w:t>
              </w:r>
              <w:r>
                <w:rPr>
                  <w:color w:val="7EC3E6"/>
                </w:rPr>
                <w:t># Let user add data to the list of product objects</w:t>
              </w:r>
              <w:r>
                <w:rPr>
                  <w:color w:val="7EC3E6"/>
                </w:rPr>
                <w:br/>
                <w:t xml:space="preserve">        </w:t>
              </w:r>
              <w:proofErr w:type="spellStart"/>
              <w:r>
                <w:rPr>
                  <w:color w:val="ED864A"/>
                </w:rPr>
                <w:t>elif</w:t>
              </w:r>
              <w:proofErr w:type="spellEnd"/>
              <w:r>
                <w:rPr>
                  <w:color w:val="ED864A"/>
                </w:rPr>
                <w:t xml:space="preserve"> </w:t>
              </w:r>
              <w:proofErr w:type="spellStart"/>
              <w:r>
                <w:rPr>
                  <w:color w:val="EBEBEB"/>
                </w:rPr>
                <w:t>choice_str.strip</w:t>
              </w:r>
              <w:proofErr w:type="spellEnd"/>
              <w:r>
                <w:rPr>
                  <w:color w:val="EBEBEB"/>
                </w:rPr>
                <w:t xml:space="preserve">() == </w:t>
              </w:r>
              <w:r>
                <w:rPr>
                  <w:color w:val="54B33E"/>
                </w:rPr>
                <w:t>'2'</w:t>
              </w:r>
              <w:r>
                <w:rPr>
                  <w:color w:val="EBEBEB"/>
                </w:rPr>
                <w:t xml:space="preserve">:  </w:t>
              </w:r>
              <w:r>
                <w:rPr>
                  <w:color w:val="7EC3E6"/>
                </w:rPr>
                <w:t># add product</w:t>
              </w:r>
              <w:r>
                <w:rPr>
                  <w:color w:val="7EC3E6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</w:t>
              </w:r>
              <w:proofErr w:type="spellStart"/>
              <w:r>
                <w:rPr>
                  <w:color w:val="ED864A"/>
                </w:rPr>
                <w:t>t</w:t>
              </w:r>
              <w:r>
                <w:rPr>
                  <w:color w:val="54B33E"/>
                </w:rPr>
                <w:t>Add</w:t>
              </w:r>
              <w:proofErr w:type="spellEnd"/>
              <w:r>
                <w:rPr>
                  <w:color w:val="54B33E"/>
                </w:rPr>
                <w:t xml:space="preserve"> product information..."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  <w:t xml:space="preserve">            </w:t>
              </w:r>
              <w:proofErr w:type="spellStart"/>
              <w:r>
                <w:rPr>
                  <w:color w:val="EBEBEB"/>
                </w:rPr>
                <w:t>lstOfProductObjects.append</w:t>
              </w:r>
              <w:proofErr w:type="spellEnd"/>
              <w:r>
                <w:rPr>
                  <w:color w:val="EBEBEB"/>
                </w:rPr>
                <w:t>(</w:t>
              </w:r>
              <w:proofErr w:type="spellStart"/>
              <w:r>
                <w:rPr>
                  <w:color w:val="EBEBEB"/>
                </w:rPr>
                <w:t>IO.add_new_product</w:t>
              </w:r>
              <w:proofErr w:type="spellEnd"/>
              <w:r>
                <w:rPr>
                  <w:color w:val="EBEBEB"/>
                </w:rPr>
                <w:t>())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>continue</w:t>
              </w:r>
              <w:r>
                <w:rPr>
                  <w:color w:val="ED864A"/>
                </w:rPr>
                <w:br/>
              </w:r>
              <w:r>
                <w:rPr>
                  <w:color w:val="ED864A"/>
                </w:rPr>
                <w:br/>
                <w:t xml:space="preserve">            </w:t>
              </w:r>
              <w:r>
                <w:rPr>
                  <w:color w:val="7EC3E6"/>
                </w:rPr>
                <w:t># let user save current data to file and exit program</w:t>
              </w:r>
              <w:r>
                <w:rPr>
                  <w:color w:val="7EC3E6"/>
                </w:rPr>
                <w:br/>
                <w:t xml:space="preserve">        </w:t>
              </w:r>
              <w:proofErr w:type="spellStart"/>
              <w:r>
                <w:rPr>
                  <w:color w:val="ED864A"/>
                </w:rPr>
                <w:t>elif</w:t>
              </w:r>
              <w:proofErr w:type="spellEnd"/>
              <w:r>
                <w:rPr>
                  <w:color w:val="ED864A"/>
                </w:rPr>
                <w:t xml:space="preserve"> </w:t>
              </w:r>
              <w:proofErr w:type="spellStart"/>
              <w:r>
                <w:rPr>
                  <w:color w:val="EBEBEB"/>
                </w:rPr>
                <w:t>choice_str.strip</w:t>
              </w:r>
              <w:proofErr w:type="spellEnd"/>
              <w:r>
                <w:rPr>
                  <w:color w:val="EBEBEB"/>
                </w:rPr>
                <w:t xml:space="preserve">() == </w:t>
              </w:r>
              <w:r>
                <w:rPr>
                  <w:color w:val="54B33E"/>
                </w:rPr>
                <w:t>'3'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7EC3E6"/>
                </w:rPr>
                <w:t># ask user to save and exit</w:t>
              </w:r>
              <w:r>
                <w:rPr>
                  <w:color w:val="7EC3E6"/>
                </w:rPr>
                <w:br/>
                <w:t xml:space="preserve">            </w:t>
              </w:r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choice = 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</w:t>
              </w:r>
              <w:proofErr w:type="spellStart"/>
              <w:r>
                <w:rPr>
                  <w:color w:val="ED864A"/>
                </w:rPr>
                <w:t>n</w:t>
              </w:r>
              <w:r>
                <w:rPr>
                  <w:color w:val="54B33E"/>
                </w:rPr>
                <w:t>Save</w:t>
              </w:r>
              <w:proofErr w:type="spellEnd"/>
              <w:r>
                <w:rPr>
                  <w:color w:val="54B33E"/>
                </w:rPr>
                <w:t xml:space="preserve"> changes to file? [Y/N]: 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 xml:space="preserve">if </w:t>
              </w:r>
              <w:proofErr w:type="spellStart"/>
              <w:r>
                <w:rPr>
                  <w:color w:val="EBEBEB"/>
                </w:rPr>
                <w:t>choice.lower</w:t>
              </w:r>
              <w:proofErr w:type="spellEnd"/>
              <w:r>
                <w:rPr>
                  <w:color w:val="EBEBEB"/>
                </w:rPr>
                <w:t xml:space="preserve">() == </w:t>
              </w:r>
              <w:r>
                <w:rPr>
                  <w:color w:val="54B33E"/>
                </w:rPr>
                <w:t>"y"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  <w:t xml:space="preserve">        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</w:t>
              </w:r>
              <w:proofErr w:type="spellStart"/>
              <w:r>
                <w:rPr>
                  <w:color w:val="ED864A"/>
                </w:rPr>
                <w:t>t</w:t>
              </w:r>
              <w:r>
                <w:rPr>
                  <w:color w:val="54B33E"/>
                </w:rPr>
                <w:t>Saving</w:t>
              </w:r>
              <w:proofErr w:type="spellEnd"/>
              <w:r>
                <w:rPr>
                  <w:color w:val="54B33E"/>
                </w:rPr>
                <w:t xml:space="preserve"> data to file..."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  <w:t xml:space="preserve">                    </w:t>
              </w:r>
              <w:proofErr w:type="spellStart"/>
              <w:r>
                <w:rPr>
                  <w:color w:val="EBEBEB"/>
                </w:rPr>
                <w:t>FileProcessor.save_data_to_file</w:t>
              </w:r>
              <w:proofErr w:type="spellEnd"/>
              <w:r>
                <w:rPr>
                  <w:color w:val="EBEBEB"/>
                </w:rPr>
                <w:t>(</w:t>
              </w:r>
              <w:proofErr w:type="spellStart"/>
              <w:r>
                <w:rPr>
                  <w:color w:val="EBEBEB"/>
                </w:rPr>
                <w:t>strFileName</w:t>
              </w:r>
              <w:proofErr w:type="spellEnd"/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                                     </w:t>
              </w:r>
              <w:proofErr w:type="spellStart"/>
              <w:r>
                <w:rPr>
                  <w:color w:val="EBEBEB"/>
                </w:rPr>
                <w:t>lstOfProductObjects</w:t>
              </w:r>
              <w:proofErr w:type="spellEnd"/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        </w:t>
              </w:r>
              <w:r>
                <w:rPr>
                  <w:color w:val="ED864A"/>
                </w:rPr>
                <w:t>break</w:t>
              </w:r>
              <w:r>
                <w:rPr>
                  <w:color w:val="ED864A"/>
                </w:rPr>
                <w:br/>
                <w:t xml:space="preserve">                </w:t>
              </w:r>
              <w:proofErr w:type="spellStart"/>
              <w:r>
                <w:rPr>
                  <w:color w:val="ED864A"/>
                </w:rPr>
                <w:t>elif</w:t>
              </w:r>
              <w:proofErr w:type="spellEnd"/>
              <w:r>
                <w:rPr>
                  <w:color w:val="ED864A"/>
                </w:rPr>
                <w:t xml:space="preserve"> </w:t>
              </w:r>
              <w:proofErr w:type="spellStart"/>
              <w:r>
                <w:rPr>
                  <w:color w:val="EBEBEB"/>
                </w:rPr>
                <w:t>choice.lower</w:t>
              </w:r>
              <w:proofErr w:type="spellEnd"/>
              <w:r>
                <w:rPr>
                  <w:color w:val="EBEBEB"/>
                </w:rPr>
                <w:t xml:space="preserve">() == </w:t>
              </w:r>
              <w:r>
                <w:rPr>
                  <w:color w:val="54B33E"/>
                </w:rPr>
                <w:t>"n"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  <w:t xml:space="preserve">        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</w:t>
              </w:r>
              <w:proofErr w:type="spellStart"/>
              <w:r>
                <w:rPr>
                  <w:color w:val="ED864A"/>
                </w:rPr>
                <w:t>t</w:t>
              </w:r>
              <w:r>
                <w:rPr>
                  <w:color w:val="54B33E"/>
                </w:rPr>
                <w:t>Data</w:t>
              </w:r>
              <w:proofErr w:type="spellEnd"/>
              <w:r>
                <w:rPr>
                  <w:color w:val="54B33E"/>
                </w:rPr>
                <w:t xml:space="preserve"> not saved to file..."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        </w:t>
              </w:r>
              <w:r>
                <w:rPr>
                  <w:color w:val="ED864A"/>
                </w:rPr>
                <w:t>break</w:t>
              </w:r>
              <w:r>
                <w:rPr>
                  <w:color w:val="ED864A"/>
                </w:rPr>
                <w:br/>
                <w:t xml:space="preserve">                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" </w:t>
              </w:r>
              <w:r>
                <w:rPr>
                  <w:color w:val="EBEBEB"/>
                </w:rPr>
                <w:t xml:space="preserve">+ </w:t>
              </w:r>
              <w:proofErr w:type="spellStart"/>
              <w:r>
                <w:rPr>
                  <w:color w:val="EBEBEB"/>
                </w:rPr>
                <w:t>errorCode</w:t>
              </w:r>
              <w:proofErr w:type="spellEnd"/>
              <w:r>
                <w:rPr>
                  <w:color w:val="EBEBEB"/>
                </w:rPr>
                <w:t xml:space="preserve"> + </w:t>
              </w:r>
              <w:r>
                <w:rPr>
                  <w:color w:val="54B33E"/>
                </w:rPr>
                <w:t>": Invalid choice."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7EC3E6"/>
                </w:rPr>
                <w:t>#     continue</w:t>
              </w:r>
              <w:r>
                <w:rPr>
                  <w:color w:val="7EC3E6"/>
                </w:rPr>
                <w:br/>
                <w:t xml:space="preserve">            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</w:t>
              </w:r>
              <w:proofErr w:type="spellStart"/>
              <w:r>
                <w:rPr>
                  <w:color w:val="ED864A"/>
                </w:rPr>
                <w:t>n</w:t>
              </w:r>
              <w:r>
                <w:rPr>
                  <w:color w:val="54B33E"/>
                </w:rPr>
                <w:t>Press</w:t>
              </w:r>
              <w:proofErr w:type="spellEnd"/>
              <w:r>
                <w:rPr>
                  <w:color w:val="54B33E"/>
                </w:rPr>
                <w:t xml:space="preserve"> ENTER key to quit the program."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>break</w:t>
              </w:r>
            </w:ins>
          </w:p>
          <w:p w14:paraId="2B5421FF" w14:textId="65C98405" w:rsidR="00016253" w:rsidDel="005578CD" w:rsidRDefault="000A3D0C" w:rsidP="005578CD">
            <w:pPr>
              <w:pStyle w:val="HTMLPreformatted"/>
              <w:shd w:val="clear" w:color="auto" w:fill="131314"/>
              <w:rPr>
                <w:del w:id="1971" w:author="Bambi C" w:date="2022-08-31T18:45:00Z"/>
                <w:color w:val="EBEBEB"/>
              </w:rPr>
              <w:pPrChange w:id="1972" w:author="Bambi C" w:date="2022-08-31T18:45:00Z">
                <w:pPr>
                  <w:pStyle w:val="HTMLPreformatted"/>
                  <w:shd w:val="clear" w:color="auto" w:fill="131314"/>
                </w:pPr>
              </w:pPrChange>
            </w:pPr>
            <w:del w:id="1973" w:author="Bambi C" w:date="2022-08-31T18:45:00Z">
              <w:r w:rsidDel="005578CD">
                <w:rPr>
                  <w:color w:val="7EC3E6"/>
                </w:rPr>
                <w:delText># ------------------------------- #</w:delText>
              </w:r>
              <w:r w:rsidDel="005578CD">
                <w:rPr>
                  <w:color w:val="7EC3E6"/>
                </w:rPr>
                <w:br/>
                <w:delText># Title: Assignment07</w:delText>
              </w:r>
              <w:r w:rsidDel="005578CD">
                <w:rPr>
                  <w:color w:val="7EC3E6"/>
                </w:rPr>
                <w:br/>
                <w:delText># Dev: RSar</w:delText>
              </w:r>
              <w:r w:rsidDel="005578CD">
                <w:rPr>
                  <w:color w:val="7EC3E6"/>
                </w:rPr>
                <w:br/>
                <w:delText># Desc: Start</w:delText>
              </w:r>
              <w:r w:rsidDel="005578CD">
                <w:rPr>
                  <w:color w:val="7EC3E6"/>
                </w:rPr>
                <w:br/>
                <w:delText># ChangeLog: (date,name,change)</w:delText>
              </w:r>
              <w:r w:rsidDel="005578CD">
                <w:rPr>
                  <w:color w:val="7EC3E6"/>
                </w:rPr>
                <w:br/>
                <w:delText>#            2022/08/23, RSar, Created module to complete Assignment</w:delText>
              </w:r>
              <w:r w:rsidDel="005578CD">
                <w:rPr>
                  <w:color w:val="7EC3E6"/>
                </w:rPr>
                <w:br/>
                <w:delText># ------------------------------- #</w:delText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ED864A"/>
                </w:rPr>
                <w:delText xml:space="preserve">import </w:delText>
              </w:r>
              <w:r w:rsidDel="005578CD">
                <w:rPr>
                  <w:color w:val="EBEBEB"/>
                </w:rPr>
                <w:delText>pickle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D864A"/>
                </w:rPr>
                <w:delText xml:space="preserve">import </w:delText>
              </w:r>
              <w:r w:rsidDel="005578CD">
                <w:rPr>
                  <w:color w:val="EBEBEB"/>
                </w:rPr>
                <w:delText>datetime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7EC3E6"/>
                </w:rPr>
                <w:delText># Data ----------------------------------------------------------- #</w:delText>
              </w:r>
              <w:r w:rsidDel="005578CD">
                <w:rPr>
                  <w:color w:val="7EC3E6"/>
                </w:rPr>
                <w:br/>
                <w:delText># Declare variables and constants</w:delText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EBEBEB"/>
                </w:rPr>
                <w:delText xml:space="preserve">program_title_str = </w:delText>
              </w:r>
              <w:r w:rsidDel="005578CD">
                <w:rPr>
                  <w:color w:val="54B33E"/>
                </w:rPr>
                <w:delText>'VIP Birthdays v1.0'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BEBEB"/>
                </w:rPr>
                <w:delText xml:space="preserve">default_file_str = </w:delText>
              </w:r>
              <w:r w:rsidDel="005578CD">
                <w:rPr>
                  <w:color w:val="54B33E"/>
                </w:rPr>
                <w:delText>'AppData.dat'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BEBEB"/>
                </w:rPr>
                <w:delText>check_save_flag = [</w:delText>
              </w:r>
              <w:r w:rsidDel="005578CD">
                <w:rPr>
                  <w:b/>
                  <w:bCs/>
                  <w:color w:val="33CCFF"/>
                </w:rPr>
                <w:delText>1</w:delText>
              </w:r>
              <w:r w:rsidDel="005578CD">
                <w:rPr>
                  <w:color w:val="EBEBEB"/>
                </w:rPr>
                <w:delText xml:space="preserve">]  </w:delText>
              </w:r>
              <w:r w:rsidDel="005578CD">
                <w:rPr>
                  <w:color w:val="7EC3E6"/>
                </w:rPr>
                <w:delText># If = 1, then data saved/no changes, if = 0, changes \</w:delText>
              </w:r>
              <w:r w:rsidDel="005578CD">
                <w:rPr>
                  <w:color w:val="7EC3E6"/>
                </w:rPr>
                <w:br/>
                <w:delText># not saved</w:delText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7EC3E6"/>
                </w:rPr>
                <w:br/>
                <w:delText># Processing  ---------------------------------------------------- #</w:delText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7EC3E6"/>
                </w:rPr>
                <w:br/>
              </w:r>
              <w:r w:rsidR="00016253" w:rsidDel="005578CD">
                <w:rPr>
                  <w:color w:val="ED864A"/>
                </w:rPr>
                <w:delText xml:space="preserve">def </w:delText>
              </w:r>
              <w:r w:rsidR="00016253" w:rsidDel="005578CD">
                <w:rPr>
                  <w:color w:val="FFCF40"/>
                </w:rPr>
                <w:delText>read_data_from_file</w:delText>
              </w:r>
              <w:r w:rsidR="00016253" w:rsidDel="005578CD">
                <w:rPr>
                  <w:color w:val="EBEBEB"/>
                </w:rPr>
                <w:delText>(</w:delText>
              </w:r>
              <w:r w:rsidR="00016253" w:rsidDel="005578CD">
                <w:rPr>
                  <w:color w:val="FFFFFF"/>
                </w:rPr>
                <w:delText>working_file_str</w:delText>
              </w:r>
              <w:r w:rsidR="00016253" w:rsidDel="005578CD">
                <w:rPr>
                  <w:color w:val="EBEBEB"/>
                </w:rPr>
                <w:delText>):</w:delText>
              </w:r>
              <w:r w:rsidR="00016253" w:rsidDel="005578CD">
                <w:rPr>
                  <w:color w:val="EBEBEB"/>
                </w:rPr>
                <w:br/>
                <w:delText xml:space="preserve">    </w:delText>
              </w:r>
              <w:r w:rsidR="00016253" w:rsidDel="005578CD">
                <w:rPr>
                  <w:color w:val="ED864A"/>
                </w:rPr>
                <w:delText>try</w:delText>
              </w:r>
              <w:r w:rsidR="00016253" w:rsidDel="005578CD">
                <w:rPr>
                  <w:color w:val="EBEBEB"/>
                </w:rPr>
                <w:delText>:</w:delText>
              </w:r>
              <w:r w:rsidR="00016253" w:rsidDel="005578CD">
                <w:rPr>
                  <w:color w:val="EBEBEB"/>
                </w:rPr>
                <w:br/>
                <w:delText xml:space="preserve">        file_obj = </w:delText>
              </w:r>
              <w:r w:rsidR="00016253" w:rsidDel="005578CD">
                <w:rPr>
                  <w:color w:val="8888C6"/>
                </w:rPr>
                <w:delText>open</w:delText>
              </w:r>
              <w:r w:rsidR="00016253" w:rsidDel="005578CD">
                <w:rPr>
                  <w:color w:val="EBEBEB"/>
                </w:rPr>
                <w:delText>(</w:delText>
              </w:r>
              <w:r w:rsidR="00016253" w:rsidDel="005578CD">
                <w:rPr>
                  <w:color w:val="FFFFFF"/>
                </w:rPr>
                <w:delText>working_file_str</w:delText>
              </w:r>
              <w:r w:rsidR="00016253" w:rsidDel="005578CD">
                <w:rPr>
                  <w:b/>
                  <w:bCs/>
                  <w:color w:val="ED864A"/>
                </w:rPr>
                <w:delText xml:space="preserve">, </w:delText>
              </w:r>
              <w:r w:rsidR="00016253" w:rsidDel="005578CD">
                <w:rPr>
                  <w:color w:val="54B33E"/>
                </w:rPr>
                <w:delText>'rb'</w:delText>
              </w:r>
              <w:r w:rsidR="00016253" w:rsidDel="005578CD">
                <w:rPr>
                  <w:color w:val="EBEBEB"/>
                </w:rPr>
                <w:delText>)</w:delText>
              </w:r>
              <w:r w:rsidR="00016253" w:rsidDel="005578CD">
                <w:rPr>
                  <w:color w:val="EBEBEB"/>
                </w:rPr>
                <w:br/>
                <w:delText xml:space="preserve">    </w:delText>
              </w:r>
              <w:r w:rsidR="00016253" w:rsidDel="005578CD">
                <w:rPr>
                  <w:color w:val="ED864A"/>
                </w:rPr>
                <w:delText xml:space="preserve">except </w:delText>
              </w:r>
              <w:r w:rsidR="00016253" w:rsidDel="005578CD">
                <w:rPr>
                  <w:color w:val="8888C6"/>
                </w:rPr>
                <w:delText>FileNotFoundError</w:delText>
              </w:r>
              <w:r w:rsidR="00016253" w:rsidDel="005578CD">
                <w:rPr>
                  <w:color w:val="EBEBEB"/>
                </w:rPr>
                <w:delText>:</w:delText>
              </w:r>
              <w:r w:rsidR="00016253" w:rsidDel="005578CD">
                <w:rPr>
                  <w:color w:val="EBEBEB"/>
                </w:rPr>
                <w:br/>
                <w:delText xml:space="preserve">        </w:delText>
              </w:r>
              <w:r w:rsidR="00016253" w:rsidDel="005578CD">
                <w:rPr>
                  <w:color w:val="8888C6"/>
                </w:rPr>
                <w:delText>print</w:delText>
              </w:r>
              <w:r w:rsidR="00016253" w:rsidDel="005578CD">
                <w:rPr>
                  <w:color w:val="EBEBEB"/>
                </w:rPr>
                <w:delText>(</w:delText>
              </w:r>
              <w:r w:rsidR="00016253" w:rsidDel="005578CD">
                <w:rPr>
                  <w:color w:val="54B33E"/>
                </w:rPr>
                <w:delText>'</w:delText>
              </w:r>
              <w:r w:rsidR="00016253" w:rsidDel="005578CD">
                <w:rPr>
                  <w:color w:val="ED864A"/>
                </w:rPr>
                <w:delText>\n</w:delText>
              </w:r>
              <w:r w:rsidR="00016253" w:rsidDel="005578CD">
                <w:rPr>
                  <w:color w:val="54B33E"/>
                </w:rPr>
                <w:delText>ERROR: File not found.'</w:delText>
              </w:r>
              <w:r w:rsidR="00016253" w:rsidDel="005578CD">
                <w:rPr>
                  <w:color w:val="EBEBEB"/>
                </w:rPr>
                <w:delText>)</w:delText>
              </w:r>
              <w:r w:rsidR="00016253" w:rsidDel="005578CD">
                <w:rPr>
                  <w:color w:val="EBEBEB"/>
                </w:rPr>
                <w:br/>
                <w:delText xml:space="preserve">    </w:delText>
              </w:r>
              <w:r w:rsidR="00016253" w:rsidDel="005578CD">
                <w:rPr>
                  <w:color w:val="ED864A"/>
                </w:rPr>
                <w:delText>else</w:delText>
              </w:r>
              <w:r w:rsidR="00016253" w:rsidDel="005578CD">
                <w:rPr>
                  <w:color w:val="EBEBEB"/>
                </w:rPr>
                <w:delText>:</w:delText>
              </w:r>
              <w:r w:rsidR="00016253" w:rsidDel="005578CD">
                <w:rPr>
                  <w:color w:val="EBEBEB"/>
                </w:rPr>
                <w:br/>
                <w:delText xml:space="preserve">        </w:delText>
              </w:r>
              <w:r w:rsidR="00016253" w:rsidDel="005578CD">
                <w:rPr>
                  <w:color w:val="ED864A"/>
                </w:rPr>
                <w:delText>try</w:delText>
              </w:r>
              <w:r w:rsidR="00016253" w:rsidDel="005578CD">
                <w:rPr>
                  <w:color w:val="EBEBEB"/>
                </w:rPr>
                <w:delText>:</w:delText>
              </w:r>
              <w:r w:rsidR="00016253" w:rsidDel="005578CD">
                <w:rPr>
                  <w:color w:val="EBEBEB"/>
                </w:rPr>
                <w:br/>
                <w:delText xml:space="preserve">            list_of_rows = pickle.load(file_obj)</w:delText>
              </w:r>
              <w:r w:rsidR="00016253" w:rsidDel="005578CD">
                <w:rPr>
                  <w:color w:val="EBEBEB"/>
                </w:rPr>
                <w:br/>
                <w:delText xml:space="preserve">        </w:delText>
              </w:r>
              <w:r w:rsidR="00016253" w:rsidDel="005578CD">
                <w:rPr>
                  <w:color w:val="ED864A"/>
                </w:rPr>
                <w:delText xml:space="preserve">except </w:delText>
              </w:r>
              <w:r w:rsidR="00016253" w:rsidDel="005578CD">
                <w:rPr>
                  <w:color w:val="8888C6"/>
                </w:rPr>
                <w:delText>EOFError</w:delText>
              </w:r>
              <w:r w:rsidR="00016253" w:rsidDel="005578CD">
                <w:rPr>
                  <w:color w:val="EBEBEB"/>
                </w:rPr>
                <w:delText>:</w:delText>
              </w:r>
              <w:r w:rsidR="00016253" w:rsidDel="005578CD">
                <w:rPr>
                  <w:color w:val="EBEBEB"/>
                </w:rPr>
                <w:br/>
                <w:delText xml:space="preserve">            </w:delText>
              </w:r>
              <w:r w:rsidR="00016253" w:rsidDel="005578CD">
                <w:rPr>
                  <w:color w:val="ED864A"/>
                </w:rPr>
                <w:delText>pass</w:delText>
              </w:r>
              <w:r w:rsidR="00016253" w:rsidDel="005578CD">
                <w:rPr>
                  <w:color w:val="ED864A"/>
                </w:rPr>
                <w:br/>
                <w:delText xml:space="preserve">        else</w:delText>
              </w:r>
              <w:r w:rsidR="00016253" w:rsidDel="005578CD">
                <w:rPr>
                  <w:color w:val="EBEBEB"/>
                </w:rPr>
                <w:delText>:</w:delText>
              </w:r>
              <w:r w:rsidR="00016253" w:rsidDel="005578CD">
                <w:rPr>
                  <w:color w:val="EBEBEB"/>
                </w:rPr>
                <w:br/>
                <w:delText xml:space="preserve">            file_obj.close()</w:delText>
              </w:r>
              <w:r w:rsidR="00016253" w:rsidDel="005578CD">
                <w:rPr>
                  <w:color w:val="EBEBEB"/>
                </w:rPr>
                <w:br/>
                <w:delText xml:space="preserve">            </w:delText>
              </w:r>
              <w:r w:rsidR="00016253" w:rsidDel="005578CD">
                <w:rPr>
                  <w:color w:val="ED864A"/>
                </w:rPr>
                <w:delText xml:space="preserve">return </w:delText>
              </w:r>
              <w:r w:rsidR="00016253" w:rsidDel="005578CD">
                <w:rPr>
                  <w:color w:val="EBEBEB"/>
                </w:rPr>
                <w:delText>list_of_rows</w:delText>
              </w:r>
            </w:del>
          </w:p>
          <w:p w14:paraId="7711DC89" w14:textId="7EDAB3DE" w:rsidR="00016253" w:rsidDel="005578CD" w:rsidRDefault="00016253" w:rsidP="005578CD">
            <w:pPr>
              <w:pStyle w:val="HTMLPreformatted"/>
              <w:shd w:val="clear" w:color="auto" w:fill="131314"/>
              <w:rPr>
                <w:del w:id="1974" w:author="Bambi C" w:date="2022-08-31T18:45:00Z"/>
                <w:color w:val="EBEBEB"/>
              </w:rPr>
              <w:pPrChange w:id="1975" w:author="Bambi C" w:date="2022-08-31T18:45:00Z">
                <w:pPr>
                  <w:pStyle w:val="HTMLPreformatted"/>
                  <w:shd w:val="clear" w:color="auto" w:fill="131314"/>
                </w:pPr>
              </w:pPrChange>
            </w:pPr>
          </w:p>
          <w:p w14:paraId="4DC7AD76" w14:textId="02743A5A" w:rsidR="008C7805" w:rsidDel="005578CD" w:rsidRDefault="000A3D0C" w:rsidP="005578CD">
            <w:pPr>
              <w:pStyle w:val="HTMLPreformatted"/>
              <w:shd w:val="clear" w:color="auto" w:fill="131314"/>
              <w:rPr>
                <w:del w:id="1976" w:author="Bambi C" w:date="2022-08-31T18:45:00Z"/>
                <w:color w:val="EBEBEB"/>
              </w:rPr>
              <w:pPrChange w:id="1977" w:author="Bambi C" w:date="2022-08-31T18:45:00Z">
                <w:pPr>
                  <w:pStyle w:val="HTMLPreformatted"/>
                  <w:shd w:val="clear" w:color="auto" w:fill="131314"/>
                </w:pPr>
              </w:pPrChange>
            </w:pPr>
            <w:del w:id="1978" w:author="Bambi C" w:date="2022-08-31T18:45:00Z"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D864A"/>
                </w:rPr>
                <w:delText xml:space="preserve">def </w:delText>
              </w:r>
              <w:r w:rsidDel="005578CD">
                <w:rPr>
                  <w:color w:val="FFCF40"/>
                </w:rPr>
                <w:delText>add_data_to_list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FFFFFF"/>
                </w:rPr>
                <w:delText>name</w:delText>
              </w:r>
              <w:r w:rsidDel="005578CD">
                <w:rPr>
                  <w:b/>
                  <w:bCs/>
                  <w:color w:val="ED864A"/>
                </w:rPr>
                <w:delText xml:space="preserve">, </w:delText>
              </w:r>
              <w:r w:rsidDel="005578CD">
                <w:rPr>
                  <w:color w:val="FFFFFF"/>
                </w:rPr>
                <w:delText>circle</w:delText>
              </w:r>
              <w:r w:rsidDel="005578CD">
                <w:rPr>
                  <w:b/>
                  <w:bCs/>
                  <w:color w:val="ED864A"/>
                </w:rPr>
                <w:delText xml:space="preserve">, </w:delText>
              </w:r>
              <w:r w:rsidDel="005578CD">
                <w:rPr>
                  <w:color w:val="FFFFFF"/>
                </w:rPr>
                <w:delText>dob</w:delText>
              </w:r>
              <w:r w:rsidDel="005578CD">
                <w:rPr>
                  <w:b/>
                  <w:bCs/>
                  <w:color w:val="ED864A"/>
                </w:rPr>
                <w:delText xml:space="preserve">, </w:delText>
              </w:r>
              <w:r w:rsidDel="005578CD">
                <w:rPr>
                  <w:color w:val="FFFFFF"/>
                </w:rPr>
                <w:delText>list_of_rows</w:delText>
              </w:r>
              <w:r w:rsidDel="005578CD">
                <w:rPr>
                  <w:color w:val="EBEBEB"/>
                </w:rPr>
                <w:delText>):</w:delText>
              </w:r>
              <w:r w:rsidDel="005578CD">
                <w:rPr>
                  <w:color w:val="EBEBEB"/>
                </w:rPr>
                <w:br/>
                <w:delText xml:space="preserve">    row_dic = {</w:delText>
              </w:r>
              <w:r w:rsidDel="005578CD">
                <w:rPr>
                  <w:color w:val="54B33E"/>
                </w:rPr>
                <w:delText>"Name"</w:delText>
              </w:r>
              <w:r w:rsidDel="005578CD">
                <w:rPr>
                  <w:color w:val="EBEBEB"/>
                </w:rPr>
                <w:delText xml:space="preserve">: </w:delText>
              </w:r>
              <w:r w:rsidDel="005578CD">
                <w:rPr>
                  <w:color w:val="8888C6"/>
                </w:rPr>
                <w:delText>str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FFFFFF"/>
                </w:rPr>
                <w:delText>name</w:delText>
              </w:r>
              <w:r w:rsidDel="005578CD">
                <w:rPr>
                  <w:color w:val="EBEBEB"/>
                </w:rPr>
                <w:delText>).strip()</w:delText>
              </w:r>
              <w:r w:rsidDel="005578CD">
                <w:rPr>
                  <w:b/>
                  <w:bCs/>
                  <w:color w:val="ED864A"/>
                </w:rPr>
                <w:delText>,</w:delText>
              </w:r>
              <w:r w:rsidDel="005578CD">
                <w:rPr>
                  <w:b/>
                  <w:bCs/>
                  <w:color w:val="ED864A"/>
                </w:rPr>
                <w:br/>
                <w:delText xml:space="preserve">               </w:delText>
              </w:r>
              <w:r w:rsidDel="005578CD">
                <w:rPr>
                  <w:color w:val="54B33E"/>
                </w:rPr>
                <w:delText>"Circle"</w:delText>
              </w:r>
              <w:r w:rsidDel="005578CD">
                <w:rPr>
                  <w:color w:val="EBEBEB"/>
                </w:rPr>
                <w:delText xml:space="preserve">: </w:delText>
              </w:r>
              <w:r w:rsidDel="005578CD">
                <w:rPr>
                  <w:color w:val="8888C6"/>
                </w:rPr>
                <w:delText>str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FFFFFF"/>
                </w:rPr>
                <w:delText>circle</w:delText>
              </w:r>
              <w:r w:rsidDel="005578CD">
                <w:rPr>
                  <w:color w:val="EBEBEB"/>
                </w:rPr>
                <w:delText>).strip()</w:delText>
              </w:r>
              <w:r w:rsidDel="005578CD">
                <w:rPr>
                  <w:b/>
                  <w:bCs/>
                  <w:color w:val="ED864A"/>
                </w:rPr>
                <w:delText>,</w:delText>
              </w:r>
              <w:r w:rsidDel="005578CD">
                <w:rPr>
                  <w:b/>
                  <w:bCs/>
                  <w:color w:val="ED864A"/>
                </w:rPr>
                <w:br/>
                <w:delText xml:space="preserve">               </w:delText>
              </w:r>
              <w:r w:rsidDel="005578CD">
                <w:rPr>
                  <w:color w:val="54B33E"/>
                </w:rPr>
                <w:delText>"Birthday"</w:delText>
              </w:r>
              <w:r w:rsidDel="005578CD">
                <w:rPr>
                  <w:color w:val="EBEBEB"/>
                </w:rPr>
                <w:delText xml:space="preserve">: </w:delText>
              </w:r>
              <w:r w:rsidDel="005578CD">
                <w:rPr>
                  <w:color w:val="8888C6"/>
                </w:rPr>
                <w:delText>str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FFFFFF"/>
                </w:rPr>
                <w:delText>dob</w:delText>
              </w:r>
              <w:r w:rsidDel="005578CD">
                <w:rPr>
                  <w:color w:val="EBEBEB"/>
                </w:rPr>
                <w:delText>).strip()}</w:delText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FFFFFF"/>
                </w:rPr>
                <w:delText>list_of_rows</w:delText>
              </w:r>
              <w:r w:rsidDel="005578CD">
                <w:rPr>
                  <w:color w:val="EBEBEB"/>
                </w:rPr>
                <w:delText>.append(row_dic)</w:delText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ED864A"/>
                </w:rPr>
                <w:delText xml:space="preserve">return </w:delText>
              </w:r>
              <w:r w:rsidDel="005578CD">
                <w:rPr>
                  <w:color w:val="FFFFFF"/>
                </w:rPr>
                <w:delText>list_of_rows</w:delText>
              </w:r>
              <w:r w:rsidDel="005578CD">
                <w:rPr>
                  <w:b/>
                  <w:bCs/>
                  <w:color w:val="ED864A"/>
                </w:rPr>
                <w:delText xml:space="preserve">, </w:delText>
              </w:r>
              <w:r w:rsidDel="005578CD">
                <w:rPr>
                  <w:b/>
                  <w:bCs/>
                  <w:color w:val="33CCFF"/>
                </w:rPr>
                <w:delText>0</w:delText>
              </w:r>
              <w:r w:rsidDel="005578CD">
                <w:rPr>
                  <w:b/>
                  <w:bCs/>
                  <w:color w:val="33CCFF"/>
                </w:rPr>
                <w:br/>
              </w:r>
              <w:r w:rsidDel="005578CD">
                <w:rPr>
                  <w:b/>
                  <w:bCs/>
                  <w:color w:val="33CCFF"/>
                </w:rPr>
                <w:br/>
              </w:r>
              <w:r w:rsidDel="005578CD">
                <w:rPr>
                  <w:b/>
                  <w:bCs/>
                  <w:color w:val="33CCFF"/>
                </w:rPr>
                <w:br/>
              </w:r>
              <w:r w:rsidDel="005578CD">
                <w:rPr>
                  <w:color w:val="ED864A"/>
                </w:rPr>
                <w:delText xml:space="preserve">def </w:delText>
              </w:r>
              <w:r w:rsidDel="005578CD">
                <w:rPr>
                  <w:color w:val="FFCF40"/>
                </w:rPr>
                <w:delText>write_data_to_file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FFFFFF"/>
                </w:rPr>
                <w:delText>working_file_str</w:delText>
              </w:r>
              <w:r w:rsidDel="005578CD">
                <w:rPr>
                  <w:b/>
                  <w:bCs/>
                  <w:color w:val="ED864A"/>
                </w:rPr>
                <w:delText xml:space="preserve">, </w:delText>
              </w:r>
              <w:r w:rsidDel="005578CD">
                <w:rPr>
                  <w:color w:val="FFFFFF"/>
                </w:rPr>
                <w:delText>list_of_rows</w:delText>
              </w:r>
              <w:r w:rsidDel="005578CD">
                <w:rPr>
                  <w:color w:val="EBEBEB"/>
                </w:rPr>
                <w:delText>):</w:delText>
              </w:r>
              <w:r w:rsidDel="005578CD">
                <w:rPr>
                  <w:color w:val="EBEBEB"/>
                </w:rPr>
                <w:br/>
                <w:delText xml:space="preserve">    file_obj = </w:delText>
              </w:r>
              <w:r w:rsidDel="005578CD">
                <w:rPr>
                  <w:color w:val="8888C6"/>
                </w:rPr>
                <w:delText>open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FFFFFF"/>
                </w:rPr>
                <w:delText>working_file_str</w:delText>
              </w:r>
              <w:r w:rsidDel="005578CD">
                <w:rPr>
                  <w:b/>
                  <w:bCs/>
                  <w:color w:val="ED864A"/>
                </w:rPr>
                <w:delText xml:space="preserve">, </w:delText>
              </w:r>
              <w:r w:rsidDel="005578CD">
                <w:rPr>
                  <w:color w:val="54B33E"/>
                </w:rPr>
                <w:delText>'wb'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  <w:delText xml:space="preserve">    pickle.dump(</w:delText>
              </w:r>
              <w:r w:rsidDel="005578CD">
                <w:rPr>
                  <w:color w:val="FFFFFF"/>
                </w:rPr>
                <w:delText>list_of_rows</w:delText>
              </w:r>
              <w:r w:rsidDel="005578CD">
                <w:rPr>
                  <w:b/>
                  <w:bCs/>
                  <w:color w:val="ED864A"/>
                </w:rPr>
                <w:delText xml:space="preserve">, </w:delText>
              </w:r>
              <w:r w:rsidDel="005578CD">
                <w:rPr>
                  <w:color w:val="EBEBEB"/>
                </w:rPr>
                <w:delText>file_obj)</w:delText>
              </w:r>
              <w:r w:rsidDel="005578CD">
                <w:rPr>
                  <w:color w:val="EBEBEB"/>
                </w:rPr>
                <w:br/>
                <w:delText xml:space="preserve">    check_save_flag[</w:delText>
              </w:r>
              <w:r w:rsidDel="005578CD">
                <w:rPr>
                  <w:b/>
                  <w:bCs/>
                  <w:color w:val="33CCFF"/>
                </w:rPr>
                <w:delText>0</w:delText>
              </w:r>
              <w:r w:rsidDel="005578CD">
                <w:rPr>
                  <w:color w:val="EBEBEB"/>
                </w:rPr>
                <w:delText xml:space="preserve">] = </w:delText>
              </w:r>
              <w:r w:rsidDel="005578CD">
                <w:rPr>
                  <w:b/>
                  <w:bCs/>
                  <w:color w:val="33CCFF"/>
                </w:rPr>
                <w:delText>1</w:delText>
              </w:r>
              <w:r w:rsidDel="005578CD">
                <w:rPr>
                  <w:b/>
                  <w:bCs/>
                  <w:color w:val="33CCFF"/>
                </w:rPr>
                <w:br/>
                <w:delText xml:space="preserve">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'Data saved.'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  <w:delText xml:space="preserve">    file_obj.close()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7EC3E6"/>
                </w:rPr>
                <w:delText># Presentation (Input/Output)  ----------------------------------- #</w:delText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ED864A"/>
                </w:rPr>
                <w:delText xml:space="preserve">def </w:delText>
              </w:r>
              <w:r w:rsidDel="005578CD">
                <w:rPr>
                  <w:color w:val="FFCF40"/>
                </w:rPr>
                <w:delText>input_menu_choice</w:delText>
              </w:r>
              <w:r w:rsidDel="005578CD">
                <w:rPr>
                  <w:color w:val="EBEBEB"/>
                </w:rPr>
                <w:delText>():</w:delText>
              </w:r>
              <w:r w:rsidDel="005578CD">
                <w:rPr>
                  <w:color w:val="EBEBEB"/>
                </w:rPr>
                <w:br/>
                <w:delText xml:space="preserve">    choice = </w:delText>
              </w:r>
              <w:r w:rsidDel="005578CD">
                <w:rPr>
                  <w:color w:val="8888C6"/>
                </w:rPr>
                <w:delText>str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8888C6"/>
                </w:rPr>
                <w:delText>input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 xml:space="preserve">'Select option [1 to </w:delText>
              </w:r>
              <w:r w:rsidR="00462126" w:rsidDel="005578CD">
                <w:rPr>
                  <w:color w:val="54B33E"/>
                </w:rPr>
                <w:delText>3</w:delText>
              </w:r>
              <w:r w:rsidDel="005578CD">
                <w:rPr>
                  <w:color w:val="54B33E"/>
                </w:rPr>
                <w:delText xml:space="preserve">]: </w:delText>
              </w:r>
              <w:r w:rsidDel="005578CD">
                <w:rPr>
                  <w:color w:val="ED864A"/>
                </w:rPr>
                <w:delText>\t\t\t</w:delText>
              </w:r>
              <w:r w:rsidDel="005578CD">
                <w:rPr>
                  <w:color w:val="54B33E"/>
                </w:rPr>
                <w:delText>| '</w:delText>
              </w:r>
              <w:r w:rsidDel="005578CD">
                <w:rPr>
                  <w:color w:val="EBEBEB"/>
                </w:rPr>
                <w:delText>)).strip()</w:delText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ED864A"/>
                </w:rPr>
                <w:delText xml:space="preserve">return </w:delText>
              </w:r>
              <w:r w:rsidDel="005578CD">
                <w:rPr>
                  <w:color w:val="EBEBEB"/>
                </w:rPr>
                <w:delText>choice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D864A"/>
                </w:rPr>
                <w:delText xml:space="preserve">def </w:delText>
              </w:r>
              <w:r w:rsidDel="005578CD">
                <w:rPr>
                  <w:color w:val="FFCF40"/>
                </w:rPr>
                <w:delText>input_vip_name</w:delText>
              </w:r>
              <w:r w:rsidDel="005578CD">
                <w:rPr>
                  <w:color w:val="EBEBEB"/>
                </w:rPr>
                <w:delText>():</w:delText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ED864A"/>
                </w:rPr>
                <w:delText>while True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name = </w:delText>
              </w:r>
              <w:r w:rsidDel="005578CD">
                <w:rPr>
                  <w:color w:val="8888C6"/>
                </w:rPr>
                <w:delText>str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8888C6"/>
                </w:rPr>
                <w:delText>input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 xml:space="preserve">'Enter name: </w:delText>
              </w:r>
              <w:r w:rsidDel="005578CD">
                <w:rPr>
                  <w:color w:val="ED864A"/>
                </w:rPr>
                <w:delText>\t\t\t\t\t\t</w:delText>
              </w:r>
              <w:r w:rsidDel="005578CD">
                <w:rPr>
                  <w:color w:val="54B33E"/>
                </w:rPr>
                <w:delText>| '</w:delText>
              </w:r>
              <w:r w:rsidDel="005578CD">
                <w:rPr>
                  <w:color w:val="EBEBEB"/>
                </w:rPr>
                <w:delText>))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 xml:space="preserve">if </w:delText>
              </w:r>
              <w:r w:rsidDel="005578CD">
                <w:rPr>
                  <w:color w:val="8888C6"/>
                </w:rPr>
                <w:delText>len</w:delText>
              </w:r>
              <w:r w:rsidDel="005578CD">
                <w:rPr>
                  <w:color w:val="EBEBEB"/>
                </w:rPr>
                <w:delText xml:space="preserve">(name) &lt; </w:delText>
              </w:r>
              <w:r w:rsidDel="005578CD">
                <w:rPr>
                  <w:b/>
                  <w:bCs/>
                  <w:color w:val="33CCFF"/>
                </w:rPr>
                <w:delText>1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"</w:delText>
              </w:r>
              <w:r w:rsidDel="005578CD">
                <w:rPr>
                  <w:color w:val="ED864A"/>
                </w:rPr>
                <w:delText>\n</w:delText>
              </w:r>
              <w:r w:rsidDel="005578CD">
                <w:rPr>
                  <w:color w:val="54B33E"/>
                </w:rPr>
                <w:delText>ERROR: Name cannot be blank."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>else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</w:delText>
              </w:r>
              <w:r w:rsidDel="005578CD">
                <w:rPr>
                  <w:color w:val="ED864A"/>
                </w:rPr>
                <w:delText xml:space="preserve">return </w:delText>
              </w:r>
              <w:r w:rsidDel="005578CD">
                <w:rPr>
                  <w:color w:val="EBEBEB"/>
                </w:rPr>
                <w:delText>name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D864A"/>
                </w:rPr>
                <w:delText xml:space="preserve">def </w:delText>
              </w:r>
              <w:r w:rsidDel="005578CD">
                <w:rPr>
                  <w:color w:val="FFCF40"/>
                </w:rPr>
                <w:delText>input_vip_circle</w:delText>
              </w:r>
              <w:r w:rsidDel="005578CD">
                <w:rPr>
                  <w:color w:val="EBEBEB"/>
                </w:rPr>
                <w:delText>():</w:delText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'''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*********************************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Relationship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---------------------------------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1 - Family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2 - Friend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3 - Business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4 - Other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*********************************'''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  <w:delText xml:space="preserve">    circle = </w:delText>
              </w:r>
              <w:r w:rsidDel="005578CD">
                <w:rPr>
                  <w:color w:val="ED864A"/>
                </w:rPr>
                <w:delText>None</w:delText>
              </w:r>
              <w:r w:rsidDel="005578CD">
                <w:rPr>
                  <w:color w:val="ED864A"/>
                </w:rPr>
                <w:br/>
                <w:delText xml:space="preserve">    while </w:delText>
              </w:r>
              <w:r w:rsidDel="005578CD">
                <w:rPr>
                  <w:color w:val="EBEBEB"/>
                </w:rPr>
                <w:delText xml:space="preserve">circle </w:delText>
              </w:r>
              <w:r w:rsidDel="005578CD">
                <w:rPr>
                  <w:color w:val="ED864A"/>
                </w:rPr>
                <w:delText xml:space="preserve">not in </w:delText>
              </w:r>
              <w:r w:rsidDel="005578CD">
                <w:rPr>
                  <w:color w:val="8888C6"/>
                </w:rPr>
                <w:delText>range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b/>
                  <w:bCs/>
                  <w:color w:val="33CCFF"/>
                </w:rPr>
                <w:delText>1</w:delText>
              </w:r>
              <w:r w:rsidDel="005578CD">
                <w:rPr>
                  <w:b/>
                  <w:bCs/>
                  <w:color w:val="ED864A"/>
                </w:rPr>
                <w:delText xml:space="preserve">, </w:delText>
              </w:r>
              <w:r w:rsidDel="005578CD">
                <w:rPr>
                  <w:b/>
                  <w:bCs/>
                  <w:color w:val="33CCFF"/>
                </w:rPr>
                <w:delText>5</w:delText>
              </w:r>
              <w:r w:rsidDel="005578CD">
                <w:rPr>
                  <w:color w:val="EBEBEB"/>
                </w:rPr>
                <w:delText>):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>try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circle = </w:delText>
              </w:r>
              <w:r w:rsidDel="005578CD">
                <w:rPr>
                  <w:color w:val="8888C6"/>
                </w:rPr>
                <w:delText>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8888C6"/>
                </w:rPr>
                <w:delText>input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</w:delText>
              </w:r>
              <w:r w:rsidDel="005578CD">
                <w:rPr>
                  <w:color w:val="54B33E"/>
                </w:rPr>
                <w:delText xml:space="preserve">Specify relationship [1-4]: </w:delText>
              </w:r>
              <w:r w:rsidDel="005578CD">
                <w:rPr>
                  <w:color w:val="ED864A"/>
                </w:rPr>
                <w:delText>\t\t</w:delText>
              </w:r>
              <w:r w:rsidDel="005578CD">
                <w:rPr>
                  <w:color w:val="54B33E"/>
                </w:rPr>
                <w:delText>| '</w:delText>
              </w:r>
              <w:r w:rsidDel="005578CD">
                <w:rPr>
                  <w:color w:val="EBEBEB"/>
                </w:rPr>
                <w:delText>))</w:delText>
              </w:r>
              <w:r w:rsidDel="005578CD">
                <w:rPr>
                  <w:color w:val="EBEBEB"/>
                </w:rPr>
                <w:br/>
                <w:delText xml:space="preserve">            </w:delText>
              </w:r>
              <w:r w:rsidDel="005578CD">
                <w:rPr>
                  <w:color w:val="ED864A"/>
                </w:rPr>
                <w:delText xml:space="preserve">if </w:delText>
              </w:r>
              <w:r w:rsidDel="005578CD">
                <w:rPr>
                  <w:color w:val="EBEBEB"/>
                </w:rPr>
                <w:delText xml:space="preserve">circle </w:delText>
              </w:r>
              <w:r w:rsidDel="005578CD">
                <w:rPr>
                  <w:color w:val="ED864A"/>
                </w:rPr>
                <w:delText xml:space="preserve">in </w:delText>
              </w:r>
              <w:r w:rsidDel="005578CD">
                <w:rPr>
                  <w:color w:val="8888C6"/>
                </w:rPr>
                <w:delText>range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b/>
                  <w:bCs/>
                  <w:color w:val="33CCFF"/>
                </w:rPr>
                <w:delText>1</w:delText>
              </w:r>
              <w:r w:rsidDel="005578CD">
                <w:rPr>
                  <w:b/>
                  <w:bCs/>
                  <w:color w:val="ED864A"/>
                </w:rPr>
                <w:delText xml:space="preserve">, </w:delText>
              </w:r>
              <w:r w:rsidDel="005578CD">
                <w:rPr>
                  <w:b/>
                  <w:bCs/>
                  <w:color w:val="33CCFF"/>
                </w:rPr>
                <w:delText>5</w:delText>
              </w:r>
              <w:r w:rsidDel="005578CD">
                <w:rPr>
                  <w:color w:val="EBEBEB"/>
                </w:rPr>
                <w:delText>):</w:delText>
              </w:r>
              <w:r w:rsidDel="005578CD">
                <w:rPr>
                  <w:color w:val="EBEBEB"/>
                </w:rPr>
                <w:br/>
                <w:delText xml:space="preserve">                </w:delText>
              </w:r>
              <w:r w:rsidDel="005578CD">
                <w:rPr>
                  <w:color w:val="ED864A"/>
                </w:rPr>
                <w:delText xml:space="preserve">return </w:delText>
              </w:r>
              <w:r w:rsidDel="005578CD">
                <w:rPr>
                  <w:color w:val="EBEBEB"/>
                </w:rPr>
                <w:delText>circle</w:delText>
              </w:r>
              <w:r w:rsidDel="005578CD">
                <w:rPr>
                  <w:color w:val="EBEBEB"/>
                </w:rPr>
                <w:br/>
                <w:delText xml:space="preserve">            </w:delText>
              </w:r>
              <w:r w:rsidDel="005578CD">
                <w:rPr>
                  <w:color w:val="ED864A"/>
                </w:rPr>
                <w:delText>else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</w:delText>
              </w:r>
              <w:r w:rsidDel="005578CD">
                <w:rPr>
                  <w:color w:val="54B33E"/>
                </w:rPr>
                <w:delText>ERROR: Invalid option selected. Choose number '</w:delText>
              </w:r>
              <w:r w:rsidDel="005578CD">
                <w:rPr>
                  <w:color w:val="54B33E"/>
                </w:rPr>
                <w:br/>
                <w:delText xml:space="preserve">                      'from list.'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 xml:space="preserve">except </w:delText>
              </w:r>
              <w:r w:rsidDel="005578CD">
                <w:rPr>
                  <w:color w:val="8888C6"/>
                </w:rPr>
                <w:delText>ValueError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</w:delText>
              </w:r>
              <w:r w:rsidDel="005578CD">
                <w:rPr>
                  <w:color w:val="54B33E"/>
                </w:rPr>
                <w:delText>ERROR: Non-numeric value entered. Choose number from '</w:delText>
              </w:r>
              <w:r w:rsidDel="005578CD">
                <w:rPr>
                  <w:color w:val="54B33E"/>
                </w:rPr>
                <w:br/>
                <w:delText xml:space="preserve">                  'list.'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D864A"/>
                </w:rPr>
                <w:delText xml:space="preserve">def </w:delText>
              </w:r>
              <w:r w:rsidDel="005578CD">
                <w:rPr>
                  <w:color w:val="FFCF40"/>
                </w:rPr>
                <w:delText>input_vip_dob</w:delText>
              </w:r>
              <w:r w:rsidDel="005578CD">
                <w:rPr>
                  <w:color w:val="EBEBEB"/>
                </w:rPr>
                <w:delText>():</w:delText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ED864A"/>
                </w:rPr>
                <w:delText>while True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dob = </w:delText>
              </w:r>
              <w:r w:rsidDel="005578CD">
                <w:rPr>
                  <w:color w:val="8888C6"/>
                </w:rPr>
                <w:delText>str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8888C6"/>
                </w:rPr>
                <w:delText>input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 xml:space="preserve">'Enter birthday (yyyy-m-d): </w:delText>
              </w:r>
              <w:r w:rsidDel="005578CD">
                <w:rPr>
                  <w:color w:val="ED864A"/>
                </w:rPr>
                <w:delText>\t\t\t</w:delText>
              </w:r>
              <w:r w:rsidDel="005578CD">
                <w:rPr>
                  <w:color w:val="54B33E"/>
                </w:rPr>
                <w:delText>| '</w:delText>
              </w:r>
              <w:r w:rsidDel="005578CD">
                <w:rPr>
                  <w:color w:val="EBEBEB"/>
                </w:rPr>
                <w:delText>))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>try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datetime.datetime.strptime(dob</w:delText>
              </w:r>
              <w:r w:rsidDel="005578CD">
                <w:rPr>
                  <w:b/>
                  <w:bCs/>
                  <w:color w:val="ED864A"/>
                </w:rPr>
                <w:delText xml:space="preserve">, </w:delText>
              </w:r>
              <w:r w:rsidDel="005578CD">
                <w:rPr>
                  <w:color w:val="54B33E"/>
                </w:rPr>
                <w:delText>'%Y-%m-%d'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 xml:space="preserve">except </w:delText>
              </w:r>
              <w:r w:rsidDel="005578CD">
                <w:rPr>
                  <w:color w:val="8888C6"/>
                </w:rPr>
                <w:delText>ValueError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</w:delText>
              </w:r>
              <w:r w:rsidDel="005578CD">
                <w:rPr>
                  <w:color w:val="54B33E"/>
                </w:rPr>
                <w:delText>ERROR: Invalid date. Date should be in yyyy-m-d '</w:delText>
              </w:r>
              <w:r w:rsidDel="005578CD">
                <w:rPr>
                  <w:color w:val="54B33E"/>
                </w:rPr>
                <w:br/>
                <w:delText xml:space="preserve">                  'format.'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>else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</w:delText>
              </w:r>
              <w:r w:rsidDel="005578CD">
                <w:rPr>
                  <w:color w:val="ED864A"/>
                </w:rPr>
                <w:delText xml:space="preserve">return </w:delText>
              </w:r>
              <w:r w:rsidDel="005578CD">
                <w:rPr>
                  <w:color w:val="EBEBEB"/>
                </w:rPr>
                <w:delText>dob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D864A"/>
                </w:rPr>
                <w:delText xml:space="preserve">def </w:delText>
              </w:r>
              <w:r w:rsidDel="005578CD">
                <w:rPr>
                  <w:color w:val="FFCF40"/>
                </w:rPr>
                <w:delText>output_menu</w:delText>
              </w:r>
              <w:r w:rsidDel="005578CD">
                <w:rPr>
                  <w:color w:val="EBEBEB"/>
                </w:rPr>
                <w:delText>():</w:delText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'''</w:delText>
              </w:r>
              <w:r w:rsidDel="005578CD">
                <w:rPr>
                  <w:color w:val="54B33E"/>
                </w:rPr>
                <w:br/>
                <w:delText>=====================================</w:delText>
              </w:r>
              <w:r w:rsidDel="005578CD">
                <w:rPr>
                  <w:color w:val="54B33E"/>
                </w:rPr>
                <w:br/>
                <w:delText>MAIN MENU</w:delText>
              </w:r>
              <w:r w:rsidDel="005578CD">
                <w:rPr>
                  <w:color w:val="54B33E"/>
                </w:rPr>
                <w:br/>
                <w:delText>=====================================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*********************************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Options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---------------------------------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1 - Add a new VIP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 xml:space="preserve">2 - Save data to file  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3 - Exit program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*********************************</w:delText>
              </w:r>
              <w:r w:rsidDel="005578CD">
                <w:rPr>
                  <w:color w:val="54B33E"/>
                </w:rPr>
                <w:br/>
                <w:delText>'''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D864A"/>
                </w:rPr>
                <w:delText xml:space="preserve">def </w:delText>
              </w:r>
              <w:r w:rsidDel="005578CD">
                <w:rPr>
                  <w:color w:val="FFCF40"/>
                </w:rPr>
                <w:delText>output_current_vip_in_list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FFFFFF"/>
                </w:rPr>
                <w:delText>list_of_rows</w:delText>
              </w:r>
              <w:r w:rsidDel="005578CD">
                <w:rPr>
                  <w:color w:val="EBEBEB"/>
                </w:rPr>
                <w:delText>):</w:delText>
              </w:r>
              <w:r w:rsidDel="005578CD">
                <w:rPr>
                  <w:color w:val="EBEBEB"/>
                </w:rPr>
                <w:br/>
              </w:r>
              <w:r w:rsidR="008C7805" w:rsidDel="005578CD">
                <w:rPr>
                  <w:color w:val="EBEBEB"/>
                </w:rPr>
                <w:delText xml:space="preserve">    </w:delText>
              </w:r>
              <w:r w:rsidR="008C7805" w:rsidDel="005578CD">
                <w:rPr>
                  <w:color w:val="8888C6"/>
                </w:rPr>
                <w:delText>print</w:delText>
              </w:r>
              <w:r w:rsidR="008C7805" w:rsidDel="005578CD">
                <w:rPr>
                  <w:color w:val="EBEBEB"/>
                </w:rPr>
                <w:delText>(</w:delText>
              </w:r>
              <w:r w:rsidR="008C7805" w:rsidDel="005578CD">
                <w:rPr>
                  <w:color w:val="54B33E"/>
                </w:rPr>
                <w:delText>'''</w:delText>
              </w:r>
              <w:r w:rsidR="008C7805" w:rsidDel="005578CD">
                <w:rPr>
                  <w:color w:val="ED864A"/>
                </w:rPr>
                <w:delText>\n\t</w:delText>
              </w:r>
              <w:r w:rsidR="008C7805" w:rsidDel="005578CD">
                <w:rPr>
                  <w:color w:val="54B33E"/>
                </w:rPr>
                <w:delText>*********************************</w:delText>
              </w:r>
              <w:r w:rsidR="008C7805" w:rsidDel="005578CD">
                <w:rPr>
                  <w:color w:val="54B33E"/>
                </w:rPr>
                <w:br/>
              </w:r>
              <w:r w:rsidR="008C7805" w:rsidDel="005578CD">
                <w:rPr>
                  <w:color w:val="ED864A"/>
                </w:rPr>
                <w:delText>\t</w:delText>
              </w:r>
              <w:r w:rsidR="008C7805" w:rsidDel="005578CD">
                <w:rPr>
                  <w:color w:val="54B33E"/>
                </w:rPr>
                <w:delText>Current VIPs</w:delText>
              </w:r>
              <w:r w:rsidR="008C7805" w:rsidDel="005578CD">
                <w:rPr>
                  <w:color w:val="54B33E"/>
                </w:rPr>
                <w:br/>
              </w:r>
              <w:r w:rsidR="008C7805" w:rsidDel="005578CD">
                <w:rPr>
                  <w:color w:val="ED864A"/>
                </w:rPr>
                <w:delText>\t</w:delText>
              </w:r>
              <w:r w:rsidR="008C7805" w:rsidDel="005578CD">
                <w:rPr>
                  <w:color w:val="54B33E"/>
                </w:rPr>
                <w:delText>---------------------------------</w:delText>
              </w:r>
              <w:r w:rsidR="008C7805" w:rsidDel="005578CD">
                <w:rPr>
                  <w:color w:val="54B33E"/>
                </w:rPr>
                <w:br/>
              </w:r>
              <w:r w:rsidR="008C7805" w:rsidDel="005578CD">
                <w:rPr>
                  <w:color w:val="ED864A"/>
                </w:rPr>
                <w:delText>\t</w:delText>
              </w:r>
              <w:r w:rsidR="008C7805" w:rsidDel="005578CD">
                <w:rPr>
                  <w:color w:val="54B33E"/>
                </w:rPr>
                <w:delText xml:space="preserve">Name </w:delText>
              </w:r>
              <w:r w:rsidR="008C7805" w:rsidDel="005578CD">
                <w:rPr>
                  <w:color w:val="ED864A"/>
                </w:rPr>
                <w:delText>\t\t</w:delText>
              </w:r>
              <w:r w:rsidR="008C7805" w:rsidDel="005578CD">
                <w:rPr>
                  <w:color w:val="54B33E"/>
                </w:rPr>
                <w:delText>Birthday</w:delText>
              </w:r>
              <w:r w:rsidR="008C7805" w:rsidDel="005578CD">
                <w:rPr>
                  <w:color w:val="54B33E"/>
                </w:rPr>
                <w:br/>
              </w:r>
              <w:r w:rsidR="008C7805" w:rsidDel="005578CD">
                <w:rPr>
                  <w:color w:val="ED864A"/>
                </w:rPr>
                <w:delText>\t\t\t</w:delText>
              </w:r>
              <w:r w:rsidR="008C7805" w:rsidDel="005578CD">
                <w:rPr>
                  <w:color w:val="54B33E"/>
                </w:rPr>
                <w:delText>(yyyy-m-d)</w:delText>
              </w:r>
              <w:r w:rsidR="008C7805" w:rsidDel="005578CD">
                <w:rPr>
                  <w:color w:val="54B33E"/>
                </w:rPr>
                <w:br/>
              </w:r>
              <w:r w:rsidR="008C7805" w:rsidDel="005578CD">
                <w:rPr>
                  <w:color w:val="ED864A"/>
                </w:rPr>
                <w:delText>\t</w:delText>
              </w:r>
              <w:r w:rsidR="008C7805" w:rsidDel="005578CD">
                <w:rPr>
                  <w:color w:val="54B33E"/>
                </w:rPr>
                <w:delText>---------------------------------'''</w:delText>
              </w:r>
              <w:r w:rsidR="008C7805" w:rsidDel="005578CD">
                <w:rPr>
                  <w:color w:val="EBEBEB"/>
                </w:rPr>
                <w:delText>)</w:delText>
              </w:r>
            </w:del>
          </w:p>
          <w:p w14:paraId="7AB98A37" w14:textId="302BC6D6" w:rsidR="000A3D0C" w:rsidDel="005578CD" w:rsidRDefault="000A3D0C" w:rsidP="005578CD">
            <w:pPr>
              <w:pStyle w:val="HTMLPreformatted"/>
              <w:shd w:val="clear" w:color="auto" w:fill="131314"/>
              <w:rPr>
                <w:del w:id="1979" w:author="Bambi C" w:date="2022-08-31T18:45:00Z"/>
                <w:color w:val="7EC3E6"/>
              </w:rPr>
              <w:pPrChange w:id="1980" w:author="Bambi C" w:date="2022-08-31T18:45:00Z">
                <w:pPr>
                  <w:pStyle w:val="HTMLPreformatted"/>
                  <w:shd w:val="clear" w:color="auto" w:fill="131314"/>
                </w:pPr>
              </w:pPrChange>
            </w:pPr>
            <w:del w:id="1981" w:author="Bambi C" w:date="2022-08-31T18:45:00Z"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ED864A"/>
                </w:rPr>
                <w:delText xml:space="preserve">for </w:delText>
              </w:r>
              <w:r w:rsidDel="005578CD">
                <w:rPr>
                  <w:color w:val="EBEBEB"/>
                </w:rPr>
                <w:delText xml:space="preserve">row </w:delText>
              </w:r>
              <w:r w:rsidDel="005578CD">
                <w:rPr>
                  <w:color w:val="ED864A"/>
                </w:rPr>
                <w:delText xml:space="preserve">in </w:delText>
              </w:r>
              <w:r w:rsidDel="005578CD">
                <w:rPr>
                  <w:color w:val="FFFFFF"/>
                </w:rPr>
                <w:delText>list_of_rows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\n\t</w:delText>
              </w:r>
              <w:r w:rsidDel="005578CD">
                <w:rPr>
                  <w:color w:val="54B33E"/>
                </w:rPr>
                <w:delText xml:space="preserve">' </w:delText>
              </w:r>
              <w:r w:rsidDel="005578CD">
                <w:rPr>
                  <w:color w:val="EBEBEB"/>
                </w:rPr>
                <w:delText>+ row[</w:delText>
              </w:r>
              <w:r w:rsidDel="005578CD">
                <w:rPr>
                  <w:color w:val="54B33E"/>
                </w:rPr>
                <w:delText>"Name"</w:delText>
              </w:r>
              <w:r w:rsidDel="005578CD">
                <w:rPr>
                  <w:color w:val="EBEBEB"/>
                </w:rPr>
                <w:delText>] +</w:delText>
              </w:r>
              <w:r w:rsidDel="005578CD">
                <w:rPr>
                  <w:color w:val="EBEBEB"/>
                </w:rPr>
                <w:br/>
                <w:delText xml:space="preserve">              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\t\t</w:delText>
              </w:r>
              <w:r w:rsidDel="005578CD">
                <w:rPr>
                  <w:color w:val="54B33E"/>
                </w:rPr>
                <w:delText xml:space="preserve">' </w:delText>
              </w:r>
              <w:r w:rsidDel="005578CD">
                <w:rPr>
                  <w:color w:val="EBEBEB"/>
                </w:rPr>
                <w:delText>+ row[</w:delText>
              </w:r>
              <w:r w:rsidDel="005578CD">
                <w:rPr>
                  <w:color w:val="54B33E"/>
                </w:rPr>
                <w:delText>"Birthday"</w:delText>
              </w:r>
              <w:r w:rsidDel="005578CD">
                <w:rPr>
                  <w:color w:val="EBEBEB"/>
                </w:rPr>
                <w:delText>]</w:delText>
              </w:r>
              <w:r w:rsidDel="005578CD">
                <w:rPr>
                  <w:b/>
                  <w:bCs/>
                  <w:color w:val="ED864A"/>
                </w:rPr>
                <w:delText>,</w:delText>
              </w:r>
              <w:r w:rsidDel="005578CD">
                <w:rPr>
                  <w:b/>
                  <w:bCs/>
                  <w:color w:val="ED864A"/>
                </w:rPr>
                <w:br/>
                <w:delText xml:space="preserve">              </w:delText>
              </w:r>
              <w:r w:rsidDel="005578CD">
                <w:rPr>
                  <w:color w:val="AA4926"/>
                </w:rPr>
                <w:delText>end</w:delText>
              </w:r>
              <w:r w:rsidDel="005578CD">
                <w:rPr>
                  <w:color w:val="EBEBEB"/>
                </w:rPr>
                <w:delText>=</w:delText>
              </w:r>
              <w:r w:rsidDel="005578CD">
                <w:rPr>
                  <w:color w:val="54B33E"/>
                </w:rPr>
                <w:delText>''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\n\t</w:delText>
              </w:r>
              <w:r w:rsidDel="005578CD">
                <w:rPr>
                  <w:color w:val="54B33E"/>
                </w:rPr>
                <w:delText>*********************************'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D864A"/>
                </w:rPr>
                <w:delText xml:space="preserve">def </w:delText>
              </w:r>
              <w:r w:rsidDel="005578CD">
                <w:rPr>
                  <w:color w:val="FFCF40"/>
                </w:rPr>
                <w:delText>output_vip_added</w:delText>
              </w:r>
              <w:r w:rsidDel="005578CD">
                <w:rPr>
                  <w:color w:val="EBEBEB"/>
                </w:rPr>
                <w:delText>():</w:delText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\n\t</w:delText>
              </w:r>
              <w:r w:rsidDel="005578CD">
                <w:rPr>
                  <w:color w:val="54B33E"/>
                </w:rPr>
                <w:delText>*********************************'</w:delText>
              </w:r>
              <w:r w:rsidDel="005578CD">
                <w:rPr>
                  <w:color w:val="54B33E"/>
                </w:rPr>
                <w:br/>
                <w:delText xml:space="preserve">          '</w:delText>
              </w:r>
              <w:r w:rsidDel="005578CD">
                <w:rPr>
                  <w:color w:val="ED864A"/>
                </w:rPr>
                <w:delText>\n\t</w:delText>
              </w:r>
              <w:r w:rsidDel="005578CD">
                <w:rPr>
                  <w:color w:val="54B33E"/>
                </w:rPr>
                <w:delText>New VIP added'</w:delText>
              </w:r>
              <w:r w:rsidDel="005578CD">
                <w:rPr>
                  <w:color w:val="54B33E"/>
                </w:rPr>
                <w:br/>
                <w:delText xml:space="preserve">          '</w:delText>
              </w:r>
              <w:r w:rsidDel="005578CD">
                <w:rPr>
                  <w:color w:val="ED864A"/>
                </w:rPr>
                <w:delText>\n\t</w:delText>
              </w:r>
              <w:r w:rsidDel="005578CD">
                <w:rPr>
                  <w:color w:val="54B33E"/>
                </w:rPr>
                <w:delText>---------------------------------'</w:delText>
              </w:r>
              <w:r w:rsidDel="005578CD">
                <w:rPr>
                  <w:color w:val="54B33E"/>
                </w:rPr>
                <w:br/>
                <w:delText xml:space="preserve">          '</w:delText>
              </w:r>
              <w:r w:rsidDel="005578CD">
                <w:rPr>
                  <w:color w:val="ED864A"/>
                </w:rPr>
                <w:delText>\n\t</w:delText>
              </w:r>
              <w:r w:rsidDel="005578CD">
                <w:rPr>
                  <w:color w:val="54B33E"/>
                </w:rPr>
                <w:delText xml:space="preserve">Name: </w:delText>
              </w:r>
              <w:r w:rsidDel="005578CD">
                <w:rPr>
                  <w:color w:val="ED864A"/>
                </w:rPr>
                <w:delText>\t\t\t</w:delText>
              </w:r>
              <w:r w:rsidDel="005578CD">
                <w:rPr>
                  <w:color w:val="54B33E"/>
                </w:rPr>
                <w:delText xml:space="preserve">' </w:delText>
              </w:r>
              <w:r w:rsidDel="005578CD">
                <w:rPr>
                  <w:color w:val="EBEBEB"/>
                </w:rPr>
                <w:delText>+ _name +</w:delText>
              </w:r>
              <w:r w:rsidDel="005578CD">
                <w:rPr>
                  <w:color w:val="EBEBEB"/>
                </w:rPr>
                <w:br/>
                <w:delText xml:space="preserve">          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\n\t</w:delText>
              </w:r>
              <w:r w:rsidDel="005578CD">
                <w:rPr>
                  <w:color w:val="54B33E"/>
                </w:rPr>
                <w:delText xml:space="preserve">Relationship: </w:delText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 xml:space="preserve">' </w:delText>
              </w:r>
              <w:r w:rsidDel="005578CD">
                <w:rPr>
                  <w:color w:val="EBEBEB"/>
                </w:rPr>
                <w:delText>+ c +</w:delText>
              </w:r>
              <w:r w:rsidDel="005578CD">
                <w:rPr>
                  <w:color w:val="EBEBEB"/>
                </w:rPr>
                <w:br/>
                <w:delText xml:space="preserve">          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\n\t</w:delText>
              </w:r>
              <w:r w:rsidDel="005578CD">
                <w:rPr>
                  <w:color w:val="54B33E"/>
                </w:rPr>
                <w:delText xml:space="preserve">Birthday: </w:delText>
              </w:r>
              <w:r w:rsidDel="005578CD">
                <w:rPr>
                  <w:color w:val="ED864A"/>
                </w:rPr>
                <w:delText>\t\t</w:delText>
              </w:r>
              <w:r w:rsidDel="005578CD">
                <w:rPr>
                  <w:color w:val="54B33E"/>
                </w:rPr>
                <w:delText xml:space="preserve">' </w:delText>
              </w:r>
              <w:r w:rsidDel="005578CD">
                <w:rPr>
                  <w:color w:val="EBEBEB"/>
                </w:rPr>
                <w:delText>+ _dob +</w:delText>
              </w:r>
              <w:r w:rsidDel="005578CD">
                <w:rPr>
                  <w:color w:val="EBEBEB"/>
                </w:rPr>
                <w:br/>
                <w:delText xml:space="preserve">          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\n\t</w:delText>
              </w:r>
              <w:r w:rsidDel="005578CD">
                <w:rPr>
                  <w:color w:val="54B33E"/>
                </w:rPr>
                <w:delText>*********************************'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D864A"/>
                </w:rPr>
                <w:delText xml:space="preserve">def </w:delText>
              </w:r>
              <w:r w:rsidDel="005578CD">
                <w:rPr>
                  <w:color w:val="FFCF40"/>
                </w:rPr>
                <w:delText>output_exit_program</w:delText>
              </w:r>
              <w:r w:rsidDel="005578CD">
                <w:rPr>
                  <w:color w:val="EBEBEB"/>
                </w:rPr>
                <w:delText>():</w:delText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"</w:delText>
              </w:r>
              <w:r w:rsidDel="005578CD">
                <w:rPr>
                  <w:color w:val="ED864A"/>
                </w:rPr>
                <w:delText>\n\t</w:delText>
              </w:r>
              <w:r w:rsidDel="005578CD">
                <w:rPr>
                  <w:color w:val="54B33E"/>
                </w:rPr>
                <w:delText>Byeeee!"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8888C6"/>
                </w:rPr>
                <w:delText>input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"</w:delText>
              </w:r>
              <w:r w:rsidDel="005578CD">
                <w:rPr>
                  <w:color w:val="ED864A"/>
                </w:rPr>
                <w:delText>\n</w:delText>
              </w:r>
              <w:r w:rsidDel="005578CD">
                <w:rPr>
                  <w:color w:val="54B33E"/>
                </w:rPr>
                <w:delText>[Press ENTER key to quit.]"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7EC3E6"/>
                </w:rPr>
                <w:delText># Main Body of Script  ------------------------------------------- #</w:delText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\n\\\\\\\\\\\\\\\\\\\\\\\\\\\\\\\\\\\\\\\\\\\\\\\\\\\\\\\\\\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54B33E"/>
                </w:rPr>
                <w:br/>
                <w:delText xml:space="preserve">      '</w:delText>
              </w:r>
              <w:r w:rsidDel="005578CD">
                <w:rPr>
                  <w:color w:val="ED864A"/>
                </w:rPr>
                <w:delText>\\\\\\\\\\\\\\\\</w:delText>
              </w:r>
              <w:r w:rsidDel="005578CD">
                <w:rPr>
                  <w:color w:val="54B33E"/>
                </w:rPr>
                <w:delText xml:space="preserve">' </w:delText>
              </w:r>
              <w:r w:rsidDel="005578CD">
                <w:rPr>
                  <w:color w:val="EBEBEB"/>
                </w:rPr>
                <w:delText>+</w:delText>
              </w:r>
              <w:r w:rsidDel="005578CD">
                <w:rPr>
                  <w:color w:val="EBEBEB"/>
                </w:rPr>
                <w:br/>
                <w:delText xml:space="preserve">      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</w:delText>
              </w:r>
              <w:r w:rsidDel="005578CD">
                <w:rPr>
                  <w:color w:val="54B33E"/>
                </w:rPr>
                <w:delText xml:space="preserve">Welcome to ' </w:delText>
              </w:r>
              <w:r w:rsidDel="005578CD">
                <w:rPr>
                  <w:color w:val="EBEBEB"/>
                </w:rPr>
                <w:delText xml:space="preserve">+ program_title_str + </w:delText>
              </w:r>
              <w:r w:rsidDel="005578CD">
                <w:rPr>
                  <w:color w:val="54B33E"/>
                </w:rPr>
                <w:delText xml:space="preserve">'!' </w:delText>
              </w:r>
              <w:r w:rsidDel="005578CD">
                <w:rPr>
                  <w:color w:val="EBEBEB"/>
                </w:rPr>
                <w:delText>+</w:delText>
              </w:r>
              <w:r w:rsidDel="005578CD">
                <w:rPr>
                  <w:color w:val="EBEBEB"/>
                </w:rPr>
                <w:br/>
                <w:delText xml:space="preserve">      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</w:delText>
              </w:r>
              <w:r w:rsidDel="005578CD">
                <w:rPr>
                  <w:color w:val="54B33E"/>
                </w:rPr>
                <w:delText>/////////////////////////////////////'</w:delText>
              </w:r>
              <w:r w:rsidDel="005578CD">
                <w:rPr>
                  <w:color w:val="EBEBEB"/>
                </w:rPr>
                <w:delText xml:space="preserve">)  </w:delText>
              </w:r>
              <w:r w:rsidDel="005578CD">
                <w:rPr>
                  <w:color w:val="7EC3E6"/>
                </w:rPr>
                <w:delText># Display program name</w:delText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\n\t</w:delText>
              </w:r>
              <w:r w:rsidDel="005578CD">
                <w:rPr>
                  <w:color w:val="54B33E"/>
                </w:rPr>
                <w:delText xml:space="preserve">Opening file: ' </w:delText>
              </w:r>
              <w:r w:rsidDel="005578CD">
                <w:rPr>
                  <w:color w:val="EBEBEB"/>
                </w:rPr>
                <w:delText xml:space="preserve">+ default_file_str + </w:delText>
              </w:r>
              <w:r w:rsidDel="005578CD">
                <w:rPr>
                  <w:color w:val="54B33E"/>
                </w:rPr>
                <w:delText>'...'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7EC3E6"/>
                </w:rPr>
                <w:delText># Step 1 - When the program starts, Load file.</w:delText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EBEBEB"/>
                </w:rPr>
                <w:delText>vip_lst = read_data_from_file(</w:delText>
              </w:r>
              <w:r w:rsidDel="005578CD">
                <w:rPr>
                  <w:color w:val="AA4926"/>
                </w:rPr>
                <w:delText>working_file_str</w:delText>
              </w:r>
              <w:r w:rsidDel="005578CD">
                <w:rPr>
                  <w:color w:val="EBEBEB"/>
                </w:rPr>
                <w:delText>=default_file_str)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7EC3E6"/>
                </w:rPr>
                <w:delText># Step 2 - Display a menu of choices to the user</w:delText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ED864A"/>
                </w:rPr>
                <w:delText>while True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'''</w:delText>
              </w:r>
              <w:r w:rsidDel="005578CD">
                <w:rPr>
                  <w:color w:val="54B33E"/>
                </w:rPr>
                <w:br/>
                <w:delText>=====================================</w:delText>
              </w:r>
              <w:r w:rsidDel="005578CD">
                <w:rPr>
                  <w:color w:val="54B33E"/>
                </w:rPr>
                <w:br/>
                <w:delText>DISPLAY DATA</w:delText>
              </w:r>
              <w:r w:rsidDel="005578CD">
                <w:rPr>
                  <w:color w:val="54B33E"/>
                </w:rPr>
                <w:br/>
                <w:delText>====================================='''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7EC3E6"/>
                </w:rPr>
                <w:delText># Step 3 Show current data</w:delText>
              </w:r>
              <w:r w:rsidDel="005578CD">
                <w:rPr>
                  <w:color w:val="7EC3E6"/>
                </w:rPr>
                <w:br/>
                <w:delText xml:space="preserve">    </w:delText>
              </w:r>
              <w:r w:rsidDel="005578CD">
                <w:rPr>
                  <w:color w:val="EBEBEB"/>
                </w:rPr>
                <w:delText>output_current_vip_in_list(</w:delText>
              </w:r>
              <w:r w:rsidDel="005578CD">
                <w:rPr>
                  <w:color w:val="AA4926"/>
                </w:rPr>
                <w:delText>list_of_rows</w:delText>
              </w:r>
              <w:r w:rsidDel="005578CD">
                <w:rPr>
                  <w:color w:val="EBEBEB"/>
                </w:rPr>
                <w:delText>=vip_lst)</w:delText>
              </w:r>
              <w:r w:rsidDel="005578CD">
                <w:rPr>
                  <w:color w:val="EBEBEB"/>
                </w:rPr>
                <w:br/>
                <w:delText xml:space="preserve">    output_menu()</w:delText>
              </w:r>
              <w:r w:rsidDel="005578CD">
                <w:rPr>
                  <w:color w:val="EBEBEB"/>
                </w:rPr>
                <w:br/>
                <w:delText xml:space="preserve">    choice_str = input_menu_choice()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7EC3E6"/>
                </w:rPr>
                <w:delText># Step 4 - Process user's menu choice</w:delText>
              </w:r>
              <w:r w:rsidDel="005578CD">
                <w:rPr>
                  <w:color w:val="7EC3E6"/>
                </w:rPr>
                <w:br/>
                <w:delText xml:space="preserve">    </w:delText>
              </w:r>
              <w:r w:rsidDel="005578CD">
                <w:rPr>
                  <w:color w:val="ED864A"/>
                </w:rPr>
                <w:delText xml:space="preserve">if </w:delText>
              </w:r>
              <w:r w:rsidDel="005578CD">
                <w:rPr>
                  <w:color w:val="EBEBEB"/>
                </w:rPr>
                <w:delText xml:space="preserve">choice_str.strip() == </w:delText>
              </w:r>
              <w:r w:rsidDel="005578CD">
                <w:rPr>
                  <w:color w:val="54B33E"/>
                </w:rPr>
                <w:delText>'1'</w:delText>
              </w:r>
              <w:r w:rsidDel="005578CD">
                <w:rPr>
                  <w:color w:val="EBEBEB"/>
                </w:rPr>
                <w:delText xml:space="preserve">:  </w:delText>
              </w:r>
              <w:r w:rsidDel="005578CD">
                <w:rPr>
                  <w:color w:val="7EC3E6"/>
                </w:rPr>
                <w:delText># Add a new Task</w:delText>
              </w:r>
              <w:r w:rsidDel="005578CD">
                <w:rPr>
                  <w:color w:val="7EC3E6"/>
                </w:rPr>
                <w:br/>
                <w:delText xml:space="preserve">    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'''</w:delText>
              </w:r>
              <w:r w:rsidDel="005578CD">
                <w:rPr>
                  <w:color w:val="54B33E"/>
                </w:rPr>
                <w:br/>
                <w:delText>=====================================</w:delText>
              </w:r>
              <w:r w:rsidDel="005578CD">
                <w:rPr>
                  <w:color w:val="54B33E"/>
                </w:rPr>
                <w:br/>
                <w:delText>DATA ENTRY: Add new VIP</w:delText>
              </w:r>
              <w:r w:rsidDel="005578CD">
                <w:rPr>
                  <w:color w:val="54B33E"/>
                </w:rPr>
                <w:br/>
                <w:delText>=====================================</w:delText>
              </w:r>
              <w:r w:rsidDel="005578CD">
                <w:rPr>
                  <w:color w:val="54B33E"/>
                </w:rPr>
                <w:br/>
                <w:delText>'''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  <w:delText xml:space="preserve">        _name = input_vip_name()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  <w:delText xml:space="preserve">        _circle = input_vip_circle()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 xml:space="preserve">if </w:delText>
              </w:r>
              <w:r w:rsidDel="005578CD">
                <w:rPr>
                  <w:color w:val="EBEBEB"/>
                </w:rPr>
                <w:delText xml:space="preserve">_circle == </w:delText>
              </w:r>
              <w:r w:rsidDel="005578CD">
                <w:rPr>
                  <w:b/>
                  <w:bCs/>
                  <w:color w:val="33CCFF"/>
                </w:rPr>
                <w:delText>1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c = </w:delText>
              </w:r>
              <w:r w:rsidDel="005578CD">
                <w:rPr>
                  <w:color w:val="54B33E"/>
                </w:rPr>
                <w:delText>'Family'</w:delText>
              </w:r>
              <w:r w:rsidDel="005578CD">
                <w:rPr>
                  <w:color w:val="54B33E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 xml:space="preserve">elif </w:delText>
              </w:r>
              <w:r w:rsidDel="005578CD">
                <w:rPr>
                  <w:color w:val="EBEBEB"/>
                </w:rPr>
                <w:delText xml:space="preserve">_circle == </w:delText>
              </w:r>
              <w:r w:rsidDel="005578CD">
                <w:rPr>
                  <w:b/>
                  <w:bCs/>
                  <w:color w:val="33CCFF"/>
                </w:rPr>
                <w:delText>2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c = </w:delText>
              </w:r>
              <w:r w:rsidDel="005578CD">
                <w:rPr>
                  <w:color w:val="54B33E"/>
                </w:rPr>
                <w:delText>'Friend'</w:delText>
              </w:r>
              <w:r w:rsidDel="005578CD">
                <w:rPr>
                  <w:color w:val="54B33E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 xml:space="preserve">elif </w:delText>
              </w:r>
              <w:r w:rsidDel="005578CD">
                <w:rPr>
                  <w:color w:val="EBEBEB"/>
                </w:rPr>
                <w:delText xml:space="preserve">_circle == </w:delText>
              </w:r>
              <w:r w:rsidDel="005578CD">
                <w:rPr>
                  <w:b/>
                  <w:bCs/>
                  <w:color w:val="33CCFF"/>
                </w:rPr>
                <w:delText>3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c = </w:delText>
              </w:r>
              <w:r w:rsidDel="005578CD">
                <w:rPr>
                  <w:color w:val="54B33E"/>
                </w:rPr>
                <w:delText>'Business'</w:delText>
              </w:r>
              <w:r w:rsidDel="005578CD">
                <w:rPr>
                  <w:color w:val="54B33E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 xml:space="preserve">elif </w:delText>
              </w:r>
              <w:r w:rsidDel="005578CD">
                <w:rPr>
                  <w:color w:val="EBEBEB"/>
                </w:rPr>
                <w:delText xml:space="preserve">_circle == </w:delText>
              </w:r>
              <w:r w:rsidDel="005578CD">
                <w:rPr>
                  <w:b/>
                  <w:bCs/>
                  <w:color w:val="33CCFF"/>
                </w:rPr>
                <w:delText>4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c = </w:delText>
              </w:r>
              <w:r w:rsidDel="005578CD">
                <w:rPr>
                  <w:color w:val="54B33E"/>
                </w:rPr>
                <w:delText>'Other'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54B33E"/>
                </w:rPr>
                <w:br/>
                <w:delText xml:space="preserve">        </w:delText>
              </w:r>
              <w:r w:rsidDel="005578CD">
                <w:rPr>
                  <w:color w:val="EBEBEB"/>
                </w:rPr>
                <w:delText>_dob = input_vip_dob()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  <w:delText xml:space="preserve">        output_vip_added()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  <w:delText xml:space="preserve">        vip_lst</w:delText>
              </w:r>
              <w:r w:rsidDel="005578CD">
                <w:rPr>
                  <w:b/>
                  <w:bCs/>
                  <w:color w:val="ED864A"/>
                </w:rPr>
                <w:delText xml:space="preserve">, </w:delText>
              </w:r>
              <w:r w:rsidDel="005578CD">
                <w:rPr>
                  <w:color w:val="EBEBEB"/>
                </w:rPr>
                <w:delText>check_save_flag[</w:delText>
              </w:r>
              <w:r w:rsidDel="005578CD">
                <w:rPr>
                  <w:b/>
                  <w:bCs/>
                  <w:color w:val="33CCFF"/>
                </w:rPr>
                <w:delText>0</w:delText>
              </w:r>
              <w:r w:rsidDel="005578CD">
                <w:rPr>
                  <w:color w:val="EBEBEB"/>
                </w:rPr>
                <w:delText>] = add_data_to_list(</w:delText>
              </w:r>
              <w:r w:rsidDel="005578CD">
                <w:rPr>
                  <w:color w:val="AA4926"/>
                </w:rPr>
                <w:delText>name</w:delText>
              </w:r>
              <w:r w:rsidDel="005578CD">
                <w:rPr>
                  <w:color w:val="EBEBEB"/>
                </w:rPr>
                <w:delText>=_name</w:delText>
              </w:r>
              <w:r w:rsidDel="005578CD">
                <w:rPr>
                  <w:b/>
                  <w:bCs/>
                  <w:color w:val="ED864A"/>
                </w:rPr>
                <w:delText>,</w:delText>
              </w:r>
              <w:r w:rsidDel="005578CD">
                <w:rPr>
                  <w:b/>
                  <w:bCs/>
                  <w:color w:val="ED864A"/>
                </w:rPr>
                <w:br/>
                <w:delText xml:space="preserve">                                                       </w:delText>
              </w:r>
              <w:r w:rsidDel="005578CD">
                <w:rPr>
                  <w:color w:val="AA4926"/>
                </w:rPr>
                <w:delText>circle</w:delText>
              </w:r>
              <w:r w:rsidDel="005578CD">
                <w:rPr>
                  <w:color w:val="EBEBEB"/>
                </w:rPr>
                <w:delText>=_circle</w:delText>
              </w:r>
              <w:r w:rsidDel="005578CD">
                <w:rPr>
                  <w:b/>
                  <w:bCs/>
                  <w:color w:val="ED864A"/>
                </w:rPr>
                <w:delText>,</w:delText>
              </w:r>
              <w:r w:rsidDel="005578CD">
                <w:rPr>
                  <w:b/>
                  <w:bCs/>
                  <w:color w:val="ED864A"/>
                </w:rPr>
                <w:br/>
                <w:delText xml:space="preserve">                                                       </w:delText>
              </w:r>
              <w:r w:rsidDel="005578CD">
                <w:rPr>
                  <w:color w:val="AA4926"/>
                </w:rPr>
                <w:delText>dob</w:delText>
              </w:r>
              <w:r w:rsidDel="005578CD">
                <w:rPr>
                  <w:color w:val="EBEBEB"/>
                </w:rPr>
                <w:delText>=_dob</w:delText>
              </w:r>
              <w:r w:rsidDel="005578CD">
                <w:rPr>
                  <w:b/>
                  <w:bCs/>
                  <w:color w:val="ED864A"/>
                </w:rPr>
                <w:delText>,</w:delText>
              </w:r>
              <w:r w:rsidDel="005578CD">
                <w:rPr>
                  <w:b/>
                  <w:bCs/>
                  <w:color w:val="ED864A"/>
                </w:rPr>
                <w:br/>
                <w:delText xml:space="preserve">                                                       </w:delText>
              </w:r>
              <w:r w:rsidDel="005578CD">
                <w:rPr>
                  <w:color w:val="AA4926"/>
                </w:rPr>
                <w:delText>list_of_rows</w:delText>
              </w:r>
              <w:r w:rsidDel="005578CD">
                <w:rPr>
                  <w:color w:val="EBEBEB"/>
                </w:rPr>
                <w:delText>=vip_lst)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>continue</w:delText>
              </w:r>
              <w:r w:rsidDel="005578CD">
                <w:rPr>
                  <w:color w:val="ED864A"/>
                </w:rPr>
                <w:br/>
              </w:r>
              <w:r w:rsidDel="005578CD">
                <w:rPr>
                  <w:color w:val="ED864A"/>
                </w:rPr>
                <w:br/>
                <w:delText xml:space="preserve">    elif </w:delText>
              </w:r>
              <w:r w:rsidDel="005578CD">
                <w:rPr>
                  <w:color w:val="EBEBEB"/>
                </w:rPr>
                <w:delText xml:space="preserve">choice_str.strip() == </w:delText>
              </w:r>
              <w:r w:rsidDel="005578CD">
                <w:rPr>
                  <w:color w:val="54B33E"/>
                </w:rPr>
                <w:delText>'2'</w:delText>
              </w:r>
              <w:r w:rsidDel="005578CD">
                <w:rPr>
                  <w:color w:val="EBEBEB"/>
                </w:rPr>
                <w:delText xml:space="preserve">:  </w:delText>
              </w:r>
              <w:r w:rsidDel="005578CD">
                <w:rPr>
                  <w:color w:val="7EC3E6"/>
                </w:rPr>
                <w:delText># Save Data to File</w:delText>
              </w:r>
              <w:r w:rsidDel="005578CD">
                <w:rPr>
                  <w:color w:val="7EC3E6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 xml:space="preserve">if </w:delText>
              </w:r>
              <w:r w:rsidDel="005578CD">
                <w:rPr>
                  <w:color w:val="EBEBEB"/>
                </w:rPr>
                <w:delText>check_save_flag[</w:delText>
              </w:r>
              <w:r w:rsidDel="005578CD">
                <w:rPr>
                  <w:b/>
                  <w:bCs/>
                  <w:color w:val="33CCFF"/>
                </w:rPr>
                <w:delText>0</w:delText>
              </w:r>
              <w:r w:rsidDel="005578CD">
                <w:rPr>
                  <w:color w:val="EBEBEB"/>
                </w:rPr>
                <w:delText xml:space="preserve">] == </w:delText>
              </w:r>
              <w:r w:rsidDel="005578CD">
                <w:rPr>
                  <w:b/>
                  <w:bCs/>
                  <w:color w:val="33CCFF"/>
                </w:rPr>
                <w:delText>0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write_data_to_file(</w:delText>
              </w:r>
              <w:r w:rsidDel="005578CD">
                <w:rPr>
                  <w:color w:val="AA4926"/>
                </w:rPr>
                <w:delText>working_file_str</w:delText>
              </w:r>
              <w:r w:rsidDel="005578CD">
                <w:rPr>
                  <w:color w:val="EBEBEB"/>
                </w:rPr>
                <w:delText>=default_file_str</w:delText>
              </w:r>
              <w:r w:rsidDel="005578CD">
                <w:rPr>
                  <w:b/>
                  <w:bCs/>
                  <w:color w:val="ED864A"/>
                </w:rPr>
                <w:delText>,</w:delText>
              </w:r>
              <w:r w:rsidDel="005578CD">
                <w:rPr>
                  <w:b/>
                  <w:bCs/>
                  <w:color w:val="ED864A"/>
                </w:rPr>
                <w:br/>
                <w:delText xml:space="preserve">                               </w:delText>
              </w:r>
              <w:r w:rsidDel="005578CD">
                <w:rPr>
                  <w:color w:val="AA4926"/>
                </w:rPr>
                <w:delText>list_of_rows</w:delText>
              </w:r>
              <w:r w:rsidDel="005578CD">
                <w:rPr>
                  <w:color w:val="EBEBEB"/>
                </w:rPr>
                <w:delText>=vip_lst)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>else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</w:delText>
              </w:r>
              <w:r w:rsidDel="005578CD">
                <w:rPr>
                  <w:color w:val="54B33E"/>
                </w:rPr>
                <w:delText>ALERT: No changes detected.'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 xml:space="preserve">continue  </w:delText>
              </w:r>
              <w:r w:rsidDel="005578CD">
                <w:rPr>
                  <w:color w:val="7EC3E6"/>
                </w:rPr>
                <w:delText># to show the menu</w:delText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7EC3E6"/>
                </w:rPr>
                <w:br/>
                <w:delText xml:space="preserve">    </w:delText>
              </w:r>
              <w:r w:rsidDel="005578CD">
                <w:rPr>
                  <w:color w:val="ED864A"/>
                </w:rPr>
                <w:delText xml:space="preserve">elif </w:delText>
              </w:r>
              <w:r w:rsidDel="005578CD">
                <w:rPr>
                  <w:color w:val="EBEBEB"/>
                </w:rPr>
                <w:delText xml:space="preserve">choice_str.strip() == </w:delText>
              </w:r>
              <w:r w:rsidDel="005578CD">
                <w:rPr>
                  <w:color w:val="54B33E"/>
                </w:rPr>
                <w:delText>'3'</w:delText>
              </w:r>
              <w:r w:rsidDel="005578CD">
                <w:rPr>
                  <w:color w:val="EBEBEB"/>
                </w:rPr>
                <w:delText xml:space="preserve">:  </w:delText>
              </w:r>
              <w:r w:rsidDel="005578CD">
                <w:rPr>
                  <w:color w:val="7EC3E6"/>
                </w:rPr>
                <w:delText># Exit Program</w:delText>
              </w:r>
              <w:r w:rsidDel="005578CD">
                <w:rPr>
                  <w:color w:val="7EC3E6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 xml:space="preserve">if </w:delText>
              </w:r>
              <w:r w:rsidDel="005578CD">
                <w:rPr>
                  <w:color w:val="EBEBEB"/>
                </w:rPr>
                <w:delText>check_save_flag[</w:delText>
              </w:r>
              <w:r w:rsidDel="005578CD">
                <w:rPr>
                  <w:b/>
                  <w:bCs/>
                  <w:color w:val="33CCFF"/>
                </w:rPr>
                <w:delText>0</w:delText>
              </w:r>
              <w:r w:rsidDel="005578CD">
                <w:rPr>
                  <w:color w:val="EBEBEB"/>
                </w:rPr>
                <w:delText xml:space="preserve">] == </w:delText>
              </w:r>
              <w:r w:rsidDel="005578CD">
                <w:rPr>
                  <w:b/>
                  <w:bCs/>
                  <w:color w:val="33CCFF"/>
                </w:rPr>
                <w:delText>0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check_save = </w:delText>
              </w:r>
              <w:r w:rsidDel="005578CD">
                <w:rPr>
                  <w:color w:val="8888C6"/>
                </w:rPr>
                <w:delText>str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8888C6"/>
                </w:rPr>
                <w:delText>input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'''</w:delText>
              </w:r>
              <w:r w:rsidDel="005578CD">
                <w:rPr>
                  <w:color w:val="54B33E"/>
                </w:rPr>
                <w:br/>
                <w:delText xml:space="preserve">WARNING: You have unsaved changes. </w:delText>
              </w:r>
              <w:r w:rsidDel="005578CD">
                <w:rPr>
                  <w:color w:val="54B33E"/>
                </w:rPr>
                <w:br/>
                <w:delText>If you quit, your changes will not be saved.</w:delText>
              </w:r>
              <w:r w:rsidDel="005578CD">
                <w:rPr>
                  <w:color w:val="54B33E"/>
                </w:rPr>
                <w:br/>
                <w:delText xml:space="preserve">        </w:delText>
              </w:r>
              <w:r w:rsidDel="005578CD">
                <w:rPr>
                  <w:color w:val="54B33E"/>
                </w:rPr>
                <w:br/>
                <w:delText xml:space="preserve">Are you sure you want to quit? (Y/N): </w:delText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| '''</w:delText>
              </w:r>
              <w:r w:rsidDel="005578CD">
                <w:rPr>
                  <w:color w:val="EBEBEB"/>
                </w:rPr>
                <w:delText>))</w:delText>
              </w:r>
              <w:r w:rsidDel="005578CD">
                <w:rPr>
                  <w:color w:val="EBEBEB"/>
                </w:rPr>
                <w:br/>
                <w:delText xml:space="preserve">            </w:delText>
              </w:r>
              <w:r w:rsidDel="005578CD">
                <w:rPr>
                  <w:color w:val="ED864A"/>
                </w:rPr>
                <w:delText xml:space="preserve">if </w:delText>
              </w:r>
              <w:r w:rsidDel="005578CD">
                <w:rPr>
                  <w:color w:val="EBEBEB"/>
                </w:rPr>
                <w:delText xml:space="preserve">check_save.lower() == </w:delText>
              </w:r>
              <w:r w:rsidDel="005578CD">
                <w:rPr>
                  <w:color w:val="54B33E"/>
                </w:rPr>
                <w:delText>'n'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    </w:delText>
              </w:r>
              <w:r w:rsidDel="005578CD">
                <w:rPr>
                  <w:color w:val="ED864A"/>
                </w:rPr>
                <w:delText>continue</w:delText>
              </w:r>
              <w:r w:rsidDel="005578CD">
                <w:rPr>
                  <w:color w:val="ED864A"/>
                </w:rPr>
                <w:br/>
              </w:r>
              <w:r w:rsidDel="005578CD">
                <w:rPr>
                  <w:color w:val="ED864A"/>
                </w:rPr>
                <w:br/>
                <w:delText xml:space="preserve">            elif </w:delText>
              </w:r>
              <w:r w:rsidDel="005578CD">
                <w:rPr>
                  <w:color w:val="EBEBEB"/>
                </w:rPr>
                <w:delText xml:space="preserve">check_save.lower() == </w:delText>
              </w:r>
              <w:r w:rsidDel="005578CD">
                <w:rPr>
                  <w:color w:val="54B33E"/>
                </w:rPr>
                <w:delText>'y'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    output_exit_program()</w:delText>
              </w:r>
              <w:r w:rsidDel="005578CD">
                <w:rPr>
                  <w:color w:val="EBEBEB"/>
                </w:rPr>
                <w:br/>
                <w:delText xml:space="preserve">                </w:delText>
              </w:r>
              <w:r w:rsidDel="005578CD">
                <w:rPr>
                  <w:color w:val="ED864A"/>
                </w:rPr>
                <w:delText>break</w:delText>
              </w:r>
              <w:r w:rsidDel="005578CD">
                <w:rPr>
                  <w:color w:val="ED864A"/>
                </w:rPr>
                <w:br/>
              </w:r>
              <w:r w:rsidDel="005578CD">
                <w:rPr>
                  <w:color w:val="ED864A"/>
                </w:rPr>
                <w:br/>
                <w:delText xml:space="preserve">        elif </w:delText>
              </w:r>
              <w:r w:rsidDel="005578CD">
                <w:rPr>
                  <w:color w:val="EBEBEB"/>
                </w:rPr>
                <w:delText>check_save_flag[</w:delText>
              </w:r>
              <w:r w:rsidDel="005578CD">
                <w:rPr>
                  <w:b/>
                  <w:bCs/>
                  <w:color w:val="33CCFF"/>
                </w:rPr>
                <w:delText>0</w:delText>
              </w:r>
              <w:r w:rsidDel="005578CD">
                <w:rPr>
                  <w:color w:val="EBEBEB"/>
                </w:rPr>
                <w:delText xml:space="preserve">] == </w:delText>
              </w:r>
              <w:r w:rsidDel="005578CD">
                <w:rPr>
                  <w:b/>
                  <w:bCs/>
                  <w:color w:val="33CCFF"/>
                </w:rPr>
                <w:delText>1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output_exit_program()</w:delText>
              </w:r>
              <w:r w:rsidDel="005578CD">
                <w:rPr>
                  <w:color w:val="EBEBEB"/>
                </w:rPr>
                <w:br/>
                <w:delText xml:space="preserve">            </w:delText>
              </w:r>
              <w:r w:rsidDel="005578CD">
                <w:rPr>
                  <w:color w:val="ED864A"/>
                </w:rPr>
                <w:delText xml:space="preserve">break  </w:delText>
              </w:r>
              <w:r w:rsidDel="005578CD">
                <w:rPr>
                  <w:color w:val="7EC3E6"/>
                </w:rPr>
                <w:delText># exit Menu loop</w:delText>
              </w:r>
            </w:del>
          </w:p>
          <w:p w14:paraId="15526648" w14:textId="6ADFC839" w:rsidR="007D6DD5" w:rsidRPr="009E33F3" w:rsidRDefault="007D6DD5" w:rsidP="005578CD">
            <w:pPr>
              <w:pStyle w:val="HTMLPreformatted"/>
              <w:shd w:val="clear" w:color="auto" w:fill="131314"/>
              <w:pPrChange w:id="1982" w:author="Bambi C" w:date="2022-08-31T18:45:00Z">
                <w:pPr/>
              </w:pPrChange>
            </w:pPr>
          </w:p>
        </w:tc>
      </w:tr>
    </w:tbl>
    <w:p w14:paraId="0B215C3D" w14:textId="54842345" w:rsidR="004969B2" w:rsidRPr="000527C0" w:rsidRDefault="00F576DD" w:rsidP="00F576DD">
      <w:pPr>
        <w:pStyle w:val="Caption"/>
      </w:pPr>
      <w:bookmarkStart w:id="1983" w:name="_Ref109757491"/>
      <w:r w:rsidRPr="000527C0">
        <w:lastRenderedPageBreak/>
        <w:t xml:space="preserve">Figure </w:t>
      </w:r>
      <w:r w:rsidR="005F0D47">
        <w:fldChar w:fldCharType="begin"/>
      </w:r>
      <w:r w:rsidR="005F0D47">
        <w:instrText xml:space="preserve"> SEQ Figure \* ARABIC </w:instrText>
      </w:r>
      <w:r w:rsidR="005F0D47">
        <w:fldChar w:fldCharType="separate"/>
      </w:r>
      <w:ins w:id="1984" w:author="Bambi C" w:date="2022-08-31T21:45:00Z">
        <w:r w:rsidR="00E77609">
          <w:rPr>
            <w:noProof/>
          </w:rPr>
          <w:t>22</w:t>
        </w:r>
      </w:ins>
      <w:del w:id="1985" w:author="Bambi C" w:date="2022-08-31T21:39:00Z">
        <w:r w:rsidR="00D55967" w:rsidDel="009A5CE6">
          <w:rPr>
            <w:noProof/>
          </w:rPr>
          <w:delText>15</w:delText>
        </w:r>
      </w:del>
      <w:r w:rsidR="005F0D47">
        <w:rPr>
          <w:noProof/>
        </w:rPr>
        <w:fldChar w:fldCharType="end"/>
      </w:r>
      <w:bookmarkEnd w:id="1983"/>
      <w:r w:rsidRPr="000527C0">
        <w:t>. Source code for my proposed solution to Assignment0</w:t>
      </w:r>
      <w:ins w:id="1986" w:author="Bambi C" w:date="2022-08-31T18:45:00Z">
        <w:r w:rsidR="005578CD">
          <w:t>8</w:t>
        </w:r>
      </w:ins>
      <w:del w:id="1987" w:author="Bambi C" w:date="2022-08-31T18:45:00Z">
        <w:r w:rsidR="00D55967" w:rsidDel="005578CD">
          <w:delText>7</w:delText>
        </w:r>
      </w:del>
    </w:p>
    <w:p w14:paraId="47D8C9BE" w14:textId="7B9DD2FE" w:rsidR="00A20C87" w:rsidRPr="000527C0" w:rsidRDefault="009106FA" w:rsidP="000174BD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="00941E87" w:rsidRPr="000527C0">
        <w:t>Table of Contents</w:t>
      </w:r>
      <w:r w:rsidRPr="000527C0">
        <w:fldChar w:fldCharType="end"/>
      </w:r>
      <w:r w:rsidRPr="000527C0">
        <w:t>]</w:t>
      </w:r>
      <w:bookmarkStart w:id="1988" w:name="_Toc110337669"/>
      <w:bookmarkStart w:id="1989" w:name="_Toc109061019"/>
      <w:bookmarkStart w:id="1990" w:name="_Toc109061057"/>
      <w:bookmarkStart w:id="1991" w:name="_Toc109061482"/>
      <w:bookmarkStart w:id="1992" w:name="_Toc109745667"/>
      <w:bookmarkStart w:id="1993" w:name="_Toc109745756"/>
      <w:bookmarkStart w:id="1994" w:name="_Toc109745797"/>
      <w:bookmarkStart w:id="1995" w:name="_Toc109745837"/>
      <w:bookmarkStart w:id="1996" w:name="_Toc109745879"/>
      <w:bookmarkStart w:id="1997" w:name="_Toc109745918"/>
      <w:bookmarkStart w:id="1998" w:name="_Toc109745959"/>
      <w:bookmarkStart w:id="1999" w:name="_Toc109746001"/>
      <w:bookmarkStart w:id="2000" w:name="_Toc109746042"/>
      <w:bookmarkStart w:id="2001" w:name="_Toc109749908"/>
      <w:bookmarkStart w:id="2002" w:name="_Toc109750019"/>
      <w:bookmarkStart w:id="2003" w:name="_Toc109750071"/>
      <w:bookmarkStart w:id="2004" w:name="_Toc109750122"/>
      <w:bookmarkStart w:id="2005" w:name="_Toc109750172"/>
      <w:bookmarkStart w:id="2006" w:name="_Toc109750214"/>
      <w:bookmarkStart w:id="2007" w:name="_Toc109750263"/>
      <w:bookmarkStart w:id="2008" w:name="_Toc109750313"/>
      <w:bookmarkStart w:id="2009" w:name="_Toc109750363"/>
      <w:bookmarkStart w:id="2010" w:name="_Toc109750405"/>
      <w:bookmarkStart w:id="2011" w:name="_Toc109750455"/>
      <w:bookmarkStart w:id="2012" w:name="_Toc109750504"/>
      <w:bookmarkStart w:id="2013" w:name="_Toc109750547"/>
      <w:bookmarkStart w:id="2014" w:name="_Toc109750590"/>
      <w:bookmarkStart w:id="2015" w:name="_Toc109750632"/>
      <w:bookmarkStart w:id="2016" w:name="_Toc109751951"/>
      <w:bookmarkStart w:id="2017" w:name="_Toc109758182"/>
      <w:bookmarkStart w:id="2018" w:name="_Toc110337670"/>
      <w:bookmarkStart w:id="2019" w:name="_Toc109061020"/>
      <w:bookmarkStart w:id="2020" w:name="_Toc109061058"/>
      <w:bookmarkStart w:id="2021" w:name="_Toc109061483"/>
      <w:bookmarkStart w:id="2022" w:name="_Toc109745668"/>
      <w:bookmarkStart w:id="2023" w:name="_Toc109745757"/>
      <w:bookmarkStart w:id="2024" w:name="_Toc109745798"/>
      <w:bookmarkStart w:id="2025" w:name="_Toc109745838"/>
      <w:bookmarkStart w:id="2026" w:name="_Toc109745880"/>
      <w:bookmarkStart w:id="2027" w:name="_Toc109745919"/>
      <w:bookmarkStart w:id="2028" w:name="_Toc109745960"/>
      <w:bookmarkStart w:id="2029" w:name="_Toc109746002"/>
      <w:bookmarkStart w:id="2030" w:name="_Toc109746043"/>
      <w:bookmarkStart w:id="2031" w:name="_Toc109749909"/>
      <w:bookmarkStart w:id="2032" w:name="_Toc109750020"/>
      <w:bookmarkStart w:id="2033" w:name="_Toc109750072"/>
      <w:bookmarkStart w:id="2034" w:name="_Toc109750123"/>
      <w:bookmarkStart w:id="2035" w:name="_Toc109750173"/>
      <w:bookmarkStart w:id="2036" w:name="_Toc109750215"/>
      <w:bookmarkStart w:id="2037" w:name="_Toc109750264"/>
      <w:bookmarkStart w:id="2038" w:name="_Toc109750314"/>
      <w:bookmarkStart w:id="2039" w:name="_Toc109750364"/>
      <w:bookmarkStart w:id="2040" w:name="_Toc109750406"/>
      <w:bookmarkStart w:id="2041" w:name="_Toc109750456"/>
      <w:bookmarkStart w:id="2042" w:name="_Toc109750505"/>
      <w:bookmarkStart w:id="2043" w:name="_Toc109750548"/>
      <w:bookmarkStart w:id="2044" w:name="_Toc109750591"/>
      <w:bookmarkStart w:id="2045" w:name="_Toc109750633"/>
      <w:bookmarkStart w:id="2046" w:name="_Toc109751952"/>
      <w:bookmarkStart w:id="2047" w:name="_Toc109758183"/>
      <w:bookmarkStart w:id="2048" w:name="_Toc110337671"/>
      <w:bookmarkStart w:id="2049" w:name="_Toc109061021"/>
      <w:bookmarkStart w:id="2050" w:name="_Toc109061059"/>
      <w:bookmarkStart w:id="2051" w:name="_Toc109061484"/>
      <w:bookmarkStart w:id="2052" w:name="_Toc109745669"/>
      <w:bookmarkStart w:id="2053" w:name="_Toc109745758"/>
      <w:bookmarkStart w:id="2054" w:name="_Toc109745799"/>
      <w:bookmarkStart w:id="2055" w:name="_Toc109745839"/>
      <w:bookmarkStart w:id="2056" w:name="_Toc109745881"/>
      <w:bookmarkStart w:id="2057" w:name="_Toc109745920"/>
      <w:bookmarkStart w:id="2058" w:name="_Toc109745961"/>
      <w:bookmarkStart w:id="2059" w:name="_Toc109746003"/>
      <w:bookmarkStart w:id="2060" w:name="_Toc109746044"/>
      <w:bookmarkStart w:id="2061" w:name="_Toc109749910"/>
      <w:bookmarkStart w:id="2062" w:name="_Toc109750021"/>
      <w:bookmarkStart w:id="2063" w:name="_Toc109750073"/>
      <w:bookmarkStart w:id="2064" w:name="_Toc109750124"/>
      <w:bookmarkStart w:id="2065" w:name="_Toc109750174"/>
      <w:bookmarkStart w:id="2066" w:name="_Toc109750216"/>
      <w:bookmarkStart w:id="2067" w:name="_Toc109750265"/>
      <w:bookmarkStart w:id="2068" w:name="_Toc109750315"/>
      <w:bookmarkStart w:id="2069" w:name="_Toc109750365"/>
      <w:bookmarkStart w:id="2070" w:name="_Toc109750407"/>
      <w:bookmarkStart w:id="2071" w:name="_Toc109750457"/>
      <w:bookmarkStart w:id="2072" w:name="_Toc109750506"/>
      <w:bookmarkStart w:id="2073" w:name="_Toc109750549"/>
      <w:bookmarkStart w:id="2074" w:name="_Toc109750592"/>
      <w:bookmarkStart w:id="2075" w:name="_Toc109750634"/>
      <w:bookmarkStart w:id="2076" w:name="_Toc109751953"/>
      <w:bookmarkStart w:id="2077" w:name="_Toc109758184"/>
      <w:bookmarkStart w:id="2078" w:name="_Toc110337672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  <w:bookmarkEnd w:id="2025"/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</w:p>
    <w:p w14:paraId="10DC3F51" w14:textId="2494C225" w:rsidR="0041059E" w:rsidRPr="000527C0" w:rsidRDefault="0041059E" w:rsidP="0041059E">
      <w:pPr>
        <w:pStyle w:val="Heading2"/>
      </w:pPr>
      <w:bookmarkStart w:id="2079" w:name="_Toc112874075"/>
      <w:r w:rsidRPr="000527C0">
        <w:t>Test</w:t>
      </w:r>
      <w:bookmarkEnd w:id="2079"/>
    </w:p>
    <w:p w14:paraId="32CBA1F9" w14:textId="07A0DAEE" w:rsidR="00FE0A57" w:rsidRPr="000527C0" w:rsidRDefault="00B73B90" w:rsidP="000663EC">
      <w:pPr>
        <w:pStyle w:val="Heading3"/>
      </w:pPr>
      <w:bookmarkStart w:id="2080" w:name="_Ref108285355"/>
      <w:bookmarkStart w:id="2081" w:name="_Ref108285553"/>
      <w:bookmarkStart w:id="2082" w:name="_Toc112874076"/>
      <w:r w:rsidRPr="000527C0">
        <w:t>Procedure</w:t>
      </w:r>
      <w:bookmarkEnd w:id="2080"/>
      <w:bookmarkEnd w:id="2081"/>
      <w:bookmarkEnd w:id="2082"/>
      <w:r w:rsidRPr="000527C0">
        <w:tab/>
      </w:r>
    </w:p>
    <w:p w14:paraId="162EA45F" w14:textId="527E5D4E" w:rsidR="00CF17D1" w:rsidRPr="009E33F3" w:rsidRDefault="00CD4074" w:rsidP="00B73B90">
      <w:pPr>
        <w:tabs>
          <w:tab w:val="left" w:pos="1258"/>
        </w:tabs>
      </w:pPr>
      <w:r>
        <w:t xml:space="preserve"> </w:t>
      </w:r>
      <w:r w:rsidR="00AC4CB4" w:rsidRPr="009E33F3">
        <w:t xml:space="preserve">For the purpose of this assignment, testing is performed in </w:t>
      </w:r>
      <w:r w:rsidR="00F0497B" w:rsidRPr="009E33F3">
        <w:t>PyCharm IDE</w:t>
      </w:r>
      <w:r w:rsidR="00AC4CB4" w:rsidRPr="009E33F3">
        <w:t>.</w:t>
      </w:r>
    </w:p>
    <w:p w14:paraId="7AE1AC07" w14:textId="4F50CAE7" w:rsidR="000B2317" w:rsidRPr="009E33F3" w:rsidRDefault="000B2317" w:rsidP="00B73B90">
      <w:pPr>
        <w:tabs>
          <w:tab w:val="left" w:pos="1258"/>
        </w:tabs>
      </w:pPr>
      <w:r w:rsidRPr="009E33F3">
        <w:t xml:space="preserve">Open </w:t>
      </w:r>
      <w:r w:rsidR="00F0497B" w:rsidRPr="009E33F3">
        <w:t>PyCharm</w:t>
      </w:r>
    </w:p>
    <w:p w14:paraId="13D02641" w14:textId="0B2E22E5" w:rsidR="000B2317" w:rsidRPr="00BF189C" w:rsidRDefault="00542B6B" w:rsidP="00451F5C">
      <w:pPr>
        <w:tabs>
          <w:tab w:val="left" w:pos="1258"/>
        </w:tabs>
      </w:pPr>
      <w:r w:rsidRPr="00BF189C">
        <w:t xml:space="preserve">PyCharm </w:t>
      </w:r>
      <w:r w:rsidR="00422B5C" w:rsidRPr="00BF189C">
        <w:t xml:space="preserve">&gt; </w:t>
      </w:r>
      <w:r w:rsidR="005F71BE" w:rsidRPr="00BF189C">
        <w:t xml:space="preserve">File &gt; </w:t>
      </w:r>
      <w:r w:rsidR="000B2317" w:rsidRPr="00BF189C">
        <w:t xml:space="preserve">Open </w:t>
      </w:r>
      <w:r w:rsidR="005F71BE" w:rsidRPr="00BF189C">
        <w:t xml:space="preserve">&gt; </w:t>
      </w:r>
      <w:r w:rsidR="00493233" w:rsidRPr="00575EE2">
        <w:t>directory path (</w:t>
      </w:r>
      <w:r w:rsidR="00D23E37">
        <w:t>Section</w:t>
      </w:r>
      <w:r w:rsidR="00F77297">
        <w:t xml:space="preserve"> </w:t>
      </w:r>
      <w:r w:rsidR="00D23E37">
        <w:rPr>
          <w:highlight w:val="yellow"/>
        </w:rPr>
        <w:fldChar w:fldCharType="begin"/>
      </w:r>
      <w:r w:rsidR="00D23E37">
        <w:instrText xml:space="preserve"> REF _Ref108280691 \r \h </w:instrText>
      </w:r>
      <w:r w:rsidR="00BA272F">
        <w:rPr>
          <w:highlight w:val="yellow"/>
        </w:rPr>
        <w:instrText xml:space="preserve"> \* MERGEFORMAT </w:instrText>
      </w:r>
      <w:r w:rsidR="00D23E37">
        <w:rPr>
          <w:highlight w:val="yellow"/>
        </w:rPr>
      </w:r>
      <w:r w:rsidR="00D23E37">
        <w:rPr>
          <w:highlight w:val="yellow"/>
        </w:rPr>
        <w:fldChar w:fldCharType="separate"/>
      </w:r>
      <w:r w:rsidR="00D23E37">
        <w:t>3.6</w:t>
      </w:r>
      <w:r w:rsidR="00D23E37">
        <w:rPr>
          <w:highlight w:val="yellow"/>
        </w:rPr>
        <w:fldChar w:fldCharType="end"/>
      </w:r>
      <w:r w:rsidR="00493233" w:rsidRPr="00575EE2">
        <w:t>)</w:t>
      </w:r>
      <w:r w:rsidR="00A80851" w:rsidRPr="00575EE2">
        <w:t xml:space="preserve"> &gt; </w:t>
      </w:r>
      <w:del w:id="2083" w:author="Bambi C" w:date="2022-08-31T21:45:00Z">
        <w:r w:rsidR="006A11F9" w:rsidRPr="00E77609" w:rsidDel="00E77609">
          <w:rPr>
            <w:b/>
            <w:bCs/>
            <w:rPrChange w:id="2084" w:author="Bambi C" w:date="2022-08-31T21:46:00Z">
              <w:rPr/>
            </w:rPrChange>
          </w:rPr>
          <w:delText>A0</w:delText>
        </w:r>
        <w:r w:rsidR="00D46796" w:rsidRPr="00E77609" w:rsidDel="00E77609">
          <w:rPr>
            <w:b/>
            <w:bCs/>
            <w:rPrChange w:id="2085" w:author="Bambi C" w:date="2022-08-31T21:46:00Z">
              <w:rPr/>
            </w:rPrChange>
          </w:rPr>
          <w:delText>7</w:delText>
        </w:r>
      </w:del>
      <w:ins w:id="2086" w:author="Bambi C" w:date="2022-08-31T21:45:00Z">
        <w:r w:rsidR="00E77609" w:rsidRPr="00E77609">
          <w:rPr>
            <w:b/>
            <w:bCs/>
            <w:rPrChange w:id="2087" w:author="Bambi C" w:date="2022-08-31T21:46:00Z">
              <w:rPr/>
            </w:rPrChange>
          </w:rPr>
          <w:t>A0</w:t>
        </w:r>
        <w:r w:rsidR="00E77609" w:rsidRPr="00E77609">
          <w:rPr>
            <w:b/>
            <w:bCs/>
            <w:rPrChange w:id="2088" w:author="Bambi C" w:date="2022-08-31T21:46:00Z">
              <w:rPr/>
            </w:rPrChange>
          </w:rPr>
          <w:t>8</w:t>
        </w:r>
      </w:ins>
      <w:r w:rsidR="000A7C65" w:rsidRPr="00E77609">
        <w:rPr>
          <w:b/>
          <w:bCs/>
          <w:rPrChange w:id="2089" w:author="Bambi C" w:date="2022-08-31T21:46:00Z">
            <w:rPr/>
          </w:rPrChange>
        </w:rPr>
        <w:t>-</w:t>
      </w:r>
      <w:r w:rsidR="006A11F9" w:rsidRPr="00E77609">
        <w:rPr>
          <w:b/>
          <w:bCs/>
          <w:rPrChange w:id="2090" w:author="Bambi C" w:date="2022-08-31T21:46:00Z">
            <w:rPr/>
          </w:rPrChange>
        </w:rPr>
        <w:t>RSar</w:t>
      </w:r>
      <w:r w:rsidR="00A80851" w:rsidRPr="00E77609">
        <w:rPr>
          <w:b/>
          <w:bCs/>
          <w:rPrChange w:id="2091" w:author="Bambi C" w:date="2022-08-31T21:46:00Z">
            <w:rPr/>
          </w:rPrChange>
        </w:rPr>
        <w:t>.py</w:t>
      </w:r>
    </w:p>
    <w:p w14:paraId="722873A5" w14:textId="6F208CA3" w:rsidR="000E1822" w:rsidRPr="009E33F3" w:rsidRDefault="00542B6B" w:rsidP="006165AD">
      <w:pPr>
        <w:tabs>
          <w:tab w:val="left" w:pos="1258"/>
        </w:tabs>
        <w:rPr>
          <w:highlight w:val="yellow"/>
          <w:u w:val="single"/>
        </w:rPr>
      </w:pPr>
      <w:r w:rsidRPr="009E33F3">
        <w:t xml:space="preserve">PyCharm </w:t>
      </w:r>
      <w:r w:rsidR="00CF17D1" w:rsidRPr="009E33F3">
        <w:t xml:space="preserve">&gt; </w:t>
      </w:r>
      <w:r w:rsidR="00737F04" w:rsidRPr="009E33F3">
        <w:t xml:space="preserve">Run </w:t>
      </w:r>
      <w:r w:rsidRPr="009E33F3">
        <w:t xml:space="preserve">&gt; </w:t>
      </w:r>
      <w:del w:id="2092" w:author="Bambi C" w:date="2022-08-31T21:46:00Z">
        <w:r w:rsidR="00575EE2" w:rsidDel="00E77609">
          <w:delText>“</w:delText>
        </w:r>
        <w:r w:rsidR="000A7C65" w:rsidRPr="00E77609" w:rsidDel="00E77609">
          <w:rPr>
            <w:b/>
            <w:bCs/>
            <w:rPrChange w:id="2093" w:author="Bambi C" w:date="2022-08-31T21:46:00Z">
              <w:rPr/>
            </w:rPrChange>
          </w:rPr>
          <w:delText>A0</w:delText>
        </w:r>
        <w:r w:rsidR="006165AD" w:rsidRPr="00E77609" w:rsidDel="00E77609">
          <w:rPr>
            <w:b/>
            <w:bCs/>
            <w:rPrChange w:id="2094" w:author="Bambi C" w:date="2022-08-31T21:46:00Z">
              <w:rPr/>
            </w:rPrChange>
          </w:rPr>
          <w:delText>7</w:delText>
        </w:r>
      </w:del>
      <w:ins w:id="2095" w:author="Bambi C" w:date="2022-08-31T21:46:00Z">
        <w:r w:rsidR="00E77609" w:rsidRPr="00E77609">
          <w:rPr>
            <w:b/>
            <w:bCs/>
            <w:rPrChange w:id="2096" w:author="Bambi C" w:date="2022-08-31T21:46:00Z">
              <w:rPr/>
            </w:rPrChange>
          </w:rPr>
          <w:t>A0</w:t>
        </w:r>
        <w:r w:rsidR="00E77609">
          <w:rPr>
            <w:b/>
            <w:bCs/>
          </w:rPr>
          <w:t>8</w:t>
        </w:r>
      </w:ins>
      <w:r w:rsidR="000A7C65" w:rsidRPr="00E77609">
        <w:rPr>
          <w:b/>
          <w:bCs/>
          <w:rPrChange w:id="2097" w:author="Bambi C" w:date="2022-08-31T21:46:00Z">
            <w:rPr/>
          </w:rPrChange>
        </w:rPr>
        <w:t>-RSar</w:t>
      </w:r>
      <w:del w:id="2098" w:author="Bambi C" w:date="2022-08-31T21:46:00Z">
        <w:r w:rsidR="00354198" w:rsidDel="00E77609">
          <w:delText>”</w:delText>
        </w:r>
      </w:del>
    </w:p>
    <w:p w14:paraId="4C105E92" w14:textId="042C4A32" w:rsidR="00B95B38" w:rsidRDefault="00575EE2" w:rsidP="006165AD">
      <w:pPr>
        <w:tabs>
          <w:tab w:val="left" w:pos="1258"/>
        </w:tabs>
      </w:pPr>
      <w:r w:rsidRPr="00BA272F">
        <w:t>For</w:t>
      </w:r>
      <w:r w:rsidR="006B56E8" w:rsidRPr="00BA272F">
        <w:t xml:space="preserve"> this assignment and </w:t>
      </w:r>
      <w:r w:rsidR="005853FD" w:rsidRPr="00BA272F">
        <w:t>based on the</w:t>
      </w:r>
      <w:r w:rsidR="006B56E8" w:rsidRPr="00BA272F">
        <w:t xml:space="preserve"> limitations placed on the inputs of the user,</w:t>
      </w:r>
      <w:r w:rsidR="008D4050" w:rsidRPr="00BA272F">
        <w:t xml:space="preserve"> </w:t>
      </w:r>
      <w:r w:rsidRPr="00BA272F">
        <w:t xml:space="preserve">I </w:t>
      </w:r>
      <w:r w:rsidR="008D4050" w:rsidRPr="00BA272F">
        <w:t xml:space="preserve">intend to limit my </w:t>
      </w:r>
      <w:r w:rsidR="00B95B38" w:rsidRPr="00BA272F">
        <w:t>test cases</w:t>
      </w:r>
      <w:r w:rsidR="008D4050" w:rsidRPr="00BA272F">
        <w:t xml:space="preserve"> to </w:t>
      </w:r>
      <w:del w:id="2099" w:author="Bambi C" w:date="2022-08-31T21:46:00Z">
        <w:r w:rsidR="008D4050" w:rsidRPr="00BA272F" w:rsidDel="001D54A6">
          <w:delText xml:space="preserve">expected errors and </w:delText>
        </w:r>
        <w:r w:rsidR="00B95B38" w:rsidRPr="00BA272F" w:rsidDel="001D54A6">
          <w:delText>a few valid input types</w:delText>
        </w:r>
      </w:del>
      <w:ins w:id="2100" w:author="Bambi C" w:date="2022-08-31T21:46:00Z">
        <w:r w:rsidR="001D54A6">
          <w:t>key deltas from prior assignment</w:t>
        </w:r>
      </w:ins>
      <w:ins w:id="2101" w:author="Bambi C" w:date="2022-08-31T21:48:00Z">
        <w:r w:rsidR="00AD5A2D">
          <w:t xml:space="preserve"> and a single happy user journey</w:t>
        </w:r>
      </w:ins>
      <w:ins w:id="2102" w:author="Bambi C" w:date="2022-08-31T21:46:00Z">
        <w:r w:rsidR="001D54A6">
          <w:t>. Namely exception handling</w:t>
        </w:r>
      </w:ins>
      <w:r w:rsidR="00CA5486" w:rsidRPr="00BA272F">
        <w:t xml:space="preserve"> (</w:t>
      </w:r>
      <w:r w:rsidR="00F1276F" w:rsidRPr="00BA272F">
        <w:fldChar w:fldCharType="begin"/>
      </w:r>
      <w:r w:rsidR="00F1276F" w:rsidRPr="00BA272F">
        <w:instrText xml:space="preserve"> REF _Ref109756285 \h  \* MERGEFORMAT </w:instrText>
      </w:r>
      <w:r w:rsidR="00F1276F" w:rsidRPr="00BA272F">
        <w:fldChar w:fldCharType="separate"/>
      </w:r>
      <w:r w:rsidR="006165AD" w:rsidRPr="00D33C92">
        <w:t xml:space="preserve">Figure </w:t>
      </w:r>
      <w:r w:rsidR="006165AD">
        <w:t>16</w:t>
      </w:r>
      <w:r w:rsidR="00F1276F" w:rsidRPr="00BA272F">
        <w:fldChar w:fldCharType="end"/>
      </w:r>
      <w:r w:rsidR="00CA5486" w:rsidRPr="00BA272F">
        <w:t>)</w:t>
      </w:r>
      <w:r w:rsidR="00A80851" w:rsidRPr="00BA272F">
        <w:t>.</w:t>
      </w:r>
    </w:p>
    <w:tbl>
      <w:tblPr>
        <w:tblStyle w:val="TableGrid"/>
        <w:tblW w:w="955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674"/>
        <w:gridCol w:w="1990"/>
        <w:gridCol w:w="5976"/>
        <w:gridCol w:w="918"/>
      </w:tblGrid>
      <w:tr w:rsidR="006E7386" w:rsidRPr="006B73A0" w14:paraId="3C928856" w14:textId="77777777" w:rsidTr="00A37519">
        <w:trPr>
          <w:tblHeader/>
        </w:trPr>
        <w:tc>
          <w:tcPr>
            <w:tcW w:w="674" w:type="dxa"/>
            <w:shd w:val="clear" w:color="auto" w:fill="EEE6F3" w:themeFill="accent1" w:themeFillTint="33"/>
          </w:tcPr>
          <w:p w14:paraId="06F3B431" w14:textId="67703AD8" w:rsidR="00E27186" w:rsidRPr="00451F5C" w:rsidRDefault="00E27186" w:rsidP="00451F5C">
            <w:pPr>
              <w:tabs>
                <w:tab w:val="left" w:pos="1258"/>
              </w:tabs>
              <w:jc w:val="center"/>
              <w:rPr>
                <w:b/>
                <w:bCs/>
              </w:rPr>
            </w:pPr>
            <w:r w:rsidRPr="00C01EC1">
              <w:rPr>
                <w:b/>
                <w:bCs/>
              </w:rPr>
              <w:lastRenderedPageBreak/>
              <w:t xml:space="preserve">Test </w:t>
            </w:r>
            <w:del w:id="2103" w:author="Bambi C" w:date="2022-08-31T22:04:00Z">
              <w:r w:rsidR="00B47B81" w:rsidRPr="00C01EC1" w:rsidDel="00A37519">
                <w:rPr>
                  <w:b/>
                  <w:bCs/>
                </w:rPr>
                <w:delText xml:space="preserve">flow </w:delText>
              </w:r>
            </w:del>
            <w:r w:rsidRPr="00C01EC1">
              <w:rPr>
                <w:b/>
                <w:bCs/>
              </w:rPr>
              <w:t>ID</w:t>
            </w:r>
          </w:p>
        </w:tc>
        <w:tc>
          <w:tcPr>
            <w:tcW w:w="1990" w:type="dxa"/>
            <w:shd w:val="clear" w:color="auto" w:fill="EEE6F3" w:themeFill="accent1" w:themeFillTint="33"/>
          </w:tcPr>
          <w:p w14:paraId="190BC499" w14:textId="77777777" w:rsidR="00E27186" w:rsidRPr="00E27186" w:rsidRDefault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9E33F3">
              <w:rPr>
                <w:b/>
                <w:bCs/>
              </w:rPr>
              <w:t>Test description</w:t>
            </w:r>
          </w:p>
          <w:p w14:paraId="3F03C091" w14:textId="37CAC04C" w:rsidR="00E27186" w:rsidRPr="009E33F3" w:rsidRDefault="00E27186" w:rsidP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</w:p>
        </w:tc>
        <w:tc>
          <w:tcPr>
            <w:tcW w:w="5976" w:type="dxa"/>
            <w:shd w:val="clear" w:color="auto" w:fill="EEE6F3" w:themeFill="accent1" w:themeFillTint="33"/>
          </w:tcPr>
          <w:p w14:paraId="14D07ADB" w14:textId="5543F473" w:rsidR="00E27186" w:rsidRPr="009E33F3" w:rsidRDefault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9E33F3">
              <w:rPr>
                <w:b/>
                <w:bCs/>
              </w:rPr>
              <w:t>Actual output</w:t>
            </w:r>
          </w:p>
        </w:tc>
        <w:tc>
          <w:tcPr>
            <w:tcW w:w="918" w:type="dxa"/>
            <w:shd w:val="clear" w:color="auto" w:fill="EEE6F3" w:themeFill="accent1" w:themeFillTint="33"/>
          </w:tcPr>
          <w:p w14:paraId="1D05E13A" w14:textId="7BBF92BF" w:rsidR="00E27186" w:rsidRPr="009E33F3" w:rsidRDefault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9E33F3">
              <w:rPr>
                <w:b/>
                <w:bCs/>
              </w:rPr>
              <w:t>Result</w:t>
            </w:r>
          </w:p>
        </w:tc>
      </w:tr>
      <w:tr w:rsidR="004510AB" w:rsidRPr="00F93B9C" w14:paraId="2CC24F8A" w14:textId="77777777" w:rsidTr="00A37519">
        <w:tc>
          <w:tcPr>
            <w:tcW w:w="674" w:type="dxa"/>
          </w:tcPr>
          <w:p w14:paraId="214B4913" w14:textId="1D5C3288" w:rsidR="00E27186" w:rsidRPr="00C01EC1" w:rsidRDefault="00C01EC1" w:rsidP="00451F5C">
            <w:pPr>
              <w:tabs>
                <w:tab w:val="left" w:pos="1258"/>
              </w:tabs>
              <w:jc w:val="center"/>
            </w:pPr>
            <w:r w:rsidRPr="00451F5C">
              <w:t>1</w:t>
            </w:r>
          </w:p>
        </w:tc>
        <w:tc>
          <w:tcPr>
            <w:tcW w:w="1990" w:type="dxa"/>
          </w:tcPr>
          <w:p w14:paraId="6D202F9C" w14:textId="407B46A4" w:rsidR="00FC6D48" w:rsidRPr="009E33F3" w:rsidRDefault="00CD73E6" w:rsidP="00F0497B">
            <w:pPr>
              <w:tabs>
                <w:tab w:val="left" w:pos="1258"/>
              </w:tabs>
            </w:pPr>
            <w:del w:id="2104" w:author="Bambi C" w:date="2022-08-31T21:45:00Z">
              <w:r w:rsidDel="00E77609">
                <w:delText xml:space="preserve"> </w:delText>
              </w:r>
              <w:r w:rsidR="007775E1" w:rsidDel="00E77609">
                <w:delText>Start program</w:delText>
              </w:r>
            </w:del>
            <w:ins w:id="2105" w:author="Bambi C" w:date="2022-08-31T21:45:00Z">
              <w:r w:rsidR="00E77609">
                <w:t>Exception handling</w:t>
              </w:r>
            </w:ins>
            <w:ins w:id="2106" w:author="Bambi C" w:date="2022-08-31T21:47:00Z">
              <w:r w:rsidR="0029334A">
                <w:t xml:space="preserve"> – File not found</w:t>
              </w:r>
            </w:ins>
          </w:p>
        </w:tc>
        <w:tc>
          <w:tcPr>
            <w:tcW w:w="5976" w:type="dxa"/>
          </w:tcPr>
          <w:p w14:paraId="799DDC5E" w14:textId="4EE3E9C3" w:rsidR="001D2D65" w:rsidRPr="001D2D65" w:rsidRDefault="001D2D65" w:rsidP="00A8339C">
            <w:pPr>
              <w:tabs>
                <w:tab w:val="left" w:pos="1258"/>
              </w:tabs>
              <w:rPr>
                <w:ins w:id="2107" w:author="Bambi C" w:date="2022-08-31T21:51:00Z"/>
                <w:i/>
                <w:iCs w:val="0"/>
                <w:rPrChange w:id="2108" w:author="Bambi C" w:date="2022-08-31T21:51:00Z">
                  <w:rPr>
                    <w:ins w:id="2109" w:author="Bambi C" w:date="2022-08-31T21:51:00Z"/>
                  </w:rPr>
                </w:rPrChange>
              </w:rPr>
            </w:pPr>
            <w:ins w:id="2110" w:author="Bambi C" w:date="2022-08-31T21:51:00Z">
              <w:r w:rsidRPr="001D2D65">
                <w:rPr>
                  <w:i/>
                  <w:iCs w:val="0"/>
                  <w:rPrChange w:id="2111" w:author="Bambi C" w:date="2022-08-31T21:51:00Z">
                    <w:rPr/>
                  </w:rPrChange>
                </w:rPr>
                <w:t>Incorrect file name</w:t>
              </w:r>
            </w:ins>
          </w:p>
          <w:p w14:paraId="3375A39A" w14:textId="0F52E167" w:rsidR="007775E1" w:rsidRDefault="004805C9" w:rsidP="00A8339C">
            <w:pPr>
              <w:tabs>
                <w:tab w:val="left" w:pos="1258"/>
              </w:tabs>
            </w:pPr>
            <w:del w:id="2112" w:author="Bambi C" w:date="2022-08-31T21:50:00Z">
              <w:r w:rsidRPr="00A8339C" w:rsidDel="001D2D65">
                <w:delText xml:space="preserve">Start program </w:delText>
              </w:r>
              <w:r w:rsidR="00D34C77" w:rsidRPr="00A8339C" w:rsidDel="001D2D65">
                <w:delText>/ Open data file and display contents</w:delText>
              </w:r>
            </w:del>
            <w:proofErr w:type="spellStart"/>
            <w:ins w:id="2113" w:author="Bambi C" w:date="2022-08-31T21:50:00Z">
              <w:r w:rsidR="001D2D65">
                <w:t>strFileName</w:t>
              </w:r>
              <w:proofErr w:type="spellEnd"/>
              <w:r w:rsidR="001D2D65">
                <w:t xml:space="preserve"> = “</w:t>
              </w:r>
            </w:ins>
            <w:ins w:id="2114" w:author="Bambi C" w:date="2022-08-31T21:51:00Z">
              <w:r w:rsidR="001D2D65">
                <w:t>_products.txt”</w:t>
              </w:r>
            </w:ins>
          </w:p>
          <w:p w14:paraId="1EAE5543" w14:textId="0CCE10CA" w:rsidR="007775E1" w:rsidRDefault="00B501A2">
            <w:pPr>
              <w:tabs>
                <w:tab w:val="left" w:pos="1258"/>
              </w:tabs>
              <w:rPr>
                <w:ins w:id="2115" w:author="Bambi C" w:date="2022-08-31T21:51:00Z"/>
              </w:rPr>
            </w:pPr>
            <w:ins w:id="2116" w:author="Bambi C" w:date="2022-08-31T21:55:00Z">
              <w:r w:rsidRPr="00B501A2">
                <w:drawing>
                  <wp:inline distT="0" distB="0" distL="0" distR="0" wp14:anchorId="38FA8071" wp14:editId="63E4A1AC">
                    <wp:extent cx="3657600" cy="1856232"/>
                    <wp:effectExtent l="0" t="0" r="0" b="0"/>
                    <wp:docPr id="16" name="Picture 1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85623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  <w:r w:rsidRPr="00B501A2" w:rsidDel="00E84FC5">
                <w:t xml:space="preserve"> </w:t>
              </w:r>
            </w:ins>
            <w:del w:id="2117" w:author="Bambi C" w:date="2022-08-31T19:36:00Z">
              <w:r w:rsidR="00312388" w:rsidRPr="00312388" w:rsidDel="00E84FC5">
                <w:rPr>
                  <w:noProof/>
                </w:rPr>
                <w:drawing>
                  <wp:inline distT="0" distB="0" distL="0" distR="0" wp14:anchorId="35F780EE" wp14:editId="228ADE09">
                    <wp:extent cx="3657600" cy="3849624"/>
                    <wp:effectExtent l="0" t="0" r="0" b="0"/>
                    <wp:docPr id="21" name="Picture 2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84962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457934DE" w14:textId="77777777" w:rsidR="001D2D65" w:rsidDel="00383165" w:rsidRDefault="001D2D65">
            <w:pPr>
              <w:tabs>
                <w:tab w:val="left" w:pos="1258"/>
              </w:tabs>
              <w:rPr>
                <w:del w:id="2118" w:author="Bambi C" w:date="2022-08-31T21:52:00Z"/>
              </w:rPr>
            </w:pPr>
          </w:p>
          <w:p w14:paraId="5EA03580" w14:textId="0C0E3696" w:rsidR="00766177" w:rsidRPr="009E33F3" w:rsidRDefault="00766177" w:rsidP="004329E5">
            <w:pPr>
              <w:tabs>
                <w:tab w:val="left" w:pos="1258"/>
              </w:tabs>
            </w:pPr>
          </w:p>
        </w:tc>
        <w:tc>
          <w:tcPr>
            <w:tcW w:w="918" w:type="dxa"/>
          </w:tcPr>
          <w:p w14:paraId="4331613E" w14:textId="46BE8E94" w:rsidR="00E27186" w:rsidRPr="009E33F3" w:rsidRDefault="00E27186">
            <w:pPr>
              <w:tabs>
                <w:tab w:val="left" w:pos="1258"/>
              </w:tabs>
              <w:rPr>
                <w:highlight w:val="yellow"/>
              </w:rPr>
            </w:pPr>
            <w:r w:rsidRPr="00D97317">
              <w:t>Pass</w:t>
            </w:r>
          </w:p>
        </w:tc>
      </w:tr>
      <w:tr w:rsidR="004510AB" w:rsidRPr="00F93B9C" w14:paraId="763E8247" w14:textId="77777777" w:rsidTr="00A37519">
        <w:tc>
          <w:tcPr>
            <w:tcW w:w="674" w:type="dxa"/>
          </w:tcPr>
          <w:p w14:paraId="4F53504E" w14:textId="501DA08A" w:rsidR="00E27186" w:rsidRPr="00451F5C" w:rsidRDefault="00C01EC1" w:rsidP="00451F5C">
            <w:pPr>
              <w:tabs>
                <w:tab w:val="left" w:pos="1258"/>
              </w:tabs>
              <w:jc w:val="center"/>
            </w:pPr>
            <w:r>
              <w:t>2</w:t>
            </w:r>
          </w:p>
        </w:tc>
        <w:tc>
          <w:tcPr>
            <w:tcW w:w="1990" w:type="dxa"/>
          </w:tcPr>
          <w:p w14:paraId="6B681DB3" w14:textId="35FEA2B6" w:rsidR="00353F44" w:rsidRPr="009E33F3" w:rsidRDefault="003144EA" w:rsidP="00933216">
            <w:pPr>
              <w:tabs>
                <w:tab w:val="left" w:pos="1258"/>
              </w:tabs>
            </w:pPr>
            <w:del w:id="2119" w:author="Bambi C" w:date="2022-08-31T21:47:00Z">
              <w:r w:rsidDel="0029334A">
                <w:delText>Happy flow</w:delText>
              </w:r>
              <w:r w:rsidR="004B533E" w:rsidDel="0029334A">
                <w:delText xml:space="preserve">: </w:delText>
              </w:r>
              <w:r w:rsidR="008503DC" w:rsidDel="0029334A">
                <w:delText>Add data, Quit without saving, Save, Reopen file</w:delText>
              </w:r>
            </w:del>
            <w:ins w:id="2120" w:author="Bambi C" w:date="2022-08-31T21:47:00Z">
              <w:r w:rsidR="0029334A">
                <w:t xml:space="preserve">Exception handling – </w:t>
              </w:r>
              <w:r w:rsidR="00BF736A">
                <w:t>Invalid product name</w:t>
              </w:r>
            </w:ins>
          </w:p>
        </w:tc>
        <w:tc>
          <w:tcPr>
            <w:tcW w:w="5976" w:type="dxa"/>
          </w:tcPr>
          <w:p w14:paraId="00BBA589" w14:textId="39C9EE00" w:rsidR="00DF1333" w:rsidRPr="001D2D65" w:rsidRDefault="00814710" w:rsidP="00BD0A5D">
            <w:pPr>
              <w:tabs>
                <w:tab w:val="left" w:pos="1258"/>
              </w:tabs>
              <w:rPr>
                <w:i/>
                <w:iCs w:val="0"/>
                <w:rPrChange w:id="2121" w:author="Bambi C" w:date="2022-08-31T21:51:00Z">
                  <w:rPr/>
                </w:rPrChange>
              </w:rPr>
            </w:pPr>
            <w:r w:rsidRPr="001D2D65">
              <w:rPr>
                <w:i/>
                <w:iCs w:val="0"/>
                <w:rPrChange w:id="2122" w:author="Bambi C" w:date="2022-08-31T21:51:00Z">
                  <w:rPr/>
                </w:rPrChange>
              </w:rPr>
              <w:t xml:space="preserve">Add </w:t>
            </w:r>
            <w:r w:rsidR="002247B2" w:rsidRPr="001D2D65">
              <w:rPr>
                <w:i/>
                <w:iCs w:val="0"/>
                <w:rPrChange w:id="2123" w:author="Bambi C" w:date="2022-08-31T21:51:00Z">
                  <w:rPr/>
                </w:rPrChange>
              </w:rPr>
              <w:t>data</w:t>
            </w:r>
          </w:p>
          <w:p w14:paraId="78F07561" w14:textId="6FB2AD52" w:rsidR="00602E0D" w:rsidRPr="001D2D65" w:rsidRDefault="0074756F" w:rsidP="00BD0A5D">
            <w:pPr>
              <w:tabs>
                <w:tab w:val="left" w:pos="1258"/>
              </w:tabs>
              <w:rPr>
                <w:rPrChange w:id="2124" w:author="Bambi C" w:date="2022-08-31T21:50:00Z">
                  <w:rPr>
                    <w:i/>
                    <w:iCs w:val="0"/>
                  </w:rPr>
                </w:rPrChange>
              </w:rPr>
            </w:pPr>
            <w:r w:rsidRPr="001D2D65">
              <w:rPr>
                <w:rPrChange w:id="2125" w:author="Bambi C" w:date="2022-08-31T21:50:00Z">
                  <w:rPr>
                    <w:i/>
                    <w:iCs w:val="0"/>
                  </w:rPr>
                </w:rPrChange>
              </w:rPr>
              <w:t>Name</w:t>
            </w:r>
            <w:del w:id="2126" w:author="Bambi C" w:date="2022-08-31T21:56:00Z">
              <w:r w:rsidR="00602E0D" w:rsidRPr="001D2D65" w:rsidDel="0083192D">
                <w:rPr>
                  <w:rPrChange w:id="2127" w:author="Bambi C" w:date="2022-08-31T21:50:00Z">
                    <w:rPr>
                      <w:i/>
                      <w:iCs w:val="0"/>
                    </w:rPr>
                  </w:rPrChange>
                </w:rPr>
                <w:delText xml:space="preserve">: </w:delText>
              </w:r>
              <w:r w:rsidR="000F45E7" w:rsidRPr="001D2D65" w:rsidDel="0083192D">
                <w:rPr>
                  <w:rPrChange w:id="2128" w:author="Bambi C" w:date="2022-08-31T21:50:00Z">
                    <w:rPr>
                      <w:i/>
                      <w:iCs w:val="0"/>
                    </w:rPr>
                  </w:rPrChange>
                </w:rPr>
                <w:delText>“</w:delText>
              </w:r>
              <w:r w:rsidRPr="001D2D65" w:rsidDel="0083192D">
                <w:rPr>
                  <w:rPrChange w:id="2129" w:author="Bambi C" w:date="2022-08-31T21:50:00Z">
                    <w:rPr>
                      <w:i/>
                      <w:iCs w:val="0"/>
                    </w:rPr>
                  </w:rPrChange>
                </w:rPr>
                <w:delText>Name</w:delText>
              </w:r>
            </w:del>
            <w:ins w:id="2130" w:author="Bambi C" w:date="2022-08-31T21:56:00Z">
              <w:r w:rsidR="0083192D">
                <w:t xml:space="preserve"> = 123</w:t>
              </w:r>
            </w:ins>
            <w:del w:id="2131" w:author="Bambi C" w:date="2022-08-31T21:51:00Z">
              <w:r w:rsidRPr="001D2D65" w:rsidDel="001D2D65">
                <w:rPr>
                  <w:rPrChange w:id="2132" w:author="Bambi C" w:date="2022-08-31T21:50:00Z">
                    <w:rPr>
                      <w:i/>
                      <w:iCs w:val="0"/>
                    </w:rPr>
                  </w:rPrChange>
                </w:rPr>
                <w:delText>7</w:delText>
              </w:r>
              <w:r w:rsidR="000F45E7" w:rsidRPr="001D2D65" w:rsidDel="001D2D65">
                <w:rPr>
                  <w:rPrChange w:id="2133" w:author="Bambi C" w:date="2022-08-31T21:50:00Z">
                    <w:rPr>
                      <w:i/>
                      <w:iCs w:val="0"/>
                    </w:rPr>
                  </w:rPrChange>
                </w:rPr>
                <w:delText>”</w:delText>
              </w:r>
              <w:r w:rsidR="00957030" w:rsidRPr="001D2D65" w:rsidDel="001D2D65">
                <w:rPr>
                  <w:rPrChange w:id="2134" w:author="Bambi C" w:date="2022-08-31T21:50:00Z">
                    <w:rPr>
                      <w:i/>
                      <w:iCs w:val="0"/>
                    </w:rPr>
                  </w:rPrChange>
                </w:rPr>
                <w:delText xml:space="preserve">, </w:delText>
              </w:r>
              <w:r w:rsidRPr="001D2D65" w:rsidDel="001D2D65">
                <w:rPr>
                  <w:rPrChange w:id="2135" w:author="Bambi C" w:date="2022-08-31T21:50:00Z">
                    <w:rPr>
                      <w:i/>
                      <w:iCs w:val="0"/>
                    </w:rPr>
                  </w:rPrChange>
                </w:rPr>
                <w:delText>Circle</w:delText>
              </w:r>
              <w:r w:rsidR="00602E0D" w:rsidRPr="001D2D65" w:rsidDel="001D2D65">
                <w:rPr>
                  <w:rPrChange w:id="2136" w:author="Bambi C" w:date="2022-08-31T21:50:00Z">
                    <w:rPr>
                      <w:i/>
                      <w:iCs w:val="0"/>
                    </w:rPr>
                  </w:rPrChange>
                </w:rPr>
                <w:delText xml:space="preserve">: </w:delText>
              </w:r>
              <w:r w:rsidR="000F45E7" w:rsidRPr="001D2D65" w:rsidDel="001D2D65">
                <w:rPr>
                  <w:rPrChange w:id="2137" w:author="Bambi C" w:date="2022-08-31T21:50:00Z">
                    <w:rPr>
                      <w:i/>
                      <w:iCs w:val="0"/>
                    </w:rPr>
                  </w:rPrChange>
                </w:rPr>
                <w:delText>“</w:delText>
              </w:r>
              <w:r w:rsidR="00EA13E9" w:rsidRPr="001D2D65" w:rsidDel="001D2D65">
                <w:rPr>
                  <w:rPrChange w:id="2138" w:author="Bambi C" w:date="2022-08-31T21:50:00Z">
                    <w:rPr>
                      <w:i/>
                      <w:iCs w:val="0"/>
                    </w:rPr>
                  </w:rPrChange>
                </w:rPr>
                <w:delText>Business</w:delText>
              </w:r>
              <w:r w:rsidR="000F45E7" w:rsidRPr="001D2D65" w:rsidDel="001D2D65">
                <w:rPr>
                  <w:rPrChange w:id="2139" w:author="Bambi C" w:date="2022-08-31T21:50:00Z">
                    <w:rPr>
                      <w:i/>
                      <w:iCs w:val="0"/>
                    </w:rPr>
                  </w:rPrChange>
                </w:rPr>
                <w:delText>”</w:delText>
              </w:r>
              <w:r w:rsidR="00EA13E9" w:rsidRPr="001D2D65" w:rsidDel="001D2D65">
                <w:rPr>
                  <w:rPrChange w:id="2140" w:author="Bambi C" w:date="2022-08-31T21:50:00Z">
                    <w:rPr>
                      <w:i/>
                      <w:iCs w:val="0"/>
                    </w:rPr>
                  </w:rPrChange>
                </w:rPr>
                <w:delText>, DOB: “1900-7-7”</w:delText>
              </w:r>
            </w:del>
          </w:p>
          <w:p w14:paraId="7C2E9FF8" w14:textId="0BA669EE" w:rsidR="00DF1333" w:rsidDel="00383165" w:rsidRDefault="0072516D" w:rsidP="00F604F6">
            <w:pPr>
              <w:tabs>
                <w:tab w:val="left" w:pos="1258"/>
              </w:tabs>
              <w:rPr>
                <w:del w:id="2141" w:author="Bambi C" w:date="2022-08-31T21:51:00Z"/>
              </w:rPr>
            </w:pPr>
            <w:ins w:id="2142" w:author="Bambi C" w:date="2022-08-31T21:56:00Z">
              <w:r w:rsidRPr="0072516D">
                <w:drawing>
                  <wp:inline distT="0" distB="0" distL="0" distR="0" wp14:anchorId="64A0912B" wp14:editId="0DA62ABE">
                    <wp:extent cx="3657600" cy="3163824"/>
                    <wp:effectExtent l="0" t="0" r="0" b="0"/>
                    <wp:docPr id="40" name="Picture 4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16382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  <w:r w:rsidRPr="0072516D" w:rsidDel="00E84FC5">
                <w:t xml:space="preserve"> </w:t>
              </w:r>
            </w:ins>
            <w:del w:id="2143" w:author="Bambi C" w:date="2022-08-31T19:36:00Z">
              <w:r w:rsidR="00FC5241" w:rsidRPr="00FC5241" w:rsidDel="00E84FC5">
                <w:rPr>
                  <w:noProof/>
                </w:rPr>
                <w:drawing>
                  <wp:inline distT="0" distB="0" distL="0" distR="0" wp14:anchorId="3E1407E4" wp14:editId="30D0A857">
                    <wp:extent cx="3657600" cy="3840480"/>
                    <wp:effectExtent l="0" t="0" r="0" b="0"/>
                    <wp:docPr id="23" name="Picture 2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84048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7C39B0CF" w14:textId="77777777" w:rsidR="00383165" w:rsidRPr="00814710" w:rsidRDefault="00383165" w:rsidP="00BD0A5D">
            <w:pPr>
              <w:tabs>
                <w:tab w:val="left" w:pos="1258"/>
              </w:tabs>
              <w:rPr>
                <w:ins w:id="2144" w:author="Bambi C" w:date="2022-08-31T21:52:00Z"/>
              </w:rPr>
            </w:pPr>
          </w:p>
          <w:p w14:paraId="5C2CB9F3" w14:textId="77777777" w:rsidR="00602E0D" w:rsidRPr="00814710" w:rsidDel="001D2D65" w:rsidRDefault="00602E0D" w:rsidP="00BD0A5D">
            <w:pPr>
              <w:tabs>
                <w:tab w:val="left" w:pos="1258"/>
              </w:tabs>
              <w:rPr>
                <w:del w:id="2145" w:author="Bambi C" w:date="2022-08-31T21:51:00Z"/>
              </w:rPr>
            </w:pPr>
          </w:p>
          <w:p w14:paraId="3A3DF3E5" w14:textId="72F3BC0D" w:rsidR="00DF1333" w:rsidDel="001D2D65" w:rsidRDefault="00A8339C" w:rsidP="00BD0A5D">
            <w:pPr>
              <w:tabs>
                <w:tab w:val="left" w:pos="1258"/>
              </w:tabs>
              <w:rPr>
                <w:del w:id="2146" w:author="Bambi C" w:date="2022-08-31T21:51:00Z"/>
              </w:rPr>
            </w:pPr>
            <w:del w:id="2147" w:author="Bambi C" w:date="2022-08-31T21:51:00Z">
              <w:r w:rsidDel="001D2D65">
                <w:delText>Quit without saving</w:delText>
              </w:r>
            </w:del>
          </w:p>
          <w:p w14:paraId="6427471E" w14:textId="0B8220F5" w:rsidR="00DF1333" w:rsidDel="001D2D65" w:rsidRDefault="002631C4" w:rsidP="00BD0A5D">
            <w:pPr>
              <w:tabs>
                <w:tab w:val="left" w:pos="1258"/>
              </w:tabs>
              <w:rPr>
                <w:del w:id="2148" w:author="Bambi C" w:date="2022-08-31T21:51:00Z"/>
              </w:rPr>
            </w:pPr>
            <w:del w:id="2149" w:author="Bambi C" w:date="2022-08-31T19:36:00Z">
              <w:r w:rsidRPr="002631C4" w:rsidDel="00E84FC5">
                <w:rPr>
                  <w:noProof/>
                </w:rPr>
                <w:drawing>
                  <wp:inline distT="0" distB="0" distL="0" distR="0" wp14:anchorId="1422E6B4" wp14:editId="7C2ED42A">
                    <wp:extent cx="3657600" cy="4901184"/>
                    <wp:effectExtent l="0" t="0" r="0" b="0"/>
                    <wp:docPr id="24" name="Picture 2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490118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41581AAA" w14:textId="1A370F94" w:rsidR="00DF1333" w:rsidDel="001D2D65" w:rsidRDefault="00DF1333" w:rsidP="00BD0A5D">
            <w:pPr>
              <w:tabs>
                <w:tab w:val="left" w:pos="1258"/>
              </w:tabs>
              <w:rPr>
                <w:del w:id="2150" w:author="Bambi C" w:date="2022-08-31T21:51:00Z"/>
              </w:rPr>
            </w:pPr>
          </w:p>
          <w:p w14:paraId="1A62461A" w14:textId="1141B704" w:rsidR="005A20EA" w:rsidDel="001D2D65" w:rsidRDefault="005A20EA" w:rsidP="00BD0A5D">
            <w:pPr>
              <w:tabs>
                <w:tab w:val="left" w:pos="1258"/>
              </w:tabs>
              <w:rPr>
                <w:del w:id="2151" w:author="Bambi C" w:date="2022-08-31T21:51:00Z"/>
              </w:rPr>
            </w:pPr>
            <w:del w:id="2152" w:author="Bambi C" w:date="2022-08-31T21:51:00Z">
              <w:r w:rsidDel="001D2D65">
                <w:delText>Save file</w:delText>
              </w:r>
            </w:del>
          </w:p>
          <w:p w14:paraId="64B2A802" w14:textId="2116D5CB" w:rsidR="005A20EA" w:rsidDel="001D2D65" w:rsidRDefault="008F7734" w:rsidP="00BD0A5D">
            <w:pPr>
              <w:tabs>
                <w:tab w:val="left" w:pos="1258"/>
              </w:tabs>
              <w:rPr>
                <w:del w:id="2153" w:author="Bambi C" w:date="2022-08-31T21:51:00Z"/>
              </w:rPr>
            </w:pPr>
            <w:del w:id="2154" w:author="Bambi C" w:date="2022-08-31T19:36:00Z">
              <w:r w:rsidRPr="008F7734" w:rsidDel="00E84FC5">
                <w:rPr>
                  <w:noProof/>
                </w:rPr>
                <w:drawing>
                  <wp:inline distT="0" distB="0" distL="0" distR="0" wp14:anchorId="489684DE" wp14:editId="70682FD6">
                    <wp:extent cx="3657600" cy="2276856"/>
                    <wp:effectExtent l="0" t="0" r="0" b="0"/>
                    <wp:docPr id="25" name="Picture 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7685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F923F04" w14:textId="04148F36" w:rsidR="005A20EA" w:rsidDel="001D2D65" w:rsidRDefault="005A20EA" w:rsidP="00BD0A5D">
            <w:pPr>
              <w:tabs>
                <w:tab w:val="left" w:pos="1258"/>
              </w:tabs>
              <w:rPr>
                <w:del w:id="2155" w:author="Bambi C" w:date="2022-08-31T21:51:00Z"/>
              </w:rPr>
            </w:pPr>
          </w:p>
          <w:p w14:paraId="22D19951" w14:textId="1B2108C3" w:rsidR="00DF740C" w:rsidDel="001D2D65" w:rsidRDefault="005A20EA" w:rsidP="00BD0A5D">
            <w:pPr>
              <w:tabs>
                <w:tab w:val="left" w:pos="1258"/>
              </w:tabs>
              <w:rPr>
                <w:del w:id="2156" w:author="Bambi C" w:date="2022-08-31T21:51:00Z"/>
              </w:rPr>
            </w:pPr>
            <w:del w:id="2157" w:author="Bambi C" w:date="2022-08-31T21:51:00Z">
              <w:r w:rsidDel="001D2D65">
                <w:delText>Reopen file</w:delText>
              </w:r>
            </w:del>
          </w:p>
          <w:p w14:paraId="58DCF2B9" w14:textId="5B0CEAF1" w:rsidR="00E27186" w:rsidDel="001D2D65" w:rsidRDefault="00E00048" w:rsidP="00F604F6">
            <w:pPr>
              <w:tabs>
                <w:tab w:val="left" w:pos="1258"/>
              </w:tabs>
              <w:rPr>
                <w:del w:id="2158" w:author="Bambi C" w:date="2022-08-31T21:51:00Z"/>
              </w:rPr>
            </w:pPr>
            <w:del w:id="2159" w:author="Bambi C" w:date="2022-08-31T19:36:00Z">
              <w:r w:rsidRPr="00E00048" w:rsidDel="00E84FC5">
                <w:rPr>
                  <w:noProof/>
                </w:rPr>
                <w:drawing>
                  <wp:inline distT="0" distB="0" distL="0" distR="0" wp14:anchorId="5D251E68" wp14:editId="199E1245">
                    <wp:extent cx="3657600" cy="3959352"/>
                    <wp:effectExtent l="0" t="0" r="0" b="0"/>
                    <wp:docPr id="26" name="Picture 2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9593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35A58503" w14:textId="0F8E1589" w:rsidR="00957030" w:rsidRPr="009E33F3" w:rsidRDefault="00957030" w:rsidP="00F604F6">
            <w:pPr>
              <w:tabs>
                <w:tab w:val="left" w:pos="1258"/>
              </w:tabs>
            </w:pPr>
          </w:p>
        </w:tc>
        <w:tc>
          <w:tcPr>
            <w:tcW w:w="918" w:type="dxa"/>
          </w:tcPr>
          <w:p w14:paraId="29ECA5A6" w14:textId="77777777" w:rsidR="00E27186" w:rsidRPr="009E33F3" w:rsidRDefault="00E27186" w:rsidP="00933216">
            <w:pPr>
              <w:tabs>
                <w:tab w:val="left" w:pos="1258"/>
              </w:tabs>
            </w:pPr>
            <w:r w:rsidRPr="00DB5EDB">
              <w:t>Pass</w:t>
            </w:r>
          </w:p>
        </w:tc>
      </w:tr>
      <w:tr w:rsidR="004510AB" w:rsidRPr="00F93B9C" w14:paraId="0CE9FEC1" w14:textId="77777777" w:rsidTr="00A37519">
        <w:tc>
          <w:tcPr>
            <w:tcW w:w="674" w:type="dxa"/>
          </w:tcPr>
          <w:p w14:paraId="4A1BDD7B" w14:textId="7D94587D" w:rsidR="00CA75EA" w:rsidRPr="00451F5C" w:rsidRDefault="00C01EC1" w:rsidP="00451F5C">
            <w:pPr>
              <w:tabs>
                <w:tab w:val="left" w:pos="1258"/>
              </w:tabs>
              <w:jc w:val="center"/>
            </w:pPr>
            <w:r>
              <w:t>3</w:t>
            </w:r>
          </w:p>
        </w:tc>
        <w:tc>
          <w:tcPr>
            <w:tcW w:w="1990" w:type="dxa"/>
          </w:tcPr>
          <w:p w14:paraId="584DDDB4" w14:textId="2BEDBEE1" w:rsidR="00CA75EA" w:rsidRPr="009E33F3" w:rsidRDefault="008503DC" w:rsidP="00A81556">
            <w:pPr>
              <w:tabs>
                <w:tab w:val="left" w:pos="1258"/>
              </w:tabs>
            </w:pPr>
            <w:del w:id="2160" w:author="Bambi C" w:date="2022-08-31T21:47:00Z">
              <w:r w:rsidDel="00BF736A">
                <w:delText>Error flow</w:delText>
              </w:r>
              <w:r w:rsidR="004B533E" w:rsidDel="00BF736A">
                <w:delText xml:space="preserve">: </w:delText>
              </w:r>
              <w:r w:rsidDel="00BF736A">
                <w:delText xml:space="preserve"> </w:delText>
              </w:r>
              <w:r w:rsidR="00107719" w:rsidDel="00BF736A">
                <w:delText>File not found</w:delText>
              </w:r>
            </w:del>
            <w:ins w:id="2161" w:author="Bambi C" w:date="2022-08-31T21:47:00Z">
              <w:r w:rsidR="00BF736A">
                <w:t>Exception handling – Invalid p</w:t>
              </w:r>
            </w:ins>
            <w:ins w:id="2162" w:author="Bambi C" w:date="2022-08-31T21:48:00Z">
              <w:r w:rsidR="00BF736A">
                <w:t>roduct price</w:t>
              </w:r>
            </w:ins>
            <w:r w:rsidR="00107719">
              <w:t xml:space="preserve"> </w:t>
            </w:r>
          </w:p>
        </w:tc>
        <w:tc>
          <w:tcPr>
            <w:tcW w:w="5976" w:type="dxa"/>
          </w:tcPr>
          <w:p w14:paraId="5B8395D3" w14:textId="600955DA" w:rsidR="005A3E30" w:rsidRPr="001D2D65" w:rsidRDefault="005F0BDF" w:rsidP="005A3E30">
            <w:pPr>
              <w:tabs>
                <w:tab w:val="left" w:pos="1258"/>
              </w:tabs>
              <w:rPr>
                <w:ins w:id="2163" w:author="Bambi C" w:date="2022-08-31T21:50:00Z"/>
                <w:i/>
                <w:iCs w:val="0"/>
                <w:rPrChange w:id="2164" w:author="Bambi C" w:date="2022-08-31T21:50:00Z">
                  <w:rPr>
                    <w:ins w:id="2165" w:author="Bambi C" w:date="2022-08-31T21:50:00Z"/>
                  </w:rPr>
                </w:rPrChange>
              </w:rPr>
            </w:pPr>
            <w:ins w:id="2166" w:author="Bambi C" w:date="2022-08-31T21:50:00Z">
              <w:r w:rsidRPr="001D2D65">
                <w:rPr>
                  <w:i/>
                  <w:iCs w:val="0"/>
                  <w:rPrChange w:id="2167" w:author="Bambi C" w:date="2022-08-31T21:50:00Z">
                    <w:rPr/>
                  </w:rPrChange>
                </w:rPr>
                <w:t>Add data</w:t>
              </w:r>
            </w:ins>
            <w:del w:id="2168" w:author="Bambi C" w:date="2022-08-31T21:50:00Z">
              <w:r w:rsidR="00510CFC" w:rsidRPr="001D2D65" w:rsidDel="005F0BDF">
                <w:rPr>
                  <w:i/>
                  <w:iCs w:val="0"/>
                  <w:rPrChange w:id="2169" w:author="Bambi C" w:date="2022-08-31T21:50:00Z">
                    <w:rPr/>
                  </w:rPrChange>
                </w:rPr>
                <w:delText>Change default_file_str to “BadAppData.dat”</w:delText>
              </w:r>
            </w:del>
          </w:p>
          <w:p w14:paraId="5C4F20DC" w14:textId="4F15AED2" w:rsidR="001D2D65" w:rsidRDefault="001D2D65" w:rsidP="005A3E30">
            <w:pPr>
              <w:tabs>
                <w:tab w:val="left" w:pos="1258"/>
              </w:tabs>
            </w:pPr>
            <w:ins w:id="2170" w:author="Bambi C" w:date="2022-08-31T21:50:00Z">
              <w:r>
                <w:t>Price = -5</w:t>
              </w:r>
            </w:ins>
          </w:p>
          <w:p w14:paraId="696862E2" w14:textId="443D1E4D" w:rsidR="00CA75EA" w:rsidRDefault="0071089A" w:rsidP="000409F2">
            <w:pPr>
              <w:tabs>
                <w:tab w:val="left" w:pos="1258"/>
              </w:tabs>
            </w:pPr>
            <w:ins w:id="2171" w:author="Bambi C" w:date="2022-08-31T21:57:00Z">
              <w:r w:rsidRPr="0071089A">
                <w:drawing>
                  <wp:inline distT="0" distB="0" distL="0" distR="0" wp14:anchorId="763A6DFA" wp14:editId="36C2B2BA">
                    <wp:extent cx="3657600" cy="1481328"/>
                    <wp:effectExtent l="0" t="0" r="0" b="0"/>
                    <wp:docPr id="44" name="Picture 4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48132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  <w:r w:rsidRPr="0071089A" w:rsidDel="00E84FC5">
                <w:t xml:space="preserve"> </w:t>
              </w:r>
            </w:ins>
            <w:del w:id="2172" w:author="Bambi C" w:date="2022-08-31T19:36:00Z">
              <w:r w:rsidR="004F4849" w:rsidRPr="004F4849" w:rsidDel="00E84FC5">
                <w:rPr>
                  <w:noProof/>
                </w:rPr>
                <w:drawing>
                  <wp:inline distT="0" distB="0" distL="0" distR="0" wp14:anchorId="6DED7DC5" wp14:editId="7DDE4111">
                    <wp:extent cx="3657600" cy="4270248"/>
                    <wp:effectExtent l="0" t="0" r="0" b="0"/>
                    <wp:docPr id="37" name="Picture 3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427024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7642703" w14:textId="19D3B235" w:rsidR="00510CFC" w:rsidRPr="009E33F3" w:rsidRDefault="00510CFC" w:rsidP="000409F2">
            <w:pPr>
              <w:tabs>
                <w:tab w:val="left" w:pos="1258"/>
              </w:tabs>
            </w:pPr>
          </w:p>
        </w:tc>
        <w:tc>
          <w:tcPr>
            <w:tcW w:w="918" w:type="dxa"/>
          </w:tcPr>
          <w:p w14:paraId="78395C47" w14:textId="408DACF3" w:rsidR="00CA75EA" w:rsidRPr="009E33F3" w:rsidRDefault="00CA75EA" w:rsidP="00CA75EA">
            <w:pPr>
              <w:tabs>
                <w:tab w:val="left" w:pos="1258"/>
              </w:tabs>
              <w:rPr>
                <w:highlight w:val="yellow"/>
              </w:rPr>
            </w:pPr>
            <w:r w:rsidRPr="00EC260A">
              <w:lastRenderedPageBreak/>
              <w:t>Pass</w:t>
            </w:r>
          </w:p>
        </w:tc>
      </w:tr>
      <w:tr w:rsidR="006E7386" w:rsidRPr="00F93B9C" w14:paraId="44A7F57F" w14:textId="77777777" w:rsidTr="00A37519">
        <w:tc>
          <w:tcPr>
            <w:tcW w:w="674" w:type="dxa"/>
          </w:tcPr>
          <w:p w14:paraId="631BF295" w14:textId="53694AA7" w:rsidR="005F0BDF" w:rsidRDefault="005F0BDF" w:rsidP="005F0BDF">
            <w:pPr>
              <w:tabs>
                <w:tab w:val="left" w:pos="1258"/>
              </w:tabs>
              <w:jc w:val="center"/>
            </w:pPr>
            <w:r>
              <w:t>4</w:t>
            </w:r>
          </w:p>
        </w:tc>
        <w:tc>
          <w:tcPr>
            <w:tcW w:w="1990" w:type="dxa"/>
          </w:tcPr>
          <w:p w14:paraId="69430039" w14:textId="6CB51681" w:rsidR="005F0BDF" w:rsidDel="001B268C" w:rsidRDefault="005F0BDF" w:rsidP="005F0BDF">
            <w:pPr>
              <w:tabs>
                <w:tab w:val="left" w:pos="1258"/>
              </w:tabs>
              <w:rPr>
                <w:del w:id="2173" w:author="Bambi C" w:date="2022-08-31T21:49:00Z"/>
              </w:rPr>
            </w:pPr>
            <w:ins w:id="2174" w:author="Bambi C" w:date="2022-08-31T21:49:00Z">
              <w:r>
                <w:t>Happy journey flow</w:t>
              </w:r>
            </w:ins>
            <w:del w:id="2175" w:author="Bambi C" w:date="2022-08-31T21:49:00Z">
              <w:r w:rsidDel="001B268C">
                <w:delText>Error flow:  Add bad VIP data</w:delText>
              </w:r>
            </w:del>
          </w:p>
          <w:p w14:paraId="42361E69" w14:textId="0538BCF1" w:rsidR="005F0BDF" w:rsidRDefault="005F0BDF" w:rsidP="005F0BDF">
            <w:pPr>
              <w:tabs>
                <w:tab w:val="left" w:pos="1258"/>
              </w:tabs>
            </w:pPr>
            <w:del w:id="2176" w:author="Bambi C" w:date="2022-08-31T21:49:00Z">
              <w:r w:rsidDel="001B268C">
                <w:delText xml:space="preserve"> </w:delText>
              </w:r>
            </w:del>
          </w:p>
        </w:tc>
        <w:tc>
          <w:tcPr>
            <w:tcW w:w="5976" w:type="dxa"/>
          </w:tcPr>
          <w:p w14:paraId="4EA1C737" w14:textId="77777777" w:rsidR="005F0BDF" w:rsidRPr="00CC02F9" w:rsidRDefault="005F0BDF" w:rsidP="005F0BDF">
            <w:pPr>
              <w:tabs>
                <w:tab w:val="left" w:pos="1258"/>
              </w:tabs>
              <w:rPr>
                <w:ins w:id="2177" w:author="Bambi C" w:date="2022-08-31T21:49:00Z"/>
                <w:i/>
                <w:iCs w:val="0"/>
                <w:rPrChange w:id="2178" w:author="Bambi C" w:date="2022-08-31T21:54:00Z">
                  <w:rPr>
                    <w:ins w:id="2179" w:author="Bambi C" w:date="2022-08-31T21:49:00Z"/>
                  </w:rPr>
                </w:rPrChange>
              </w:rPr>
            </w:pPr>
            <w:ins w:id="2180" w:author="Bambi C" w:date="2022-08-31T21:49:00Z">
              <w:r w:rsidRPr="00CC02F9">
                <w:rPr>
                  <w:i/>
                  <w:iCs w:val="0"/>
                  <w:rPrChange w:id="2181" w:author="Bambi C" w:date="2022-08-31T21:54:00Z">
                    <w:rPr/>
                  </w:rPrChange>
                </w:rPr>
                <w:t>Open file</w:t>
              </w:r>
            </w:ins>
          </w:p>
          <w:p w14:paraId="2F647421" w14:textId="5390FEE5" w:rsidR="005F0BDF" w:rsidRDefault="00B43256" w:rsidP="005F0BDF">
            <w:pPr>
              <w:tabs>
                <w:tab w:val="left" w:pos="1258"/>
              </w:tabs>
              <w:rPr>
                <w:ins w:id="2182" w:author="Bambi C" w:date="2022-08-31T21:52:00Z"/>
              </w:rPr>
            </w:pPr>
            <w:ins w:id="2183" w:author="Bambi C" w:date="2022-08-31T21:59:00Z">
              <w:r w:rsidRPr="00B43256">
                <w:drawing>
                  <wp:inline distT="0" distB="0" distL="0" distR="0" wp14:anchorId="7C8F7F7D" wp14:editId="0422CA90">
                    <wp:extent cx="3657600" cy="2084832"/>
                    <wp:effectExtent l="0" t="0" r="0" b="0"/>
                    <wp:docPr id="45" name="Picture 4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08483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2053F353" w14:textId="77777777" w:rsidR="00383165" w:rsidRDefault="00383165" w:rsidP="005F0BDF">
            <w:pPr>
              <w:tabs>
                <w:tab w:val="left" w:pos="1258"/>
              </w:tabs>
              <w:rPr>
                <w:ins w:id="2184" w:author="Bambi C" w:date="2022-08-31T21:49:00Z"/>
              </w:rPr>
            </w:pPr>
          </w:p>
          <w:p w14:paraId="3BC7E616" w14:textId="77777777" w:rsidR="005F0BDF" w:rsidRPr="00CC02F9" w:rsidRDefault="005F0BDF" w:rsidP="005F0BDF">
            <w:pPr>
              <w:tabs>
                <w:tab w:val="left" w:pos="1258"/>
              </w:tabs>
              <w:rPr>
                <w:ins w:id="2185" w:author="Bambi C" w:date="2022-08-31T21:49:00Z"/>
                <w:i/>
                <w:iCs w:val="0"/>
                <w:rPrChange w:id="2186" w:author="Bambi C" w:date="2022-08-31T21:54:00Z">
                  <w:rPr>
                    <w:ins w:id="2187" w:author="Bambi C" w:date="2022-08-31T21:49:00Z"/>
                  </w:rPr>
                </w:rPrChange>
              </w:rPr>
            </w:pPr>
            <w:ins w:id="2188" w:author="Bambi C" w:date="2022-08-31T21:49:00Z">
              <w:r w:rsidRPr="00CC02F9">
                <w:rPr>
                  <w:i/>
                  <w:iCs w:val="0"/>
                  <w:rPrChange w:id="2189" w:author="Bambi C" w:date="2022-08-31T21:54:00Z">
                    <w:rPr/>
                  </w:rPrChange>
                </w:rPr>
                <w:t>Show current list of products</w:t>
              </w:r>
            </w:ins>
          </w:p>
          <w:p w14:paraId="4C333B03" w14:textId="19BC5067" w:rsidR="00956546" w:rsidRDefault="00437B61" w:rsidP="005F0BDF">
            <w:pPr>
              <w:tabs>
                <w:tab w:val="left" w:pos="1258"/>
              </w:tabs>
              <w:rPr>
                <w:ins w:id="2190" w:author="Bambi C" w:date="2022-08-31T21:52:00Z"/>
              </w:rPr>
            </w:pPr>
            <w:ins w:id="2191" w:author="Bambi C" w:date="2022-08-31T22:00:00Z">
              <w:r w:rsidRPr="00437B61">
                <w:drawing>
                  <wp:inline distT="0" distB="0" distL="0" distR="0" wp14:anchorId="68654194" wp14:editId="58BCA0D3">
                    <wp:extent cx="3657600" cy="3026664"/>
                    <wp:effectExtent l="0" t="0" r="0" b="0"/>
                    <wp:docPr id="46" name="Picture 4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02666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0D520779" w14:textId="77777777" w:rsidR="00383165" w:rsidRDefault="00383165" w:rsidP="005F0BDF">
            <w:pPr>
              <w:tabs>
                <w:tab w:val="left" w:pos="1258"/>
              </w:tabs>
              <w:rPr>
                <w:ins w:id="2192" w:author="Bambi C" w:date="2022-08-31T21:49:00Z"/>
              </w:rPr>
            </w:pPr>
          </w:p>
          <w:p w14:paraId="7549988A" w14:textId="77777777" w:rsidR="005F0BDF" w:rsidRPr="00CC02F9" w:rsidRDefault="005F0BDF" w:rsidP="005F0BDF">
            <w:pPr>
              <w:tabs>
                <w:tab w:val="left" w:pos="1258"/>
              </w:tabs>
              <w:rPr>
                <w:ins w:id="2193" w:author="Bambi C" w:date="2022-08-31T21:49:00Z"/>
                <w:i/>
                <w:iCs w:val="0"/>
                <w:rPrChange w:id="2194" w:author="Bambi C" w:date="2022-08-31T21:54:00Z">
                  <w:rPr>
                    <w:ins w:id="2195" w:author="Bambi C" w:date="2022-08-31T21:49:00Z"/>
                  </w:rPr>
                </w:rPrChange>
              </w:rPr>
            </w:pPr>
            <w:ins w:id="2196" w:author="Bambi C" w:date="2022-08-31T21:49:00Z">
              <w:r w:rsidRPr="00CC02F9">
                <w:rPr>
                  <w:i/>
                  <w:iCs w:val="0"/>
                  <w:rPrChange w:id="2197" w:author="Bambi C" w:date="2022-08-31T21:54:00Z">
                    <w:rPr/>
                  </w:rPrChange>
                </w:rPr>
                <w:t>Add valid item to products list</w:t>
              </w:r>
            </w:ins>
          </w:p>
          <w:p w14:paraId="61C34CA4" w14:textId="77777777" w:rsidR="00B43256" w:rsidRDefault="00B43256" w:rsidP="00B43256">
            <w:pPr>
              <w:tabs>
                <w:tab w:val="left" w:pos="1258"/>
              </w:tabs>
              <w:rPr>
                <w:ins w:id="2198" w:author="Bambi C" w:date="2022-08-31T22:00:00Z"/>
              </w:rPr>
            </w:pPr>
            <w:ins w:id="2199" w:author="Bambi C" w:date="2022-08-31T22:00:00Z">
              <w:r w:rsidRPr="00DF1F96">
                <w:t>Name</w:t>
              </w:r>
              <w:r>
                <w:t xml:space="preserve"> = NewItem1</w:t>
              </w:r>
            </w:ins>
          </w:p>
          <w:p w14:paraId="1C601FAC" w14:textId="77777777" w:rsidR="00B43256" w:rsidRDefault="00B43256" w:rsidP="00B43256">
            <w:pPr>
              <w:tabs>
                <w:tab w:val="left" w:pos="1258"/>
              </w:tabs>
              <w:rPr>
                <w:ins w:id="2200" w:author="Bambi C" w:date="2022-08-31T22:02:00Z"/>
              </w:rPr>
            </w:pPr>
            <w:ins w:id="2201" w:author="Bambi C" w:date="2022-08-31T22:00:00Z">
              <w:r>
                <w:t>Price = 5</w:t>
              </w:r>
            </w:ins>
          </w:p>
          <w:p w14:paraId="3C6F5DE4" w14:textId="3314CFCF" w:rsidR="006E7386" w:rsidRDefault="006E7386" w:rsidP="00B43256">
            <w:pPr>
              <w:tabs>
                <w:tab w:val="left" w:pos="1258"/>
              </w:tabs>
              <w:rPr>
                <w:ins w:id="2202" w:author="Bambi C" w:date="2022-08-31T22:00:00Z"/>
              </w:rPr>
            </w:pPr>
            <w:ins w:id="2203" w:author="Bambi C" w:date="2022-08-31T22:02:00Z">
              <w:r w:rsidRPr="006E7386">
                <w:lastRenderedPageBreak/>
                <w:drawing>
                  <wp:inline distT="0" distB="0" distL="0" distR="0" wp14:anchorId="4074F6D7" wp14:editId="145E5D24">
                    <wp:extent cx="3657600" cy="2935224"/>
                    <wp:effectExtent l="0" t="0" r="0" b="0"/>
                    <wp:docPr id="50" name="Picture 5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93522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6D15F70F" w14:textId="77777777" w:rsidR="006E7386" w:rsidRPr="006E7386" w:rsidRDefault="006E7386" w:rsidP="005F0BDF">
            <w:pPr>
              <w:tabs>
                <w:tab w:val="left" w:pos="1258"/>
              </w:tabs>
              <w:rPr>
                <w:ins w:id="2204" w:author="Bambi C" w:date="2022-08-31T22:02:00Z"/>
                <w:iCs w:val="0"/>
                <w:rPrChange w:id="2205" w:author="Bambi C" w:date="2022-08-31T22:02:00Z">
                  <w:rPr>
                    <w:ins w:id="2206" w:author="Bambi C" w:date="2022-08-31T22:02:00Z"/>
                    <w:i/>
                  </w:rPr>
                </w:rPrChange>
              </w:rPr>
            </w:pPr>
          </w:p>
          <w:p w14:paraId="46E2E8C1" w14:textId="369E2C4B" w:rsidR="005F0BDF" w:rsidRPr="00CC02F9" w:rsidRDefault="005F0BDF" w:rsidP="005F0BDF">
            <w:pPr>
              <w:tabs>
                <w:tab w:val="left" w:pos="1258"/>
              </w:tabs>
              <w:rPr>
                <w:ins w:id="2207" w:author="Bambi C" w:date="2022-08-31T21:49:00Z"/>
                <w:i/>
                <w:iCs w:val="0"/>
                <w:rPrChange w:id="2208" w:author="Bambi C" w:date="2022-08-31T21:54:00Z">
                  <w:rPr>
                    <w:ins w:id="2209" w:author="Bambi C" w:date="2022-08-31T21:49:00Z"/>
                  </w:rPr>
                </w:rPrChange>
              </w:rPr>
            </w:pPr>
            <w:ins w:id="2210" w:author="Bambi C" w:date="2022-08-31T21:49:00Z">
              <w:r w:rsidRPr="00CC02F9">
                <w:rPr>
                  <w:i/>
                  <w:iCs w:val="0"/>
                  <w:rPrChange w:id="2211" w:author="Bambi C" w:date="2022-08-31T21:54:00Z">
                    <w:rPr/>
                  </w:rPrChange>
                </w:rPr>
                <w:t>Show current list of products</w:t>
              </w:r>
            </w:ins>
          </w:p>
          <w:p w14:paraId="0A07FC33" w14:textId="1E411FB3" w:rsidR="005F0BDF" w:rsidRDefault="004510AB" w:rsidP="005F0BDF">
            <w:pPr>
              <w:tabs>
                <w:tab w:val="left" w:pos="1258"/>
              </w:tabs>
              <w:rPr>
                <w:ins w:id="2212" w:author="Bambi C" w:date="2022-08-31T21:52:00Z"/>
              </w:rPr>
            </w:pPr>
            <w:ins w:id="2213" w:author="Bambi C" w:date="2022-08-31T22:02:00Z">
              <w:r w:rsidRPr="004510AB">
                <w:drawing>
                  <wp:inline distT="0" distB="0" distL="0" distR="0" wp14:anchorId="4369C981" wp14:editId="6AD77AF9">
                    <wp:extent cx="3657600" cy="3154680"/>
                    <wp:effectExtent l="0" t="0" r="0" b="0"/>
                    <wp:docPr id="51" name="Picture 5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15468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6FA32052" w14:textId="77777777" w:rsidR="00383165" w:rsidRDefault="00383165" w:rsidP="005F0BDF">
            <w:pPr>
              <w:tabs>
                <w:tab w:val="left" w:pos="1258"/>
              </w:tabs>
              <w:rPr>
                <w:ins w:id="2214" w:author="Bambi C" w:date="2022-08-31T21:49:00Z"/>
              </w:rPr>
            </w:pPr>
          </w:p>
          <w:p w14:paraId="6F62D9F6" w14:textId="77777777" w:rsidR="005F0BDF" w:rsidRPr="00CC02F9" w:rsidRDefault="005F0BDF" w:rsidP="005F0BDF">
            <w:pPr>
              <w:tabs>
                <w:tab w:val="left" w:pos="1258"/>
              </w:tabs>
              <w:rPr>
                <w:ins w:id="2215" w:author="Bambi C" w:date="2022-08-31T21:49:00Z"/>
                <w:i/>
                <w:iCs w:val="0"/>
                <w:rPrChange w:id="2216" w:author="Bambi C" w:date="2022-08-31T21:54:00Z">
                  <w:rPr>
                    <w:ins w:id="2217" w:author="Bambi C" w:date="2022-08-31T21:49:00Z"/>
                  </w:rPr>
                </w:rPrChange>
              </w:rPr>
            </w:pPr>
            <w:ins w:id="2218" w:author="Bambi C" w:date="2022-08-31T21:49:00Z">
              <w:r w:rsidRPr="00CC02F9">
                <w:rPr>
                  <w:i/>
                  <w:iCs w:val="0"/>
                  <w:rPrChange w:id="2219" w:author="Bambi C" w:date="2022-08-31T21:54:00Z">
                    <w:rPr/>
                  </w:rPrChange>
                </w:rPr>
                <w:t>Save data to file</w:t>
              </w:r>
            </w:ins>
          </w:p>
          <w:p w14:paraId="09EF5A2D" w14:textId="1417C924" w:rsidR="005F0BDF" w:rsidDel="00383165" w:rsidRDefault="00CD44B5" w:rsidP="005F0BDF">
            <w:pPr>
              <w:tabs>
                <w:tab w:val="left" w:pos="1258"/>
              </w:tabs>
              <w:rPr>
                <w:del w:id="2220" w:author="Bambi C" w:date="2022-08-31T21:49:00Z"/>
              </w:rPr>
            </w:pPr>
            <w:ins w:id="2221" w:author="Bambi C" w:date="2022-08-31T22:03:00Z">
              <w:r w:rsidRPr="00CD44B5">
                <w:lastRenderedPageBreak/>
                <w:drawing>
                  <wp:inline distT="0" distB="0" distL="0" distR="0" wp14:anchorId="6F8C21AC" wp14:editId="682DA48C">
                    <wp:extent cx="3657600" cy="2231136"/>
                    <wp:effectExtent l="0" t="0" r="0" b="0"/>
                    <wp:docPr id="52" name="Picture 5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3113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2222" w:author="Bambi C" w:date="2022-08-31T21:49:00Z">
              <w:r w:rsidR="005F0BDF" w:rsidDel="00EF1AF6">
                <w:delText>Add data</w:delText>
              </w:r>
            </w:del>
          </w:p>
          <w:p w14:paraId="2A7BF117" w14:textId="77777777" w:rsidR="00383165" w:rsidRPr="00944E18" w:rsidRDefault="00383165" w:rsidP="005F0BDF">
            <w:pPr>
              <w:tabs>
                <w:tab w:val="left" w:pos="1258"/>
              </w:tabs>
              <w:rPr>
                <w:ins w:id="2223" w:author="Bambi C" w:date="2022-08-31T21:52:00Z"/>
              </w:rPr>
            </w:pPr>
          </w:p>
          <w:p w14:paraId="6F4B3E67" w14:textId="7B902276" w:rsidR="005F0BDF" w:rsidDel="00EF1AF6" w:rsidRDefault="005F0BDF" w:rsidP="005F0BDF">
            <w:pPr>
              <w:tabs>
                <w:tab w:val="left" w:pos="1258"/>
              </w:tabs>
              <w:rPr>
                <w:del w:id="2224" w:author="Bambi C" w:date="2022-08-31T21:49:00Z"/>
                <w:i/>
                <w:iCs w:val="0"/>
              </w:rPr>
            </w:pPr>
            <w:del w:id="2225" w:author="Bambi C" w:date="2022-08-31T21:49:00Z">
              <w:r w:rsidDel="00EF1AF6">
                <w:rPr>
                  <w:i/>
                  <w:iCs w:val="0"/>
                </w:rPr>
                <w:delText>Circle</w:delText>
              </w:r>
              <w:r w:rsidRPr="00451F5C" w:rsidDel="00EF1AF6">
                <w:rPr>
                  <w:i/>
                  <w:iCs w:val="0"/>
                </w:rPr>
                <w:delText xml:space="preserve">: </w:delText>
              </w:r>
              <w:r w:rsidDel="00EF1AF6">
                <w:rPr>
                  <w:i/>
                  <w:iCs w:val="0"/>
                </w:rPr>
                <w:delText>“5”</w:delText>
              </w:r>
            </w:del>
          </w:p>
          <w:p w14:paraId="7559B815" w14:textId="71B962CD" w:rsidR="005F0BDF" w:rsidRPr="00944E18" w:rsidDel="005F0BDF" w:rsidRDefault="005F0BDF" w:rsidP="005F0BDF">
            <w:pPr>
              <w:tabs>
                <w:tab w:val="left" w:pos="1258"/>
              </w:tabs>
              <w:rPr>
                <w:del w:id="2226" w:author="Bambi C" w:date="2022-08-31T21:49:00Z"/>
              </w:rPr>
            </w:pPr>
            <w:del w:id="2227" w:author="Bambi C" w:date="2022-08-31T19:36:00Z">
              <w:r w:rsidRPr="00D85AFA" w:rsidDel="00E84FC5">
                <w:rPr>
                  <w:noProof/>
                </w:rPr>
                <w:drawing>
                  <wp:inline distT="0" distB="0" distL="0" distR="0" wp14:anchorId="0D577D81" wp14:editId="70105991">
                    <wp:extent cx="3657600" cy="3172968"/>
                    <wp:effectExtent l="0" t="0" r="0" b="0"/>
                    <wp:docPr id="39" name="Picture 3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17296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6D3FBBEF" w14:textId="33A86235" w:rsidR="005F0BDF" w:rsidRPr="00944E18" w:rsidDel="005F0BDF" w:rsidRDefault="005F0BDF" w:rsidP="005F0BDF">
            <w:pPr>
              <w:tabs>
                <w:tab w:val="left" w:pos="1258"/>
              </w:tabs>
              <w:rPr>
                <w:del w:id="2228" w:author="Bambi C" w:date="2022-08-31T21:49:00Z"/>
              </w:rPr>
            </w:pPr>
          </w:p>
          <w:p w14:paraId="5519CCD9" w14:textId="7A8A2098" w:rsidR="005F0BDF" w:rsidRPr="00D20A4F" w:rsidDel="005F0BDF" w:rsidRDefault="005F0BDF" w:rsidP="005F0BDF">
            <w:pPr>
              <w:tabs>
                <w:tab w:val="left" w:pos="1258"/>
              </w:tabs>
              <w:rPr>
                <w:del w:id="2229" w:author="Bambi C" w:date="2022-08-31T21:49:00Z"/>
                <w:i/>
                <w:iCs w:val="0"/>
              </w:rPr>
            </w:pPr>
            <w:del w:id="2230" w:author="Bambi C" w:date="2022-08-31T21:49:00Z">
              <w:r w:rsidDel="005F0BDF">
                <w:rPr>
                  <w:i/>
                  <w:iCs w:val="0"/>
                </w:rPr>
                <w:delText>DOB: “1900-13-13”</w:delText>
              </w:r>
            </w:del>
          </w:p>
          <w:p w14:paraId="48D47A40" w14:textId="37D12962" w:rsidR="005F0BDF" w:rsidRPr="00451F5C" w:rsidDel="005F0BDF" w:rsidRDefault="005F0BDF" w:rsidP="005F0BDF">
            <w:pPr>
              <w:tabs>
                <w:tab w:val="left" w:pos="1258"/>
              </w:tabs>
              <w:rPr>
                <w:del w:id="2231" w:author="Bambi C" w:date="2022-08-31T21:49:00Z"/>
                <w:i/>
                <w:iCs w:val="0"/>
              </w:rPr>
            </w:pPr>
            <w:del w:id="2232" w:author="Bambi C" w:date="2022-08-31T21:49:00Z">
              <w:r w:rsidDel="005F0BDF">
                <w:rPr>
                  <w:i/>
                  <w:iCs w:val="0"/>
                </w:rPr>
                <w:delText>DOB: “8-8-1900”</w:delText>
              </w:r>
            </w:del>
          </w:p>
          <w:p w14:paraId="2058262F" w14:textId="63870A44" w:rsidR="005F0BDF" w:rsidDel="00EF1AF6" w:rsidRDefault="005F0BDF" w:rsidP="005F0BDF">
            <w:pPr>
              <w:tabs>
                <w:tab w:val="left" w:pos="1258"/>
              </w:tabs>
              <w:rPr>
                <w:del w:id="2233" w:author="Bambi C" w:date="2022-08-31T21:49:00Z"/>
              </w:rPr>
            </w:pPr>
            <w:del w:id="2234" w:author="Bambi C" w:date="2022-08-31T19:36:00Z">
              <w:r w:rsidRPr="00D20A4F" w:rsidDel="00E84FC5">
                <w:rPr>
                  <w:noProof/>
                </w:rPr>
                <w:drawing>
                  <wp:inline distT="0" distB="0" distL="0" distR="0" wp14:anchorId="51CC6589" wp14:editId="005E777F">
                    <wp:extent cx="3657600" cy="1335024"/>
                    <wp:effectExtent l="0" t="0" r="0" b="0"/>
                    <wp:docPr id="41" name="Picture 4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33502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31398BA5" w14:textId="0ABA18DA" w:rsidR="005F0BDF" w:rsidRDefault="005F0BDF" w:rsidP="005F0BDF">
            <w:pPr>
              <w:tabs>
                <w:tab w:val="left" w:pos="1258"/>
              </w:tabs>
            </w:pPr>
          </w:p>
        </w:tc>
        <w:tc>
          <w:tcPr>
            <w:tcW w:w="918" w:type="dxa"/>
          </w:tcPr>
          <w:p w14:paraId="07AF0932" w14:textId="5AE7F9E1" w:rsidR="005F0BDF" w:rsidRPr="00EC260A" w:rsidRDefault="0018739E" w:rsidP="005F0BDF">
            <w:pPr>
              <w:tabs>
                <w:tab w:val="left" w:pos="1258"/>
              </w:tabs>
            </w:pPr>
            <w:ins w:id="2235" w:author="Bambi C" w:date="2022-08-31T21:54:00Z">
              <w:r w:rsidRPr="00EC260A">
                <w:lastRenderedPageBreak/>
                <w:t>Pass</w:t>
              </w:r>
            </w:ins>
          </w:p>
        </w:tc>
      </w:tr>
    </w:tbl>
    <w:p w14:paraId="714E4E36" w14:textId="048F2E71" w:rsidR="00122CBE" w:rsidRDefault="00CC1D37" w:rsidP="00D33C92">
      <w:pPr>
        <w:pStyle w:val="Caption"/>
      </w:pPr>
      <w:bookmarkStart w:id="2236" w:name="_Ref109756285"/>
      <w:r w:rsidRPr="00D33C92">
        <w:lastRenderedPageBreak/>
        <w:t xml:space="preserve">Figure </w:t>
      </w:r>
      <w:r w:rsidRPr="00B21F99">
        <w:fldChar w:fldCharType="begin"/>
      </w:r>
      <w:r w:rsidRPr="00944E18">
        <w:instrText xml:space="preserve"> SEQ Figure \* ARABIC </w:instrText>
      </w:r>
      <w:r w:rsidRPr="00B21F99">
        <w:fldChar w:fldCharType="separate"/>
      </w:r>
      <w:ins w:id="2237" w:author="Bambi C" w:date="2022-08-31T21:46:00Z">
        <w:r w:rsidR="001D54A6">
          <w:rPr>
            <w:noProof/>
          </w:rPr>
          <w:t>23</w:t>
        </w:r>
      </w:ins>
      <w:del w:id="2238" w:author="Bambi C" w:date="2022-08-31T21:46:00Z">
        <w:r w:rsidR="009A5CE6" w:rsidDel="001D54A6">
          <w:rPr>
            <w:noProof/>
          </w:rPr>
          <w:delText>22</w:delText>
        </w:r>
      </w:del>
      <w:del w:id="2239" w:author="Bambi C" w:date="2022-08-31T21:39:00Z">
        <w:r w:rsidR="006165AD" w:rsidDel="009A5CE6">
          <w:rPr>
            <w:noProof/>
          </w:rPr>
          <w:delText>16</w:delText>
        </w:r>
      </w:del>
      <w:r w:rsidRPr="00B21F99">
        <w:rPr>
          <w:noProof/>
        </w:rPr>
        <w:fldChar w:fldCharType="end"/>
      </w:r>
      <w:bookmarkEnd w:id="2236"/>
      <w:r w:rsidRPr="00D33C92">
        <w:t>. Summary of tests performed and results</w:t>
      </w:r>
      <w:r w:rsidR="005958DF" w:rsidRPr="00D33C92">
        <w:t xml:space="preserve"> in </w:t>
      </w:r>
      <w:r w:rsidR="00D33C92" w:rsidRPr="009E33F3">
        <w:t>PyCharm</w:t>
      </w:r>
      <w:r w:rsidR="00904864" w:rsidRPr="00D33C92">
        <w:t xml:space="preserve"> IDE</w:t>
      </w:r>
    </w:p>
    <w:p w14:paraId="078964DD" w14:textId="1E196586" w:rsidR="00BD62F6" w:rsidRPr="00BD62F6" w:rsidRDefault="00BD62F6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479FAD8" w14:textId="6AB5B197" w:rsidR="0042697B" w:rsidRDefault="0042697B" w:rsidP="000663EC">
      <w:pPr>
        <w:pStyle w:val="Heading3"/>
      </w:pPr>
      <w:bookmarkStart w:id="2240" w:name="_Toc112874077"/>
      <w:r>
        <w:t>Result</w:t>
      </w:r>
      <w:r w:rsidR="00134144">
        <w:t>s</w:t>
      </w:r>
      <w:bookmarkEnd w:id="2240"/>
    </w:p>
    <w:p w14:paraId="2DE114BE" w14:textId="4E9CDF58" w:rsidR="00A128AD" w:rsidRDefault="00172369" w:rsidP="00051742">
      <w:r w:rsidRPr="009842F9">
        <w:t xml:space="preserve">Results from test cases all passed as the actual result matched what </w:t>
      </w:r>
      <w:r w:rsidR="00AB2990" w:rsidRPr="009842F9">
        <w:t>I was expecting for each of the value combinations input.</w:t>
      </w:r>
    </w:p>
    <w:p w14:paraId="1167F00C" w14:textId="05292656" w:rsidR="003102C0" w:rsidRDefault="003102C0" w:rsidP="009E33F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4B821050" w14:textId="24CD30D6" w:rsidR="00A92EBC" w:rsidRDefault="0041059E" w:rsidP="000663EC">
      <w:pPr>
        <w:pStyle w:val="Heading2"/>
      </w:pPr>
      <w:bookmarkStart w:id="2241" w:name="_Toc109758190"/>
      <w:bookmarkStart w:id="2242" w:name="_Toc110337678"/>
      <w:bookmarkStart w:id="2243" w:name="_Toc110338812"/>
      <w:bookmarkStart w:id="2244" w:name="_Toc110338848"/>
      <w:bookmarkStart w:id="2245" w:name="_Toc110338883"/>
      <w:bookmarkStart w:id="2246" w:name="_Toc110338918"/>
      <w:bookmarkStart w:id="2247" w:name="_Toc110340971"/>
      <w:bookmarkStart w:id="2248" w:name="_Toc110341122"/>
      <w:bookmarkStart w:id="2249" w:name="_Toc110341192"/>
      <w:bookmarkStart w:id="2250" w:name="_Toc110341259"/>
      <w:bookmarkStart w:id="2251" w:name="_Toc110349540"/>
      <w:bookmarkStart w:id="2252" w:name="_Toc110349636"/>
      <w:bookmarkStart w:id="2253" w:name="_Toc110350382"/>
      <w:bookmarkStart w:id="2254" w:name="_Toc110380256"/>
      <w:bookmarkStart w:id="2255" w:name="_Toc109758191"/>
      <w:bookmarkStart w:id="2256" w:name="_Toc110337679"/>
      <w:bookmarkStart w:id="2257" w:name="_Toc110338813"/>
      <w:bookmarkStart w:id="2258" w:name="_Toc110338849"/>
      <w:bookmarkStart w:id="2259" w:name="_Toc110338884"/>
      <w:bookmarkStart w:id="2260" w:name="_Toc110338919"/>
      <w:bookmarkStart w:id="2261" w:name="_Toc110340972"/>
      <w:bookmarkStart w:id="2262" w:name="_Toc110341123"/>
      <w:bookmarkStart w:id="2263" w:name="_Toc110341193"/>
      <w:bookmarkStart w:id="2264" w:name="_Toc110341260"/>
      <w:bookmarkStart w:id="2265" w:name="_Toc110349541"/>
      <w:bookmarkStart w:id="2266" w:name="_Toc110349637"/>
      <w:bookmarkStart w:id="2267" w:name="_Toc110350383"/>
      <w:bookmarkStart w:id="2268" w:name="_Toc110380257"/>
      <w:bookmarkStart w:id="2269" w:name="_Toc112874078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r>
        <w:t>Execution</w:t>
      </w:r>
      <w:bookmarkEnd w:id="2269"/>
    </w:p>
    <w:p w14:paraId="3BC4B595" w14:textId="1A475245" w:rsidR="00271F2A" w:rsidRDefault="00B90B6E" w:rsidP="00271F2A">
      <w:r w:rsidRPr="00C13ABA">
        <w:t>For the purpose of this assignment, execution is done via the Termina</w:t>
      </w:r>
      <w:r w:rsidR="00051742" w:rsidRPr="00C13ABA">
        <w:t>l</w:t>
      </w:r>
      <w:r w:rsidR="007B4FC5" w:rsidRPr="00C13ABA">
        <w:t xml:space="preserve"> which simulates executing in </w:t>
      </w:r>
      <w:r w:rsidR="00524D57">
        <w:t xml:space="preserve">Production </w:t>
      </w:r>
      <w:r w:rsidR="007B4FC5" w:rsidRPr="00C13ABA">
        <w:t xml:space="preserve">environment </w:t>
      </w:r>
      <w:r w:rsidR="00524D57">
        <w:t xml:space="preserve">(PROD) </w:t>
      </w:r>
      <w:r w:rsidR="007B4FC5" w:rsidRPr="00C13ABA">
        <w:t xml:space="preserve">as </w:t>
      </w:r>
      <w:r w:rsidR="00333A9B" w:rsidRPr="00C13ABA">
        <w:t xml:space="preserve">running the program in </w:t>
      </w:r>
      <w:r w:rsidR="00C13ABA" w:rsidRPr="009E33F3">
        <w:t>PyCharm</w:t>
      </w:r>
      <w:r w:rsidR="00333A9B" w:rsidRPr="00C13ABA">
        <w:t xml:space="preserve"> IDE simulates </w:t>
      </w:r>
      <w:r w:rsidR="00524D57">
        <w:t>testing</w:t>
      </w:r>
      <w:r w:rsidR="00333A9B" w:rsidRPr="00C13ABA">
        <w:t xml:space="preserve"> environment</w:t>
      </w:r>
      <w:r w:rsidR="00524D57">
        <w:t xml:space="preserve"> (TEST)</w:t>
      </w:r>
      <w:r w:rsidR="00051742" w:rsidRPr="00C13ABA">
        <w:t>.</w:t>
      </w:r>
    </w:p>
    <w:p w14:paraId="790B9140" w14:textId="4AFA4D00" w:rsidR="007B4FC5" w:rsidRPr="00271F2A" w:rsidRDefault="007B4FC5" w:rsidP="009E33F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066557BE" w14:textId="3A96A900" w:rsidR="00412E50" w:rsidRDefault="00412E50" w:rsidP="000663EC">
      <w:pPr>
        <w:pStyle w:val="Heading3"/>
      </w:pPr>
      <w:bookmarkStart w:id="2270" w:name="_Toc112874079"/>
      <w:r>
        <w:t>Terminal</w:t>
      </w:r>
      <w:bookmarkEnd w:id="2270"/>
    </w:p>
    <w:p w14:paraId="6233C808" w14:textId="47BD0572" w:rsidR="00016DFF" w:rsidRDefault="00016DFF" w:rsidP="00016DFF">
      <w:r>
        <w:t>Open Terminal</w:t>
      </w:r>
    </w:p>
    <w:p w14:paraId="0C4E12C9" w14:textId="284ABC88" w:rsidR="008D1EC6" w:rsidRDefault="00FE1D80" w:rsidP="00FE1D80">
      <w:r>
        <w:t>Enter the following command</w:t>
      </w:r>
      <w:r w:rsidR="00466958">
        <w:t xml:space="preserve"> (</w:t>
      </w:r>
      <w:r w:rsidR="00FC3129">
        <w:fldChar w:fldCharType="begin"/>
      </w:r>
      <w:r w:rsidR="00FC3129">
        <w:instrText xml:space="preserve"> REF _Ref109757365 \h </w:instrText>
      </w:r>
      <w:r w:rsidR="00FC3129">
        <w:fldChar w:fldCharType="separate"/>
      </w:r>
      <w:r w:rsidR="006165AD">
        <w:t xml:space="preserve">Figure </w:t>
      </w:r>
      <w:r w:rsidR="006165AD">
        <w:rPr>
          <w:noProof/>
        </w:rPr>
        <w:t>17</w:t>
      </w:r>
      <w:r w:rsidR="00FC3129">
        <w:fldChar w:fldCharType="end"/>
      </w:r>
      <w:r w:rsidR="00466958">
        <w:t>)</w:t>
      </w:r>
      <w:r>
        <w:t>:</w:t>
      </w:r>
    </w:p>
    <w:tbl>
      <w:tblPr>
        <w:tblStyle w:val="TableGrid"/>
        <w:tblW w:w="899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990"/>
      </w:tblGrid>
      <w:tr w:rsidR="00FE1D80" w14:paraId="7C2AE65B" w14:textId="77777777" w:rsidTr="009E33F3">
        <w:tc>
          <w:tcPr>
            <w:tcW w:w="8990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55A16D6" w14:textId="6C4C32CA" w:rsidR="00FE1D80" w:rsidRPr="009E33F3" w:rsidRDefault="00021BC5" w:rsidP="000663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iCs w:val="0"/>
                <w:color w:val="000000" w:themeColor="text1"/>
              </w:rPr>
            </w:pPr>
            <w:r w:rsidRPr="009E33F3">
              <w:rPr>
                <w:rFonts w:ascii="Menlo" w:hAnsi="Menlo" w:cs="Menlo"/>
                <w:iCs w:val="0"/>
                <w:color w:val="000000" w:themeColor="text1"/>
              </w:rPr>
              <w:t xml:space="preserve">python3 [file </w:t>
            </w:r>
            <w:proofErr w:type="gramStart"/>
            <w:r w:rsidRPr="009E33F3">
              <w:rPr>
                <w:rFonts w:ascii="Menlo" w:hAnsi="Menlo" w:cs="Menlo"/>
                <w:iCs w:val="0"/>
                <w:color w:val="000000" w:themeColor="text1"/>
              </w:rPr>
              <w:t>path</w:t>
            </w:r>
            <w:r w:rsidR="000B6580">
              <w:rPr>
                <w:rFonts w:ascii="Menlo" w:hAnsi="Menlo" w:cs="Menlo"/>
                <w:iCs w:val="0"/>
                <w:color w:val="000000" w:themeColor="text1"/>
              </w:rPr>
              <w:t>]</w:t>
            </w:r>
            <w:r w:rsidRPr="009E33F3">
              <w:rPr>
                <w:rFonts w:ascii="Menlo" w:hAnsi="Menlo" w:cs="Menlo"/>
                <w:iCs w:val="0"/>
                <w:color w:val="000000" w:themeColor="text1"/>
              </w:rPr>
              <w:t>[</w:t>
            </w:r>
            <w:proofErr w:type="gramEnd"/>
            <w:r w:rsidRPr="009E33F3">
              <w:rPr>
                <w:rFonts w:ascii="Menlo" w:hAnsi="Menlo" w:cs="Menlo"/>
                <w:iCs w:val="0"/>
                <w:color w:val="000000" w:themeColor="text1"/>
              </w:rPr>
              <w:t>file</w:t>
            </w:r>
            <w:r w:rsidR="001B1562" w:rsidRPr="009E33F3">
              <w:rPr>
                <w:rFonts w:ascii="Menlo" w:hAnsi="Menlo" w:cs="Menlo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Menlo" w:hAnsi="Menlo" w:cs="Menlo"/>
                <w:iCs w:val="0"/>
                <w:color w:val="000000" w:themeColor="text1"/>
              </w:rPr>
              <w:t>name]</w:t>
            </w:r>
          </w:p>
        </w:tc>
      </w:tr>
    </w:tbl>
    <w:p w14:paraId="6AEED075" w14:textId="00160EEE" w:rsidR="00FF271C" w:rsidRDefault="00070E8A" w:rsidP="000663EC">
      <w:pPr>
        <w:pStyle w:val="Caption"/>
      </w:pPr>
      <w:bookmarkStart w:id="2271" w:name="_Ref109757365"/>
      <w:r>
        <w:t xml:space="preserve">Figure </w:t>
      </w:r>
      <w:r w:rsidR="005F0D47">
        <w:fldChar w:fldCharType="begin"/>
      </w:r>
      <w:r w:rsidR="005F0D47">
        <w:instrText xml:space="preserve"> SEQ Figure \* ARABIC </w:instrText>
      </w:r>
      <w:r w:rsidR="005F0D47">
        <w:fldChar w:fldCharType="separate"/>
      </w:r>
      <w:ins w:id="2272" w:author="Bambi C" w:date="2022-08-31T21:39:00Z">
        <w:r w:rsidR="009A5CE6">
          <w:rPr>
            <w:noProof/>
          </w:rPr>
          <w:t>23</w:t>
        </w:r>
      </w:ins>
      <w:del w:id="2273" w:author="Bambi C" w:date="2022-08-31T21:39:00Z">
        <w:r w:rsidR="006165AD" w:rsidDel="009A5CE6">
          <w:rPr>
            <w:noProof/>
          </w:rPr>
          <w:delText>17</w:delText>
        </w:r>
      </w:del>
      <w:r w:rsidR="005F0D47">
        <w:rPr>
          <w:noProof/>
        </w:rPr>
        <w:fldChar w:fldCharType="end"/>
      </w:r>
      <w:bookmarkEnd w:id="2271"/>
      <w:r>
        <w:t xml:space="preserve">. Command for executing script </w:t>
      </w:r>
      <w:r w:rsidR="00330B87">
        <w:t>in</w:t>
      </w:r>
      <w:r>
        <w:t xml:space="preserve"> Terminal</w:t>
      </w:r>
    </w:p>
    <w:p w14:paraId="6313892F" w14:textId="08BBAF78" w:rsidR="00070E8A" w:rsidRDefault="00070E8A" w:rsidP="0041059E">
      <w:r>
        <w:t>Where:</w:t>
      </w:r>
    </w:p>
    <w:p w14:paraId="2817DA78" w14:textId="5D4B9C21" w:rsidR="00FF271C" w:rsidRDefault="00CD4074" w:rsidP="00944E18">
      <w:pPr>
        <w:ind w:left="720"/>
        <w:rPr>
          <w:b/>
          <w:bCs/>
        </w:rPr>
      </w:pPr>
      <w:r>
        <w:t>F</w:t>
      </w:r>
      <w:r w:rsidRPr="00BF189C">
        <w:t xml:space="preserve">ile </w:t>
      </w:r>
      <w:r w:rsidR="00FF271C" w:rsidRPr="00BF189C">
        <w:t xml:space="preserve">path: </w:t>
      </w:r>
      <w:r w:rsidR="0064340B">
        <w:fldChar w:fldCharType="begin"/>
      </w:r>
      <w:r w:rsidR="0064340B">
        <w:instrText xml:space="preserve"> REF _Ref110342562 \h </w:instrText>
      </w:r>
      <w:r w:rsidR="00D46796">
        <w:instrText xml:space="preserve"> \* MERGEFORMAT </w:instrText>
      </w:r>
      <w:r w:rsidR="0064340B">
        <w:fldChar w:fldCharType="separate"/>
      </w:r>
      <w:r w:rsidR="00DC0735" w:rsidRPr="00542C11">
        <w:t xml:space="preserve">Figure </w:t>
      </w:r>
      <w:r w:rsidR="00DC0735">
        <w:rPr>
          <w:noProof/>
        </w:rPr>
        <w:t>5</w:t>
      </w:r>
      <w:r w:rsidR="0064340B">
        <w:fldChar w:fldCharType="end"/>
      </w:r>
    </w:p>
    <w:p w14:paraId="17F20572" w14:textId="63BD22D0" w:rsidR="00B721B4" w:rsidRPr="00411F65" w:rsidRDefault="00CD4074" w:rsidP="00944E18">
      <w:pPr>
        <w:ind w:left="720"/>
      </w:pPr>
      <w:r>
        <w:t>F</w:t>
      </w:r>
      <w:r w:rsidRPr="00411F65">
        <w:t xml:space="preserve">ile </w:t>
      </w:r>
      <w:r w:rsidR="001A5D44" w:rsidRPr="00411F65">
        <w:t>name:</w:t>
      </w:r>
      <w:r w:rsidR="00DF0587">
        <w:t xml:space="preserve"> Section</w:t>
      </w:r>
      <w:r w:rsidR="00860C64" w:rsidRPr="00BA272F">
        <w:t xml:space="preserve"> </w:t>
      </w:r>
      <w:r w:rsidR="00DF0587">
        <w:fldChar w:fldCharType="begin"/>
      </w:r>
      <w:r w:rsidR="00DF0587">
        <w:instrText xml:space="preserve"> REF _Ref110955834 \r \h </w:instrText>
      </w:r>
      <w:r w:rsidR="00D46796">
        <w:instrText xml:space="preserve"> \* MERGEFORMAT </w:instrText>
      </w:r>
      <w:r w:rsidR="00DF0587">
        <w:fldChar w:fldCharType="separate"/>
      </w:r>
      <w:r w:rsidR="00DC0735">
        <w:t>4.2.1.3</w:t>
      </w:r>
      <w:r w:rsidR="00DF0587">
        <w:fldChar w:fldCharType="end"/>
      </w:r>
    </w:p>
    <w:p w14:paraId="1C6E27F4" w14:textId="0E805122" w:rsidR="006B1323" w:rsidRPr="009E33F3" w:rsidRDefault="00205FFF" w:rsidP="00944E18">
      <w:r>
        <w:t>Re-p</w:t>
      </w:r>
      <w:r w:rsidR="00AA640D" w:rsidRPr="009E33F3">
        <w:t>erform test procedures</w:t>
      </w:r>
      <w:r w:rsidR="00F6723E">
        <w:t xml:space="preserve"> (see</w:t>
      </w:r>
      <w:r w:rsidR="003871DC">
        <w:t xml:space="preserve"> </w:t>
      </w:r>
      <w:r w:rsidR="003871DC">
        <w:fldChar w:fldCharType="begin"/>
      </w:r>
      <w:r w:rsidR="003871DC">
        <w:instrText xml:space="preserve"> REF _Ref109757300 \h </w:instrText>
      </w:r>
      <w:r w:rsidR="00D46796">
        <w:instrText xml:space="preserve"> \* MERGEFORMAT </w:instrText>
      </w:r>
      <w:r w:rsidR="003871DC">
        <w:fldChar w:fldCharType="separate"/>
      </w:r>
      <w:r w:rsidR="006165AD">
        <w:t xml:space="preserve">Figure </w:t>
      </w:r>
      <w:r w:rsidR="006165AD">
        <w:rPr>
          <w:noProof/>
        </w:rPr>
        <w:t>18</w:t>
      </w:r>
      <w:r w:rsidR="003871DC">
        <w:fldChar w:fldCharType="end"/>
      </w:r>
      <w:r w:rsidR="00F6723E">
        <w:t>)</w:t>
      </w:r>
      <w:r w:rsidR="00191929">
        <w:t>.</w:t>
      </w:r>
      <w:r w:rsidR="00A86F99">
        <w:t xml:space="preserve"> </w:t>
      </w:r>
      <w:r w:rsidR="00576A03">
        <w:t>For</w:t>
      </w:r>
      <w:r w:rsidR="00A86F99">
        <w:t xml:space="preserve"> this assignment, the data inputted into </w:t>
      </w:r>
      <w:r w:rsidR="00DD4F4F">
        <w:t xml:space="preserve">default data </w:t>
      </w:r>
      <w:r w:rsidR="00A86F99">
        <w:t xml:space="preserve">file has been erased and so the file is </w:t>
      </w:r>
      <w:r w:rsidR="00C9444E">
        <w:t>null.</w:t>
      </w:r>
    </w:p>
    <w:tbl>
      <w:tblPr>
        <w:tblStyle w:val="TableGrid"/>
        <w:tblW w:w="955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  <w:tblPrChange w:id="2274" w:author="Bambi C" w:date="2022-08-31T22:18:00Z">
          <w:tblPr>
            <w:tblStyle w:val="TableGrid"/>
            <w:tblW w:w="9558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single" w:sz="4" w:space="0" w:color="808080" w:themeColor="background1" w:themeShade="80"/>
              <w:insideV w:val="single" w:sz="4" w:space="0" w:color="808080" w:themeColor="background1" w:themeShade="80"/>
            </w:tblBorders>
            <w:tblLook w:val="04A0" w:firstRow="1" w:lastRow="0" w:firstColumn="1" w:lastColumn="0" w:noHBand="0" w:noVBand="1"/>
          </w:tblPr>
        </w:tblPrChange>
      </w:tblPr>
      <w:tblGrid>
        <w:gridCol w:w="745"/>
        <w:gridCol w:w="1198"/>
        <w:gridCol w:w="6615"/>
        <w:gridCol w:w="1000"/>
        <w:tblGridChange w:id="2275">
          <w:tblGrid>
            <w:gridCol w:w="351"/>
            <w:gridCol w:w="468"/>
            <w:gridCol w:w="8275"/>
            <w:gridCol w:w="482"/>
          </w:tblGrid>
        </w:tblGridChange>
      </w:tblGrid>
      <w:tr w:rsidR="00E86A7B" w:rsidRPr="006B73A0" w14:paraId="5F99DA31" w14:textId="77777777" w:rsidTr="00DA7AC3">
        <w:trPr>
          <w:tblHeader/>
          <w:trPrChange w:id="2276" w:author="Bambi C" w:date="2022-08-31T22:18:00Z">
            <w:trPr>
              <w:tblHeader/>
            </w:trPr>
          </w:trPrChange>
        </w:trPr>
        <w:tc>
          <w:tcPr>
            <w:tcW w:w="745" w:type="dxa"/>
            <w:shd w:val="clear" w:color="auto" w:fill="EEE6F3" w:themeFill="accent1" w:themeFillTint="33"/>
            <w:tcPrChange w:id="2277" w:author="Bambi C" w:date="2022-08-31T22:18:00Z">
              <w:tcPr>
                <w:tcW w:w="674" w:type="dxa"/>
                <w:shd w:val="clear" w:color="auto" w:fill="EEE6F3" w:themeFill="accent1" w:themeFillTint="33"/>
              </w:tcPr>
            </w:tcPrChange>
          </w:tcPr>
          <w:p w14:paraId="6256CA97" w14:textId="6F150630" w:rsidR="00A37519" w:rsidRPr="00451F5C" w:rsidRDefault="00A37519" w:rsidP="00A37519">
            <w:pPr>
              <w:tabs>
                <w:tab w:val="left" w:pos="1258"/>
              </w:tabs>
              <w:jc w:val="center"/>
              <w:rPr>
                <w:b/>
                <w:bCs/>
              </w:rPr>
            </w:pPr>
            <w:ins w:id="2278" w:author="Bambi C" w:date="2022-08-31T22:05:00Z">
              <w:r w:rsidRPr="00C01EC1">
                <w:rPr>
                  <w:b/>
                  <w:bCs/>
                </w:rPr>
                <w:lastRenderedPageBreak/>
                <w:t>Test ID</w:t>
              </w:r>
            </w:ins>
            <w:del w:id="2279" w:author="Bambi C" w:date="2022-08-31T22:05:00Z">
              <w:r w:rsidRPr="00C01EC1" w:rsidDel="0067432F">
                <w:rPr>
                  <w:b/>
                  <w:bCs/>
                </w:rPr>
                <w:delText>Test flow ID</w:delText>
              </w:r>
            </w:del>
          </w:p>
        </w:tc>
        <w:tc>
          <w:tcPr>
            <w:tcW w:w="1198" w:type="dxa"/>
            <w:shd w:val="clear" w:color="auto" w:fill="EEE6F3" w:themeFill="accent1" w:themeFillTint="33"/>
            <w:tcPrChange w:id="2280" w:author="Bambi C" w:date="2022-08-31T22:18:00Z">
              <w:tcPr>
                <w:tcW w:w="1991" w:type="dxa"/>
                <w:shd w:val="clear" w:color="auto" w:fill="EEE6F3" w:themeFill="accent1" w:themeFillTint="33"/>
              </w:tcPr>
            </w:tcPrChange>
          </w:tcPr>
          <w:p w14:paraId="7485EDC2" w14:textId="77777777" w:rsidR="00A37519" w:rsidRPr="00E27186" w:rsidRDefault="00A37519" w:rsidP="00A37519">
            <w:pPr>
              <w:tabs>
                <w:tab w:val="left" w:pos="1258"/>
              </w:tabs>
              <w:rPr>
                <w:ins w:id="2281" w:author="Bambi C" w:date="2022-08-31T22:05:00Z"/>
                <w:b/>
                <w:bCs/>
                <w:u w:val="single"/>
              </w:rPr>
            </w:pPr>
            <w:ins w:id="2282" w:author="Bambi C" w:date="2022-08-31T22:05:00Z">
              <w:r w:rsidRPr="009E33F3">
                <w:rPr>
                  <w:b/>
                  <w:bCs/>
                </w:rPr>
                <w:t>Test description</w:t>
              </w:r>
            </w:ins>
          </w:p>
          <w:p w14:paraId="36A6F379" w14:textId="2260BED6" w:rsidR="00A37519" w:rsidRPr="00E27186" w:rsidDel="0067432F" w:rsidRDefault="00A37519" w:rsidP="00A37519">
            <w:pPr>
              <w:tabs>
                <w:tab w:val="left" w:pos="1258"/>
              </w:tabs>
              <w:rPr>
                <w:del w:id="2283" w:author="Bambi C" w:date="2022-08-31T22:05:00Z"/>
                <w:b/>
                <w:bCs/>
                <w:u w:val="single"/>
              </w:rPr>
            </w:pPr>
            <w:del w:id="2284" w:author="Bambi C" w:date="2022-08-31T22:05:00Z">
              <w:r w:rsidRPr="0013138B" w:rsidDel="0067432F">
                <w:rPr>
                  <w:b/>
                  <w:bCs/>
                </w:rPr>
                <w:delText>Test description</w:delText>
              </w:r>
            </w:del>
          </w:p>
          <w:p w14:paraId="3DD74305" w14:textId="77777777" w:rsidR="00A37519" w:rsidRPr="0013138B" w:rsidRDefault="00A37519" w:rsidP="00A37519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</w:p>
        </w:tc>
        <w:tc>
          <w:tcPr>
            <w:tcW w:w="6615" w:type="dxa"/>
            <w:shd w:val="clear" w:color="auto" w:fill="EEE6F3" w:themeFill="accent1" w:themeFillTint="33"/>
            <w:tcPrChange w:id="2285" w:author="Bambi C" w:date="2022-08-31T22:18:00Z">
              <w:tcPr>
                <w:tcW w:w="5976" w:type="dxa"/>
                <w:shd w:val="clear" w:color="auto" w:fill="EEE6F3" w:themeFill="accent1" w:themeFillTint="33"/>
              </w:tcPr>
            </w:tcPrChange>
          </w:tcPr>
          <w:p w14:paraId="0632FD66" w14:textId="657E2383" w:rsidR="00A37519" w:rsidRPr="0013138B" w:rsidRDefault="00A37519" w:rsidP="00A37519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ins w:id="2286" w:author="Bambi C" w:date="2022-08-31T22:05:00Z">
              <w:r w:rsidRPr="009E33F3">
                <w:rPr>
                  <w:b/>
                  <w:bCs/>
                </w:rPr>
                <w:t>Actual output</w:t>
              </w:r>
            </w:ins>
            <w:del w:id="2287" w:author="Bambi C" w:date="2022-08-31T22:05:00Z">
              <w:r w:rsidRPr="0013138B" w:rsidDel="0067432F">
                <w:rPr>
                  <w:b/>
                  <w:bCs/>
                </w:rPr>
                <w:delText>Actual output</w:delText>
              </w:r>
            </w:del>
          </w:p>
        </w:tc>
        <w:tc>
          <w:tcPr>
            <w:tcW w:w="1000" w:type="dxa"/>
            <w:shd w:val="clear" w:color="auto" w:fill="EEE6F3" w:themeFill="accent1" w:themeFillTint="33"/>
            <w:tcPrChange w:id="2288" w:author="Bambi C" w:date="2022-08-31T22:18:00Z">
              <w:tcPr>
                <w:tcW w:w="917" w:type="dxa"/>
                <w:shd w:val="clear" w:color="auto" w:fill="EEE6F3" w:themeFill="accent1" w:themeFillTint="33"/>
              </w:tcPr>
            </w:tcPrChange>
          </w:tcPr>
          <w:p w14:paraId="6D2FD8B7" w14:textId="373CFE6A" w:rsidR="00A37519" w:rsidRPr="0013138B" w:rsidRDefault="00A37519" w:rsidP="00A37519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ins w:id="2289" w:author="Bambi C" w:date="2022-08-31T22:05:00Z">
              <w:r w:rsidRPr="009E33F3">
                <w:rPr>
                  <w:b/>
                  <w:bCs/>
                </w:rPr>
                <w:t>Result</w:t>
              </w:r>
            </w:ins>
            <w:del w:id="2290" w:author="Bambi C" w:date="2022-08-31T22:05:00Z">
              <w:r w:rsidRPr="0013138B" w:rsidDel="0067432F">
                <w:rPr>
                  <w:b/>
                  <w:bCs/>
                </w:rPr>
                <w:delText>Result</w:delText>
              </w:r>
            </w:del>
          </w:p>
        </w:tc>
      </w:tr>
      <w:tr w:rsidR="00E86A7B" w:rsidRPr="00F93B9C" w14:paraId="3FEA049C" w14:textId="77777777" w:rsidTr="00DA7AC3">
        <w:tc>
          <w:tcPr>
            <w:tcW w:w="745" w:type="dxa"/>
            <w:tcPrChange w:id="2291" w:author="Bambi C" w:date="2022-08-31T22:18:00Z">
              <w:tcPr>
                <w:tcW w:w="674" w:type="dxa"/>
              </w:tcPr>
            </w:tcPrChange>
          </w:tcPr>
          <w:p w14:paraId="2C54716E" w14:textId="21183F4A" w:rsidR="00A37519" w:rsidRPr="00C01EC1" w:rsidRDefault="00A37519" w:rsidP="00A37519">
            <w:pPr>
              <w:tabs>
                <w:tab w:val="left" w:pos="1258"/>
              </w:tabs>
              <w:jc w:val="center"/>
            </w:pPr>
            <w:ins w:id="2292" w:author="Bambi C" w:date="2022-08-31T22:05:00Z">
              <w:r w:rsidRPr="00451F5C">
                <w:t>1</w:t>
              </w:r>
            </w:ins>
            <w:del w:id="2293" w:author="Bambi C" w:date="2022-08-31T22:05:00Z">
              <w:r w:rsidRPr="00451F5C" w:rsidDel="0067432F">
                <w:delText>1</w:delText>
              </w:r>
            </w:del>
          </w:p>
        </w:tc>
        <w:tc>
          <w:tcPr>
            <w:tcW w:w="1198" w:type="dxa"/>
            <w:tcPrChange w:id="2294" w:author="Bambi C" w:date="2022-08-31T22:18:00Z">
              <w:tcPr>
                <w:tcW w:w="1991" w:type="dxa"/>
              </w:tcPr>
            </w:tcPrChange>
          </w:tcPr>
          <w:p w14:paraId="4420986E" w14:textId="627D6398" w:rsidR="00A37519" w:rsidRPr="0013138B" w:rsidRDefault="00A37519" w:rsidP="00A37519">
            <w:pPr>
              <w:tabs>
                <w:tab w:val="left" w:pos="1258"/>
              </w:tabs>
            </w:pPr>
            <w:ins w:id="2295" w:author="Bambi C" w:date="2022-08-31T22:05:00Z">
              <w:r>
                <w:t>Exception handling – File not found</w:t>
              </w:r>
            </w:ins>
            <w:del w:id="2296" w:author="Bambi C" w:date="2022-08-31T22:05:00Z">
              <w:r w:rsidDel="0067432F">
                <w:delText xml:space="preserve"> Start program</w:delText>
              </w:r>
            </w:del>
          </w:p>
        </w:tc>
        <w:tc>
          <w:tcPr>
            <w:tcW w:w="6615" w:type="dxa"/>
            <w:tcPrChange w:id="2297" w:author="Bambi C" w:date="2022-08-31T22:18:00Z">
              <w:tcPr>
                <w:tcW w:w="5976" w:type="dxa"/>
              </w:tcPr>
            </w:tcPrChange>
          </w:tcPr>
          <w:p w14:paraId="08E2E4F7" w14:textId="77777777" w:rsidR="00A37519" w:rsidRPr="00DF1F96" w:rsidRDefault="00A37519" w:rsidP="00A37519">
            <w:pPr>
              <w:tabs>
                <w:tab w:val="left" w:pos="1258"/>
              </w:tabs>
              <w:rPr>
                <w:ins w:id="2298" w:author="Bambi C" w:date="2022-08-31T22:05:00Z"/>
                <w:i/>
                <w:iCs w:val="0"/>
              </w:rPr>
            </w:pPr>
            <w:ins w:id="2299" w:author="Bambi C" w:date="2022-08-31T22:05:00Z">
              <w:r w:rsidRPr="00DF1F96">
                <w:rPr>
                  <w:i/>
                  <w:iCs w:val="0"/>
                </w:rPr>
                <w:t>Incorrect file name</w:t>
              </w:r>
            </w:ins>
          </w:p>
          <w:p w14:paraId="03769A0C" w14:textId="77777777" w:rsidR="00A37519" w:rsidRDefault="00A37519" w:rsidP="00A37519">
            <w:pPr>
              <w:tabs>
                <w:tab w:val="left" w:pos="1258"/>
              </w:tabs>
              <w:rPr>
                <w:ins w:id="2300" w:author="Bambi C" w:date="2022-08-31T22:05:00Z"/>
              </w:rPr>
            </w:pPr>
            <w:proofErr w:type="spellStart"/>
            <w:ins w:id="2301" w:author="Bambi C" w:date="2022-08-31T22:05:00Z">
              <w:r>
                <w:t>strFileName</w:t>
              </w:r>
              <w:proofErr w:type="spellEnd"/>
              <w:r>
                <w:t xml:space="preserve"> = “_products.txt”</w:t>
              </w:r>
            </w:ins>
          </w:p>
          <w:p w14:paraId="628D7F27" w14:textId="278D33AD" w:rsidR="00A37519" w:rsidDel="00DC2F88" w:rsidRDefault="00DC2F88" w:rsidP="00A37519">
            <w:pPr>
              <w:tabs>
                <w:tab w:val="left" w:pos="1258"/>
              </w:tabs>
              <w:rPr>
                <w:del w:id="2302" w:author="Bambi C" w:date="2022-08-31T22:05:00Z"/>
              </w:rPr>
            </w:pPr>
            <w:ins w:id="2303" w:author="Bambi C" w:date="2022-08-31T22:16:00Z">
              <w:r w:rsidRPr="00DC2F88">
                <w:drawing>
                  <wp:inline distT="0" distB="0" distL="0" distR="0" wp14:anchorId="6F043AA7" wp14:editId="4088B9F0">
                    <wp:extent cx="3657600" cy="1581912"/>
                    <wp:effectExtent l="0" t="0" r="0" b="0"/>
                    <wp:docPr id="70" name="Picture 7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58191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2304" w:author="Bambi C" w:date="2022-08-31T22:05:00Z">
              <w:r w:rsidR="00A37519" w:rsidRPr="00A8339C" w:rsidDel="0067432F">
                <w:delText>Start program / Open data file and display contents</w:delText>
              </w:r>
            </w:del>
          </w:p>
          <w:p w14:paraId="3F9B8A84" w14:textId="77777777" w:rsidR="00DC2F88" w:rsidRDefault="00DC2F88" w:rsidP="00A37519">
            <w:pPr>
              <w:tabs>
                <w:tab w:val="left" w:pos="1258"/>
              </w:tabs>
              <w:rPr>
                <w:ins w:id="2305" w:author="Bambi C" w:date="2022-08-31T22:16:00Z"/>
              </w:rPr>
            </w:pPr>
          </w:p>
          <w:p w14:paraId="6953F41A" w14:textId="63FD5641" w:rsidR="00A37519" w:rsidDel="0067432F" w:rsidRDefault="00A37519" w:rsidP="00A37519">
            <w:pPr>
              <w:tabs>
                <w:tab w:val="left" w:pos="1258"/>
              </w:tabs>
              <w:rPr>
                <w:del w:id="2306" w:author="Bambi C" w:date="2022-08-31T22:05:00Z"/>
              </w:rPr>
            </w:pPr>
            <w:del w:id="2307" w:author="Bambi C" w:date="2022-08-31T19:36:00Z">
              <w:r w:rsidRPr="003B5A37" w:rsidDel="00E84FC5">
                <w:rPr>
                  <w:noProof/>
                </w:rPr>
                <w:drawing>
                  <wp:inline distT="0" distB="0" distL="0" distR="0" wp14:anchorId="25BD96BB" wp14:editId="447539C8">
                    <wp:extent cx="3657600" cy="3986784"/>
                    <wp:effectExtent l="0" t="0" r="0" b="0"/>
                    <wp:docPr id="22" name="Picture 2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98678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437B6B68" w14:textId="397073D3" w:rsidR="00A37519" w:rsidRPr="0013138B" w:rsidRDefault="00A37519" w:rsidP="00A37519">
            <w:pPr>
              <w:tabs>
                <w:tab w:val="left" w:pos="1258"/>
              </w:tabs>
            </w:pPr>
          </w:p>
        </w:tc>
        <w:tc>
          <w:tcPr>
            <w:tcW w:w="1000" w:type="dxa"/>
            <w:tcPrChange w:id="2308" w:author="Bambi C" w:date="2022-08-31T22:18:00Z">
              <w:tcPr>
                <w:tcW w:w="917" w:type="dxa"/>
              </w:tcPr>
            </w:tcPrChange>
          </w:tcPr>
          <w:p w14:paraId="70D45BE1" w14:textId="20B9EA70" w:rsidR="00A37519" w:rsidRPr="0013138B" w:rsidRDefault="00A37519" w:rsidP="00A37519">
            <w:pPr>
              <w:tabs>
                <w:tab w:val="left" w:pos="1258"/>
              </w:tabs>
              <w:rPr>
                <w:highlight w:val="yellow"/>
              </w:rPr>
            </w:pPr>
            <w:ins w:id="2309" w:author="Bambi C" w:date="2022-08-31T22:05:00Z">
              <w:r w:rsidRPr="00D97317">
                <w:t>Pass</w:t>
              </w:r>
            </w:ins>
            <w:del w:id="2310" w:author="Bambi C" w:date="2022-08-31T22:05:00Z">
              <w:r w:rsidRPr="00D97317" w:rsidDel="0067432F">
                <w:delText>Pass</w:delText>
              </w:r>
            </w:del>
          </w:p>
        </w:tc>
      </w:tr>
      <w:tr w:rsidR="00E86A7B" w:rsidRPr="00F93B9C" w14:paraId="598F071A" w14:textId="77777777" w:rsidTr="00DA7AC3">
        <w:tc>
          <w:tcPr>
            <w:tcW w:w="745" w:type="dxa"/>
            <w:tcPrChange w:id="2311" w:author="Bambi C" w:date="2022-08-31T22:18:00Z">
              <w:tcPr>
                <w:tcW w:w="674" w:type="dxa"/>
              </w:tcPr>
            </w:tcPrChange>
          </w:tcPr>
          <w:p w14:paraId="2CE1E170" w14:textId="63DF89E5" w:rsidR="00A37519" w:rsidRPr="00451F5C" w:rsidRDefault="00A37519" w:rsidP="00A37519">
            <w:pPr>
              <w:tabs>
                <w:tab w:val="left" w:pos="1258"/>
              </w:tabs>
              <w:jc w:val="center"/>
            </w:pPr>
            <w:ins w:id="2312" w:author="Bambi C" w:date="2022-08-31T22:05:00Z">
              <w:r>
                <w:t>2</w:t>
              </w:r>
            </w:ins>
            <w:del w:id="2313" w:author="Bambi C" w:date="2022-08-31T22:05:00Z">
              <w:r w:rsidDel="0067432F">
                <w:delText>2</w:delText>
              </w:r>
            </w:del>
          </w:p>
        </w:tc>
        <w:tc>
          <w:tcPr>
            <w:tcW w:w="1198" w:type="dxa"/>
            <w:tcPrChange w:id="2314" w:author="Bambi C" w:date="2022-08-31T22:18:00Z">
              <w:tcPr>
                <w:tcW w:w="1991" w:type="dxa"/>
              </w:tcPr>
            </w:tcPrChange>
          </w:tcPr>
          <w:p w14:paraId="02A0EDA4" w14:textId="37D3DBA1" w:rsidR="00A37519" w:rsidRPr="0013138B" w:rsidRDefault="00A37519" w:rsidP="00A37519">
            <w:pPr>
              <w:tabs>
                <w:tab w:val="left" w:pos="1258"/>
              </w:tabs>
            </w:pPr>
            <w:ins w:id="2315" w:author="Bambi C" w:date="2022-08-31T22:05:00Z">
              <w:r>
                <w:t>Exception handling – Invalid product name</w:t>
              </w:r>
            </w:ins>
            <w:del w:id="2316" w:author="Bambi C" w:date="2022-08-31T22:05:00Z">
              <w:r w:rsidDel="0067432F">
                <w:delText>Happy flow: Add data, Quit without saving, Save, Reopen file</w:delText>
              </w:r>
            </w:del>
          </w:p>
        </w:tc>
        <w:tc>
          <w:tcPr>
            <w:tcW w:w="6615" w:type="dxa"/>
            <w:tcPrChange w:id="2317" w:author="Bambi C" w:date="2022-08-31T22:18:00Z">
              <w:tcPr>
                <w:tcW w:w="5976" w:type="dxa"/>
              </w:tcPr>
            </w:tcPrChange>
          </w:tcPr>
          <w:p w14:paraId="1745070E" w14:textId="77777777" w:rsidR="00A37519" w:rsidRPr="00DF1F96" w:rsidRDefault="00A37519" w:rsidP="00A37519">
            <w:pPr>
              <w:tabs>
                <w:tab w:val="left" w:pos="1258"/>
              </w:tabs>
              <w:rPr>
                <w:ins w:id="2318" w:author="Bambi C" w:date="2022-08-31T22:05:00Z"/>
                <w:i/>
                <w:iCs w:val="0"/>
              </w:rPr>
            </w:pPr>
            <w:ins w:id="2319" w:author="Bambi C" w:date="2022-08-31T22:05:00Z">
              <w:r w:rsidRPr="00DF1F96">
                <w:rPr>
                  <w:i/>
                  <w:iCs w:val="0"/>
                </w:rPr>
                <w:t>Add data</w:t>
              </w:r>
            </w:ins>
          </w:p>
          <w:p w14:paraId="4E2C5071" w14:textId="77777777" w:rsidR="00A37519" w:rsidRPr="00DF1F96" w:rsidRDefault="00A37519" w:rsidP="00A37519">
            <w:pPr>
              <w:tabs>
                <w:tab w:val="left" w:pos="1258"/>
              </w:tabs>
              <w:rPr>
                <w:ins w:id="2320" w:author="Bambi C" w:date="2022-08-31T22:05:00Z"/>
              </w:rPr>
            </w:pPr>
            <w:ins w:id="2321" w:author="Bambi C" w:date="2022-08-31T22:05:00Z">
              <w:r w:rsidRPr="00DF1F96">
                <w:t>Name</w:t>
              </w:r>
              <w:r>
                <w:t xml:space="preserve"> = 123</w:t>
              </w:r>
            </w:ins>
          </w:p>
          <w:p w14:paraId="6653F83A" w14:textId="27DB5ADA" w:rsidR="00A37519" w:rsidDel="00E86A7B" w:rsidRDefault="00E86A7B" w:rsidP="00A37519">
            <w:pPr>
              <w:tabs>
                <w:tab w:val="left" w:pos="1258"/>
              </w:tabs>
              <w:rPr>
                <w:del w:id="2322" w:author="Bambi C" w:date="2022-08-31T22:05:00Z"/>
              </w:rPr>
            </w:pPr>
            <w:ins w:id="2323" w:author="Bambi C" w:date="2022-08-31T22:17:00Z">
              <w:r w:rsidRPr="00E86A7B">
                <w:drawing>
                  <wp:inline distT="0" distB="0" distL="0" distR="0" wp14:anchorId="25391EE9" wp14:editId="50331DAE">
                    <wp:extent cx="3657600" cy="1508760"/>
                    <wp:effectExtent l="0" t="0" r="0" b="0"/>
                    <wp:docPr id="71" name="Picture 7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50876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2324" w:author="Bambi C" w:date="2022-08-31T22:05:00Z">
              <w:r w:rsidR="00A37519" w:rsidDel="0067432F">
                <w:delText>Add data</w:delText>
              </w:r>
            </w:del>
          </w:p>
          <w:p w14:paraId="0E21D22E" w14:textId="77777777" w:rsidR="00E86A7B" w:rsidRDefault="00E86A7B" w:rsidP="00A37519">
            <w:pPr>
              <w:tabs>
                <w:tab w:val="left" w:pos="1258"/>
              </w:tabs>
              <w:rPr>
                <w:ins w:id="2325" w:author="Bambi C" w:date="2022-08-31T22:17:00Z"/>
              </w:rPr>
            </w:pPr>
          </w:p>
          <w:p w14:paraId="3E66B0D9" w14:textId="626C185E" w:rsidR="00A37519" w:rsidRPr="00451F5C" w:rsidDel="0067432F" w:rsidRDefault="00A37519" w:rsidP="00A37519">
            <w:pPr>
              <w:tabs>
                <w:tab w:val="left" w:pos="1258"/>
              </w:tabs>
              <w:rPr>
                <w:del w:id="2326" w:author="Bambi C" w:date="2022-08-31T22:05:00Z"/>
                <w:i/>
                <w:iCs w:val="0"/>
              </w:rPr>
            </w:pPr>
            <w:del w:id="2327" w:author="Bambi C" w:date="2022-08-31T22:05:00Z">
              <w:r w:rsidDel="0067432F">
                <w:rPr>
                  <w:i/>
                  <w:iCs w:val="0"/>
                </w:rPr>
                <w:delText>Name</w:delText>
              </w:r>
              <w:r w:rsidRPr="00451F5C" w:rsidDel="0067432F">
                <w:rPr>
                  <w:i/>
                  <w:iCs w:val="0"/>
                </w:rPr>
                <w:delText xml:space="preserve">: </w:delText>
              </w:r>
              <w:r w:rsidDel="0067432F">
                <w:rPr>
                  <w:i/>
                  <w:iCs w:val="0"/>
                </w:rPr>
                <w:delText>“Name7”, Circle</w:delText>
              </w:r>
              <w:r w:rsidRPr="00451F5C" w:rsidDel="0067432F">
                <w:rPr>
                  <w:i/>
                  <w:iCs w:val="0"/>
                </w:rPr>
                <w:delText xml:space="preserve">: </w:delText>
              </w:r>
              <w:r w:rsidDel="0067432F">
                <w:rPr>
                  <w:i/>
                  <w:iCs w:val="0"/>
                </w:rPr>
                <w:delText>“Business”, DOB: “1900-7-7”</w:delText>
              </w:r>
            </w:del>
          </w:p>
          <w:p w14:paraId="049B3E44" w14:textId="67EFBF5D" w:rsidR="00A37519" w:rsidRPr="00814710" w:rsidDel="0067432F" w:rsidRDefault="00A37519" w:rsidP="00A37519">
            <w:pPr>
              <w:tabs>
                <w:tab w:val="left" w:pos="1258"/>
              </w:tabs>
              <w:rPr>
                <w:del w:id="2328" w:author="Bambi C" w:date="2022-08-31T22:05:00Z"/>
              </w:rPr>
            </w:pPr>
            <w:del w:id="2329" w:author="Bambi C" w:date="2022-08-31T19:36:00Z">
              <w:r w:rsidRPr="00641E69" w:rsidDel="00E84FC5">
                <w:rPr>
                  <w:noProof/>
                </w:rPr>
                <w:drawing>
                  <wp:inline distT="0" distB="0" distL="0" distR="0" wp14:anchorId="124806DB" wp14:editId="5D1DFB3E">
                    <wp:extent cx="3657600" cy="2980944"/>
                    <wp:effectExtent l="0" t="0" r="0" b="0"/>
                    <wp:docPr id="27" name="Picture 2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98094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52B06A7A" w14:textId="738D3E3B" w:rsidR="00A37519" w:rsidRPr="00814710" w:rsidDel="0067432F" w:rsidRDefault="00A37519" w:rsidP="00A37519">
            <w:pPr>
              <w:tabs>
                <w:tab w:val="left" w:pos="1258"/>
              </w:tabs>
              <w:rPr>
                <w:del w:id="2330" w:author="Bambi C" w:date="2022-08-31T22:05:00Z"/>
              </w:rPr>
            </w:pPr>
          </w:p>
          <w:p w14:paraId="54F1B7DD" w14:textId="6FA1EAE1" w:rsidR="00A37519" w:rsidDel="0067432F" w:rsidRDefault="00A37519" w:rsidP="00A37519">
            <w:pPr>
              <w:tabs>
                <w:tab w:val="left" w:pos="1258"/>
              </w:tabs>
              <w:rPr>
                <w:del w:id="2331" w:author="Bambi C" w:date="2022-08-31T22:05:00Z"/>
              </w:rPr>
            </w:pPr>
            <w:del w:id="2332" w:author="Bambi C" w:date="2022-08-31T22:05:00Z">
              <w:r w:rsidDel="0067432F">
                <w:delText>Quit without saving</w:delText>
              </w:r>
            </w:del>
          </w:p>
          <w:p w14:paraId="5827888D" w14:textId="31BC9A3F" w:rsidR="00A37519" w:rsidDel="0067432F" w:rsidRDefault="00A37519" w:rsidP="00A37519">
            <w:pPr>
              <w:tabs>
                <w:tab w:val="left" w:pos="1258"/>
              </w:tabs>
              <w:rPr>
                <w:del w:id="2333" w:author="Bambi C" w:date="2022-08-31T22:05:00Z"/>
              </w:rPr>
            </w:pPr>
            <w:del w:id="2334" w:author="Bambi C" w:date="2022-08-31T19:36:00Z">
              <w:r w:rsidRPr="00835B53" w:rsidDel="00E84FC5">
                <w:rPr>
                  <w:noProof/>
                </w:rPr>
                <w:drawing>
                  <wp:inline distT="0" distB="0" distL="0" distR="0" wp14:anchorId="2808197D" wp14:editId="7F8C7550">
                    <wp:extent cx="3657600" cy="3520440"/>
                    <wp:effectExtent l="0" t="0" r="0" b="0"/>
                    <wp:docPr id="31" name="Picture 3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52044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7FAE7F4E" w14:textId="2B763AEE" w:rsidR="00A37519" w:rsidDel="0067432F" w:rsidRDefault="00A37519" w:rsidP="00A37519">
            <w:pPr>
              <w:tabs>
                <w:tab w:val="left" w:pos="1258"/>
              </w:tabs>
              <w:rPr>
                <w:del w:id="2335" w:author="Bambi C" w:date="2022-08-31T22:05:00Z"/>
              </w:rPr>
            </w:pPr>
          </w:p>
          <w:p w14:paraId="6456DDBA" w14:textId="5AAB9F89" w:rsidR="00A37519" w:rsidDel="0067432F" w:rsidRDefault="00A37519" w:rsidP="00A37519">
            <w:pPr>
              <w:tabs>
                <w:tab w:val="left" w:pos="1258"/>
              </w:tabs>
              <w:rPr>
                <w:del w:id="2336" w:author="Bambi C" w:date="2022-08-31T22:05:00Z"/>
              </w:rPr>
            </w:pPr>
            <w:del w:id="2337" w:author="Bambi C" w:date="2022-08-31T22:05:00Z">
              <w:r w:rsidDel="0067432F">
                <w:delText>Save file</w:delText>
              </w:r>
            </w:del>
          </w:p>
          <w:p w14:paraId="7385154A" w14:textId="05143672" w:rsidR="00A37519" w:rsidDel="0067432F" w:rsidRDefault="00A37519" w:rsidP="00A37519">
            <w:pPr>
              <w:tabs>
                <w:tab w:val="left" w:pos="1258"/>
              </w:tabs>
              <w:rPr>
                <w:del w:id="2338" w:author="Bambi C" w:date="2022-08-31T22:05:00Z"/>
              </w:rPr>
            </w:pPr>
            <w:del w:id="2339" w:author="Bambi C" w:date="2022-08-31T19:36:00Z">
              <w:r w:rsidRPr="005745A7" w:rsidDel="00E84FC5">
                <w:rPr>
                  <w:noProof/>
                </w:rPr>
                <w:drawing>
                  <wp:inline distT="0" distB="0" distL="0" distR="0" wp14:anchorId="3B3E1681" wp14:editId="5FFEB422">
                    <wp:extent cx="3657600" cy="1975104"/>
                    <wp:effectExtent l="0" t="0" r="0" b="0"/>
                    <wp:docPr id="34" name="Picture 3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9751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538EA73A" w14:textId="73796790" w:rsidR="00A37519" w:rsidDel="0067432F" w:rsidRDefault="00A37519" w:rsidP="00A37519">
            <w:pPr>
              <w:tabs>
                <w:tab w:val="left" w:pos="1258"/>
              </w:tabs>
              <w:rPr>
                <w:del w:id="2340" w:author="Bambi C" w:date="2022-08-31T22:05:00Z"/>
              </w:rPr>
            </w:pPr>
          </w:p>
          <w:p w14:paraId="22B232EA" w14:textId="39B262FB" w:rsidR="00A37519" w:rsidDel="0067432F" w:rsidRDefault="00A37519" w:rsidP="00A37519">
            <w:pPr>
              <w:tabs>
                <w:tab w:val="left" w:pos="1258"/>
              </w:tabs>
              <w:rPr>
                <w:del w:id="2341" w:author="Bambi C" w:date="2022-08-31T22:05:00Z"/>
              </w:rPr>
            </w:pPr>
            <w:del w:id="2342" w:author="Bambi C" w:date="2022-08-31T22:05:00Z">
              <w:r w:rsidDel="0067432F">
                <w:delText>Reopen file</w:delText>
              </w:r>
            </w:del>
          </w:p>
          <w:p w14:paraId="2958027E" w14:textId="0B8C0FC1" w:rsidR="00A37519" w:rsidDel="0067432F" w:rsidRDefault="00A37519" w:rsidP="00A37519">
            <w:pPr>
              <w:tabs>
                <w:tab w:val="left" w:pos="1258"/>
              </w:tabs>
              <w:rPr>
                <w:del w:id="2343" w:author="Bambi C" w:date="2022-08-31T22:05:00Z"/>
              </w:rPr>
            </w:pPr>
            <w:del w:id="2344" w:author="Bambi C" w:date="2022-08-31T19:36:00Z">
              <w:r w:rsidRPr="00696D05" w:rsidDel="00E84FC5">
                <w:rPr>
                  <w:noProof/>
                </w:rPr>
                <w:drawing>
                  <wp:inline distT="0" distB="0" distL="0" distR="0" wp14:anchorId="08938679" wp14:editId="65412964">
                    <wp:extent cx="3657600" cy="2980944"/>
                    <wp:effectExtent l="0" t="0" r="0" b="0"/>
                    <wp:docPr id="35" name="Picture 3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98094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78178FC2" w14:textId="0A909B68" w:rsidR="00A37519" w:rsidRPr="0013138B" w:rsidRDefault="00A37519" w:rsidP="00A37519">
            <w:pPr>
              <w:tabs>
                <w:tab w:val="left" w:pos="1258"/>
              </w:tabs>
            </w:pPr>
          </w:p>
        </w:tc>
        <w:tc>
          <w:tcPr>
            <w:tcW w:w="1000" w:type="dxa"/>
            <w:tcPrChange w:id="2345" w:author="Bambi C" w:date="2022-08-31T22:18:00Z">
              <w:tcPr>
                <w:tcW w:w="917" w:type="dxa"/>
              </w:tcPr>
            </w:tcPrChange>
          </w:tcPr>
          <w:p w14:paraId="3AF304A1" w14:textId="02A3F136" w:rsidR="00A37519" w:rsidRPr="0013138B" w:rsidRDefault="00A37519" w:rsidP="00A37519">
            <w:pPr>
              <w:tabs>
                <w:tab w:val="left" w:pos="1258"/>
              </w:tabs>
            </w:pPr>
            <w:ins w:id="2346" w:author="Bambi C" w:date="2022-08-31T22:05:00Z">
              <w:r w:rsidRPr="00DB5EDB">
                <w:t>Pass</w:t>
              </w:r>
            </w:ins>
            <w:del w:id="2347" w:author="Bambi C" w:date="2022-08-31T22:05:00Z">
              <w:r w:rsidRPr="00DB5EDB" w:rsidDel="0067432F">
                <w:delText>Pass</w:delText>
              </w:r>
            </w:del>
          </w:p>
        </w:tc>
      </w:tr>
      <w:tr w:rsidR="00E86A7B" w:rsidRPr="00F93B9C" w14:paraId="6585BB70" w14:textId="77777777" w:rsidTr="00DA7AC3">
        <w:tc>
          <w:tcPr>
            <w:tcW w:w="745" w:type="dxa"/>
            <w:tcPrChange w:id="2348" w:author="Bambi C" w:date="2022-08-31T22:18:00Z">
              <w:tcPr>
                <w:tcW w:w="674" w:type="dxa"/>
              </w:tcPr>
            </w:tcPrChange>
          </w:tcPr>
          <w:p w14:paraId="24D08DE5" w14:textId="6FC7A086" w:rsidR="00A37519" w:rsidRPr="00451F5C" w:rsidRDefault="00A37519" w:rsidP="00A37519">
            <w:pPr>
              <w:tabs>
                <w:tab w:val="left" w:pos="1258"/>
              </w:tabs>
              <w:jc w:val="center"/>
            </w:pPr>
            <w:ins w:id="2349" w:author="Bambi C" w:date="2022-08-31T22:05:00Z">
              <w:r>
                <w:t>3</w:t>
              </w:r>
            </w:ins>
            <w:del w:id="2350" w:author="Bambi C" w:date="2022-08-31T22:05:00Z">
              <w:r w:rsidDel="0067432F">
                <w:delText>3</w:delText>
              </w:r>
            </w:del>
          </w:p>
        </w:tc>
        <w:tc>
          <w:tcPr>
            <w:tcW w:w="1198" w:type="dxa"/>
            <w:tcPrChange w:id="2351" w:author="Bambi C" w:date="2022-08-31T22:18:00Z">
              <w:tcPr>
                <w:tcW w:w="1991" w:type="dxa"/>
              </w:tcPr>
            </w:tcPrChange>
          </w:tcPr>
          <w:p w14:paraId="206675B2" w14:textId="61D42D32" w:rsidR="00A37519" w:rsidRPr="0013138B" w:rsidRDefault="00A37519" w:rsidP="00A37519">
            <w:pPr>
              <w:tabs>
                <w:tab w:val="left" w:pos="1258"/>
              </w:tabs>
            </w:pPr>
            <w:ins w:id="2352" w:author="Bambi C" w:date="2022-08-31T22:05:00Z">
              <w:r>
                <w:t xml:space="preserve">Exception handling – Invalid product price </w:t>
              </w:r>
            </w:ins>
            <w:del w:id="2353" w:author="Bambi C" w:date="2022-08-31T22:05:00Z">
              <w:r w:rsidDel="0067432F">
                <w:delText xml:space="preserve">Error flow:  File not found </w:delText>
              </w:r>
            </w:del>
          </w:p>
        </w:tc>
        <w:tc>
          <w:tcPr>
            <w:tcW w:w="6615" w:type="dxa"/>
            <w:tcPrChange w:id="2354" w:author="Bambi C" w:date="2022-08-31T22:18:00Z">
              <w:tcPr>
                <w:tcW w:w="5976" w:type="dxa"/>
              </w:tcPr>
            </w:tcPrChange>
          </w:tcPr>
          <w:p w14:paraId="2EC27FF0" w14:textId="77777777" w:rsidR="00A37519" w:rsidRPr="00DF1F96" w:rsidRDefault="00A37519" w:rsidP="00A37519">
            <w:pPr>
              <w:tabs>
                <w:tab w:val="left" w:pos="1258"/>
              </w:tabs>
              <w:rPr>
                <w:ins w:id="2355" w:author="Bambi C" w:date="2022-08-31T22:05:00Z"/>
                <w:i/>
                <w:iCs w:val="0"/>
              </w:rPr>
            </w:pPr>
            <w:ins w:id="2356" w:author="Bambi C" w:date="2022-08-31T22:05:00Z">
              <w:r w:rsidRPr="00DF1F96">
                <w:rPr>
                  <w:i/>
                  <w:iCs w:val="0"/>
                </w:rPr>
                <w:t>Add data</w:t>
              </w:r>
            </w:ins>
          </w:p>
          <w:p w14:paraId="4AB89D2C" w14:textId="32F4281D" w:rsidR="00A37519" w:rsidRDefault="00A37519" w:rsidP="00A37519">
            <w:pPr>
              <w:tabs>
                <w:tab w:val="left" w:pos="1258"/>
              </w:tabs>
              <w:rPr>
                <w:ins w:id="2357" w:author="Bambi C" w:date="2022-08-31T22:05:00Z"/>
              </w:rPr>
            </w:pPr>
            <w:ins w:id="2358" w:author="Bambi C" w:date="2022-08-31T22:05:00Z">
              <w:r>
                <w:t>Price = -5</w:t>
              </w:r>
            </w:ins>
          </w:p>
          <w:p w14:paraId="6BA9ABF8" w14:textId="5630AC87" w:rsidR="00A37519" w:rsidDel="00DA7AC3" w:rsidRDefault="00DA7AC3" w:rsidP="00A37519">
            <w:pPr>
              <w:tabs>
                <w:tab w:val="left" w:pos="1258"/>
              </w:tabs>
              <w:rPr>
                <w:del w:id="2359" w:author="Bambi C" w:date="2022-08-31T22:05:00Z"/>
              </w:rPr>
            </w:pPr>
            <w:ins w:id="2360" w:author="Bambi C" w:date="2022-08-31T22:18:00Z">
              <w:r w:rsidRPr="00DA7AC3">
                <w:drawing>
                  <wp:inline distT="0" distB="0" distL="0" distR="0" wp14:anchorId="2457A4AA" wp14:editId="401757D4">
                    <wp:extent cx="3657600" cy="1197864"/>
                    <wp:effectExtent l="0" t="0" r="0" b="0"/>
                    <wp:docPr id="72" name="Picture 7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19786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2361" w:author="Bambi C" w:date="2022-08-31T22:05:00Z">
              <w:r w:rsidR="00A37519" w:rsidDel="0067432F">
                <w:delText>Change default_file_str to “BadAppData.dat”</w:delText>
              </w:r>
            </w:del>
          </w:p>
          <w:p w14:paraId="4072195F" w14:textId="77777777" w:rsidR="00DA7AC3" w:rsidRDefault="00DA7AC3" w:rsidP="00A37519">
            <w:pPr>
              <w:tabs>
                <w:tab w:val="left" w:pos="1258"/>
              </w:tabs>
              <w:rPr>
                <w:ins w:id="2362" w:author="Bambi C" w:date="2022-08-31T22:18:00Z"/>
              </w:rPr>
            </w:pPr>
          </w:p>
          <w:p w14:paraId="67372AF3" w14:textId="1873D517" w:rsidR="00A37519" w:rsidDel="0067432F" w:rsidRDefault="00A37519" w:rsidP="00A37519">
            <w:pPr>
              <w:tabs>
                <w:tab w:val="left" w:pos="1258"/>
              </w:tabs>
              <w:rPr>
                <w:del w:id="2363" w:author="Bambi C" w:date="2022-08-31T22:05:00Z"/>
              </w:rPr>
            </w:pPr>
            <w:del w:id="2364" w:author="Bambi C" w:date="2022-08-31T19:36:00Z">
              <w:r w:rsidRPr="00F05E24" w:rsidDel="00E84FC5">
                <w:rPr>
                  <w:noProof/>
                </w:rPr>
                <w:drawing>
                  <wp:inline distT="0" distB="0" distL="0" distR="0" wp14:anchorId="57D10069" wp14:editId="4CF954BF">
                    <wp:extent cx="3657600" cy="3054096"/>
                    <wp:effectExtent l="0" t="0" r="0" b="0"/>
                    <wp:docPr id="38" name="Picture 3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05409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2BF05BFF" w14:textId="77777777" w:rsidR="00A37519" w:rsidRPr="0013138B" w:rsidRDefault="00A37519" w:rsidP="00A37519">
            <w:pPr>
              <w:tabs>
                <w:tab w:val="left" w:pos="1258"/>
              </w:tabs>
            </w:pPr>
          </w:p>
        </w:tc>
        <w:tc>
          <w:tcPr>
            <w:tcW w:w="1000" w:type="dxa"/>
            <w:tcPrChange w:id="2365" w:author="Bambi C" w:date="2022-08-31T22:18:00Z">
              <w:tcPr>
                <w:tcW w:w="917" w:type="dxa"/>
              </w:tcPr>
            </w:tcPrChange>
          </w:tcPr>
          <w:p w14:paraId="3F0608A0" w14:textId="5ADF851D" w:rsidR="00A37519" w:rsidRPr="0013138B" w:rsidRDefault="00A37519" w:rsidP="00A37519">
            <w:pPr>
              <w:tabs>
                <w:tab w:val="left" w:pos="1258"/>
              </w:tabs>
              <w:rPr>
                <w:highlight w:val="yellow"/>
              </w:rPr>
            </w:pPr>
            <w:ins w:id="2366" w:author="Bambi C" w:date="2022-08-31T22:05:00Z">
              <w:r w:rsidRPr="00EC260A">
                <w:t>Pass</w:t>
              </w:r>
            </w:ins>
            <w:del w:id="2367" w:author="Bambi C" w:date="2022-08-31T22:05:00Z">
              <w:r w:rsidRPr="00EC260A" w:rsidDel="0067432F">
                <w:delText>Pass</w:delText>
              </w:r>
            </w:del>
          </w:p>
        </w:tc>
      </w:tr>
      <w:tr w:rsidR="00DC2F88" w:rsidRPr="00F93B9C" w14:paraId="3034FE38" w14:textId="77777777" w:rsidTr="00DA7AC3">
        <w:tc>
          <w:tcPr>
            <w:tcW w:w="745" w:type="dxa"/>
            <w:tcPrChange w:id="2368" w:author="Bambi C" w:date="2022-08-31T22:18:00Z">
              <w:tcPr>
                <w:tcW w:w="674" w:type="dxa"/>
              </w:tcPr>
            </w:tcPrChange>
          </w:tcPr>
          <w:p w14:paraId="18350706" w14:textId="187C5FC8" w:rsidR="00A37519" w:rsidRDefault="00A37519" w:rsidP="00A37519">
            <w:pPr>
              <w:tabs>
                <w:tab w:val="left" w:pos="1258"/>
              </w:tabs>
              <w:jc w:val="center"/>
            </w:pPr>
            <w:ins w:id="2369" w:author="Bambi C" w:date="2022-08-31T22:05:00Z">
              <w:r>
                <w:t>4</w:t>
              </w:r>
            </w:ins>
            <w:del w:id="2370" w:author="Bambi C" w:date="2022-08-31T22:05:00Z">
              <w:r w:rsidDel="0067432F">
                <w:delText>4</w:delText>
              </w:r>
            </w:del>
          </w:p>
        </w:tc>
        <w:tc>
          <w:tcPr>
            <w:tcW w:w="1198" w:type="dxa"/>
            <w:tcPrChange w:id="2371" w:author="Bambi C" w:date="2022-08-31T22:18:00Z">
              <w:tcPr>
                <w:tcW w:w="1991" w:type="dxa"/>
              </w:tcPr>
            </w:tcPrChange>
          </w:tcPr>
          <w:p w14:paraId="012E7485" w14:textId="7BC6BD3C" w:rsidR="00A37519" w:rsidDel="0067432F" w:rsidRDefault="00A37519" w:rsidP="00A37519">
            <w:pPr>
              <w:tabs>
                <w:tab w:val="left" w:pos="1258"/>
              </w:tabs>
              <w:rPr>
                <w:del w:id="2372" w:author="Bambi C" w:date="2022-08-31T22:05:00Z"/>
              </w:rPr>
            </w:pPr>
            <w:ins w:id="2373" w:author="Bambi C" w:date="2022-08-31T22:05:00Z">
              <w:r>
                <w:t>Happy journey flow</w:t>
              </w:r>
            </w:ins>
            <w:del w:id="2374" w:author="Bambi C" w:date="2022-08-31T22:05:00Z">
              <w:r w:rsidDel="0067432F">
                <w:delText>Error flow:  Add bad VIP data</w:delText>
              </w:r>
            </w:del>
          </w:p>
          <w:p w14:paraId="455B22EF" w14:textId="2869BEBA" w:rsidR="00A37519" w:rsidRDefault="00A37519" w:rsidP="00A37519">
            <w:pPr>
              <w:tabs>
                <w:tab w:val="left" w:pos="1258"/>
              </w:tabs>
            </w:pPr>
            <w:del w:id="2375" w:author="Bambi C" w:date="2022-08-31T22:05:00Z">
              <w:r w:rsidDel="0067432F">
                <w:delText xml:space="preserve"> </w:delText>
              </w:r>
            </w:del>
          </w:p>
        </w:tc>
        <w:tc>
          <w:tcPr>
            <w:tcW w:w="6615" w:type="dxa"/>
            <w:shd w:val="clear" w:color="auto" w:fill="auto"/>
            <w:tcPrChange w:id="2376" w:author="Bambi C" w:date="2022-08-31T22:18:00Z">
              <w:tcPr>
                <w:tcW w:w="5976" w:type="dxa"/>
                <w:shd w:val="clear" w:color="auto" w:fill="auto"/>
              </w:tcPr>
            </w:tcPrChange>
          </w:tcPr>
          <w:p w14:paraId="015D3E84" w14:textId="77777777" w:rsidR="00A37519" w:rsidRPr="00DF1F96" w:rsidRDefault="00A37519" w:rsidP="00A37519">
            <w:pPr>
              <w:tabs>
                <w:tab w:val="left" w:pos="1258"/>
              </w:tabs>
              <w:rPr>
                <w:ins w:id="2377" w:author="Bambi C" w:date="2022-08-31T22:05:00Z"/>
                <w:i/>
                <w:iCs w:val="0"/>
              </w:rPr>
            </w:pPr>
            <w:ins w:id="2378" w:author="Bambi C" w:date="2022-08-31T22:05:00Z">
              <w:r w:rsidRPr="00DF1F96">
                <w:rPr>
                  <w:i/>
                  <w:iCs w:val="0"/>
                </w:rPr>
                <w:t>Open file</w:t>
              </w:r>
            </w:ins>
          </w:p>
          <w:p w14:paraId="71340C97" w14:textId="55B2ECEC" w:rsidR="00A37519" w:rsidRDefault="00146801" w:rsidP="00A37519">
            <w:pPr>
              <w:tabs>
                <w:tab w:val="left" w:pos="1258"/>
              </w:tabs>
              <w:rPr>
                <w:ins w:id="2379" w:author="Bambi C" w:date="2022-08-31T22:05:00Z"/>
              </w:rPr>
            </w:pPr>
            <w:ins w:id="2380" w:author="Bambi C" w:date="2022-08-31T22:08:00Z">
              <w:r w:rsidRPr="00146801">
                <w:drawing>
                  <wp:inline distT="0" distB="0" distL="0" distR="0" wp14:anchorId="4C37F12D" wp14:editId="4F93EFD5">
                    <wp:extent cx="3657600" cy="1508760"/>
                    <wp:effectExtent l="0" t="0" r="0" b="0"/>
                    <wp:docPr id="61" name="Picture 6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50876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74D402DC" w14:textId="77777777" w:rsidR="00A37519" w:rsidRDefault="00A37519" w:rsidP="00A37519">
            <w:pPr>
              <w:tabs>
                <w:tab w:val="left" w:pos="1258"/>
              </w:tabs>
              <w:rPr>
                <w:ins w:id="2381" w:author="Bambi C" w:date="2022-08-31T22:05:00Z"/>
              </w:rPr>
            </w:pPr>
          </w:p>
          <w:p w14:paraId="047EA923" w14:textId="77777777" w:rsidR="00A37519" w:rsidRPr="00DF1F96" w:rsidRDefault="00A37519" w:rsidP="00A37519">
            <w:pPr>
              <w:tabs>
                <w:tab w:val="left" w:pos="1258"/>
              </w:tabs>
              <w:rPr>
                <w:ins w:id="2382" w:author="Bambi C" w:date="2022-08-31T22:05:00Z"/>
                <w:i/>
                <w:iCs w:val="0"/>
              </w:rPr>
            </w:pPr>
            <w:ins w:id="2383" w:author="Bambi C" w:date="2022-08-31T22:05:00Z">
              <w:r w:rsidRPr="00DF1F96">
                <w:rPr>
                  <w:i/>
                  <w:iCs w:val="0"/>
                </w:rPr>
                <w:t>Show current list of products</w:t>
              </w:r>
            </w:ins>
          </w:p>
          <w:p w14:paraId="0A2B56E5" w14:textId="3DF73AC3" w:rsidR="00A37519" w:rsidRDefault="006F2430" w:rsidP="00A37519">
            <w:pPr>
              <w:tabs>
                <w:tab w:val="left" w:pos="1258"/>
              </w:tabs>
              <w:rPr>
                <w:ins w:id="2384" w:author="Bambi C" w:date="2022-08-31T22:05:00Z"/>
              </w:rPr>
            </w:pPr>
            <w:ins w:id="2385" w:author="Bambi C" w:date="2022-08-31T22:09:00Z">
              <w:r w:rsidRPr="006F2430">
                <w:lastRenderedPageBreak/>
                <w:drawing>
                  <wp:inline distT="0" distB="0" distL="0" distR="0" wp14:anchorId="50960F19" wp14:editId="2C7097F3">
                    <wp:extent cx="3657600" cy="2203704"/>
                    <wp:effectExtent l="0" t="0" r="0" b="0"/>
                    <wp:docPr id="62" name="Picture 6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037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BB144FE" w14:textId="77777777" w:rsidR="00A37519" w:rsidRDefault="00A37519" w:rsidP="00A37519">
            <w:pPr>
              <w:tabs>
                <w:tab w:val="left" w:pos="1258"/>
              </w:tabs>
              <w:rPr>
                <w:ins w:id="2386" w:author="Bambi C" w:date="2022-08-31T22:13:00Z"/>
              </w:rPr>
            </w:pPr>
          </w:p>
          <w:p w14:paraId="1527E251" w14:textId="62E30A72" w:rsidR="00693D34" w:rsidRDefault="00693D34" w:rsidP="00A37519">
            <w:pPr>
              <w:tabs>
                <w:tab w:val="left" w:pos="1258"/>
              </w:tabs>
              <w:rPr>
                <w:ins w:id="2387" w:author="Bambi C" w:date="2022-08-31T22:13:00Z"/>
              </w:rPr>
            </w:pPr>
            <w:ins w:id="2388" w:author="Bambi C" w:date="2022-08-31T22:13:00Z">
              <w:r>
                <w:t>File: products.txt</w:t>
              </w:r>
            </w:ins>
          </w:p>
          <w:p w14:paraId="51AD425D" w14:textId="2A3E2058" w:rsidR="00693D34" w:rsidRDefault="00693D34" w:rsidP="00A37519">
            <w:pPr>
              <w:tabs>
                <w:tab w:val="left" w:pos="1258"/>
              </w:tabs>
              <w:rPr>
                <w:ins w:id="2389" w:author="Bambi C" w:date="2022-08-31T22:13:00Z"/>
              </w:rPr>
            </w:pPr>
            <w:ins w:id="2390" w:author="Bambi C" w:date="2022-08-31T22:13:00Z">
              <w:r w:rsidRPr="00693D34">
                <w:drawing>
                  <wp:inline distT="0" distB="0" distL="0" distR="0" wp14:anchorId="2C6BAA7C" wp14:editId="70116DC6">
                    <wp:extent cx="3657600" cy="1581912"/>
                    <wp:effectExtent l="0" t="0" r="0" b="0"/>
                    <wp:docPr id="67" name="Picture 6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58191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46F9D16C" w14:textId="77777777" w:rsidR="00693D34" w:rsidRDefault="00693D34" w:rsidP="00A37519">
            <w:pPr>
              <w:tabs>
                <w:tab w:val="left" w:pos="1258"/>
              </w:tabs>
              <w:rPr>
                <w:ins w:id="2391" w:author="Bambi C" w:date="2022-08-31T22:05:00Z"/>
              </w:rPr>
            </w:pPr>
          </w:p>
          <w:p w14:paraId="1AB087C9" w14:textId="77777777" w:rsidR="00A37519" w:rsidRPr="00DF1F96" w:rsidRDefault="00A37519" w:rsidP="00A37519">
            <w:pPr>
              <w:tabs>
                <w:tab w:val="left" w:pos="1258"/>
              </w:tabs>
              <w:rPr>
                <w:ins w:id="2392" w:author="Bambi C" w:date="2022-08-31T22:05:00Z"/>
                <w:i/>
                <w:iCs w:val="0"/>
              </w:rPr>
            </w:pPr>
            <w:ins w:id="2393" w:author="Bambi C" w:date="2022-08-31T22:05:00Z">
              <w:r w:rsidRPr="00DF1F96">
                <w:rPr>
                  <w:i/>
                  <w:iCs w:val="0"/>
                </w:rPr>
                <w:t>Add valid item to products list</w:t>
              </w:r>
            </w:ins>
          </w:p>
          <w:p w14:paraId="0155F6C0" w14:textId="77777777" w:rsidR="00A37519" w:rsidRDefault="00A37519" w:rsidP="00A37519">
            <w:pPr>
              <w:tabs>
                <w:tab w:val="left" w:pos="1258"/>
              </w:tabs>
              <w:rPr>
                <w:ins w:id="2394" w:author="Bambi C" w:date="2022-08-31T22:05:00Z"/>
              </w:rPr>
            </w:pPr>
            <w:ins w:id="2395" w:author="Bambi C" w:date="2022-08-31T22:05:00Z">
              <w:r w:rsidRPr="00DF1F96">
                <w:t>Name</w:t>
              </w:r>
              <w:r>
                <w:t xml:space="preserve"> = NewItem1</w:t>
              </w:r>
            </w:ins>
          </w:p>
          <w:p w14:paraId="59E7D739" w14:textId="77777777" w:rsidR="00A37519" w:rsidRDefault="00A37519" w:rsidP="00A37519">
            <w:pPr>
              <w:tabs>
                <w:tab w:val="left" w:pos="1258"/>
              </w:tabs>
              <w:rPr>
                <w:ins w:id="2396" w:author="Bambi C" w:date="2022-08-31T22:05:00Z"/>
              </w:rPr>
            </w:pPr>
            <w:ins w:id="2397" w:author="Bambi C" w:date="2022-08-31T22:05:00Z">
              <w:r>
                <w:t>Price = 5</w:t>
              </w:r>
            </w:ins>
          </w:p>
          <w:p w14:paraId="2E389DBF" w14:textId="57898C28" w:rsidR="00A37519" w:rsidRDefault="001B0C2C" w:rsidP="00A37519">
            <w:pPr>
              <w:tabs>
                <w:tab w:val="left" w:pos="1258"/>
              </w:tabs>
              <w:rPr>
                <w:ins w:id="2398" w:author="Bambi C" w:date="2022-08-31T22:05:00Z"/>
              </w:rPr>
            </w:pPr>
            <w:ins w:id="2399" w:author="Bambi C" w:date="2022-08-31T22:10:00Z">
              <w:r w:rsidRPr="001B0C2C">
                <w:drawing>
                  <wp:inline distT="0" distB="0" distL="0" distR="0" wp14:anchorId="52D2BBDD" wp14:editId="4A4714A4">
                    <wp:extent cx="3657600" cy="2130552"/>
                    <wp:effectExtent l="0" t="0" r="0" b="0"/>
                    <wp:docPr id="63" name="Picture 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1305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4D0866E0" w14:textId="77777777" w:rsidR="00A37519" w:rsidRPr="00DF1F96" w:rsidRDefault="00A37519" w:rsidP="00A37519">
            <w:pPr>
              <w:tabs>
                <w:tab w:val="left" w:pos="1258"/>
              </w:tabs>
              <w:rPr>
                <w:ins w:id="2400" w:author="Bambi C" w:date="2022-08-31T22:05:00Z"/>
                <w:iCs w:val="0"/>
              </w:rPr>
            </w:pPr>
          </w:p>
          <w:p w14:paraId="565F8BF2" w14:textId="77777777" w:rsidR="00A37519" w:rsidRPr="00DF1F96" w:rsidRDefault="00A37519" w:rsidP="00A37519">
            <w:pPr>
              <w:tabs>
                <w:tab w:val="left" w:pos="1258"/>
              </w:tabs>
              <w:rPr>
                <w:ins w:id="2401" w:author="Bambi C" w:date="2022-08-31T22:05:00Z"/>
                <w:i/>
                <w:iCs w:val="0"/>
              </w:rPr>
            </w:pPr>
            <w:ins w:id="2402" w:author="Bambi C" w:date="2022-08-31T22:05:00Z">
              <w:r w:rsidRPr="00DF1F96">
                <w:rPr>
                  <w:i/>
                  <w:iCs w:val="0"/>
                </w:rPr>
                <w:t>Show current list of products</w:t>
              </w:r>
            </w:ins>
          </w:p>
          <w:p w14:paraId="2A88A453" w14:textId="4BF5E272" w:rsidR="00A37519" w:rsidRDefault="0093299B" w:rsidP="00A37519">
            <w:pPr>
              <w:tabs>
                <w:tab w:val="left" w:pos="1258"/>
              </w:tabs>
              <w:rPr>
                <w:ins w:id="2403" w:author="Bambi C" w:date="2022-08-31T22:05:00Z"/>
              </w:rPr>
            </w:pPr>
            <w:ins w:id="2404" w:author="Bambi C" w:date="2022-08-31T22:10:00Z">
              <w:r w:rsidRPr="0093299B">
                <w:lastRenderedPageBreak/>
                <w:drawing>
                  <wp:inline distT="0" distB="0" distL="0" distR="0" wp14:anchorId="32FCFA32" wp14:editId="73E134CC">
                    <wp:extent cx="3657600" cy="2130552"/>
                    <wp:effectExtent l="0" t="0" r="0" b="0"/>
                    <wp:docPr id="64" name="Picture 6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1305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5714BCB9" w14:textId="77777777" w:rsidR="00A37519" w:rsidRDefault="00A37519" w:rsidP="00A37519">
            <w:pPr>
              <w:tabs>
                <w:tab w:val="left" w:pos="1258"/>
              </w:tabs>
              <w:rPr>
                <w:ins w:id="2405" w:author="Bambi C" w:date="2022-08-31T22:05:00Z"/>
              </w:rPr>
            </w:pPr>
          </w:p>
          <w:p w14:paraId="5198E45D" w14:textId="77777777" w:rsidR="00A37519" w:rsidRPr="00DF1F96" w:rsidRDefault="00A37519" w:rsidP="00A37519">
            <w:pPr>
              <w:tabs>
                <w:tab w:val="left" w:pos="1258"/>
              </w:tabs>
              <w:rPr>
                <w:ins w:id="2406" w:author="Bambi C" w:date="2022-08-31T22:05:00Z"/>
                <w:i/>
                <w:iCs w:val="0"/>
              </w:rPr>
            </w:pPr>
            <w:ins w:id="2407" w:author="Bambi C" w:date="2022-08-31T22:05:00Z">
              <w:r w:rsidRPr="00DF1F96">
                <w:rPr>
                  <w:i/>
                  <w:iCs w:val="0"/>
                </w:rPr>
                <w:t>Save data to file</w:t>
              </w:r>
            </w:ins>
          </w:p>
          <w:p w14:paraId="717DB7D9" w14:textId="0AAEB052" w:rsidR="00A37519" w:rsidRPr="00944E18" w:rsidRDefault="00CE5E83" w:rsidP="00A37519">
            <w:pPr>
              <w:tabs>
                <w:tab w:val="left" w:pos="1258"/>
              </w:tabs>
              <w:rPr>
                <w:ins w:id="2408" w:author="Bambi C" w:date="2022-08-31T22:05:00Z"/>
              </w:rPr>
            </w:pPr>
            <w:ins w:id="2409" w:author="Bambi C" w:date="2022-08-31T22:15:00Z">
              <w:r w:rsidRPr="00CE5E83">
                <w:drawing>
                  <wp:inline distT="0" distB="0" distL="0" distR="0" wp14:anchorId="6AAEF8E0" wp14:editId="3C4F0785">
                    <wp:extent cx="3657600" cy="1581912"/>
                    <wp:effectExtent l="0" t="0" r="0" b="0"/>
                    <wp:docPr id="68" name="Picture 6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58191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1C98A1B6" w14:textId="5681CAA4" w:rsidR="00A37519" w:rsidDel="00342CF8" w:rsidRDefault="00A37519" w:rsidP="00A37519">
            <w:pPr>
              <w:tabs>
                <w:tab w:val="left" w:pos="1258"/>
              </w:tabs>
              <w:rPr>
                <w:del w:id="2410" w:author="Bambi C" w:date="2022-08-31T22:05:00Z"/>
              </w:rPr>
            </w:pPr>
            <w:del w:id="2411" w:author="Bambi C" w:date="2022-08-31T22:05:00Z">
              <w:r w:rsidRPr="00D64A3F" w:rsidDel="0067432F">
                <w:delText>Add data</w:delText>
              </w:r>
            </w:del>
          </w:p>
          <w:p w14:paraId="00DBF252" w14:textId="30E9B052" w:rsidR="00342CF8" w:rsidRDefault="00342CF8" w:rsidP="00A37519">
            <w:pPr>
              <w:tabs>
                <w:tab w:val="left" w:pos="1258"/>
              </w:tabs>
              <w:rPr>
                <w:ins w:id="2412" w:author="Bambi C" w:date="2022-08-31T22:12:00Z"/>
              </w:rPr>
            </w:pPr>
          </w:p>
          <w:p w14:paraId="72B9FD60" w14:textId="31DE8243" w:rsidR="006023E1" w:rsidRDefault="00342CF8" w:rsidP="00A37519">
            <w:pPr>
              <w:tabs>
                <w:tab w:val="left" w:pos="1258"/>
              </w:tabs>
              <w:rPr>
                <w:ins w:id="2413" w:author="Bambi C" w:date="2022-08-31T22:11:00Z"/>
              </w:rPr>
            </w:pPr>
            <w:ins w:id="2414" w:author="Bambi C" w:date="2022-08-31T22:12:00Z">
              <w:r>
                <w:t xml:space="preserve">File contents: products.txt </w:t>
              </w:r>
            </w:ins>
          </w:p>
          <w:p w14:paraId="5703D15C" w14:textId="7F67F610" w:rsidR="006023E1" w:rsidRPr="00D64A3F" w:rsidRDefault="001E0211" w:rsidP="00A37519">
            <w:pPr>
              <w:tabs>
                <w:tab w:val="left" w:pos="1258"/>
              </w:tabs>
              <w:rPr>
                <w:ins w:id="2415" w:author="Bambi C" w:date="2022-08-31T22:11:00Z"/>
              </w:rPr>
            </w:pPr>
            <w:ins w:id="2416" w:author="Bambi C" w:date="2022-08-31T22:12:00Z">
              <w:r w:rsidRPr="001E0211">
                <w:drawing>
                  <wp:inline distT="0" distB="0" distL="0" distR="0" wp14:anchorId="5257C3DE" wp14:editId="76212B9C">
                    <wp:extent cx="3657600" cy="1581912"/>
                    <wp:effectExtent l="0" t="0" r="0" b="0"/>
                    <wp:docPr id="66" name="Picture 6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58191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268075FF" w14:textId="7B010120" w:rsidR="00A37519" w:rsidRPr="00D64A3F" w:rsidDel="0067432F" w:rsidRDefault="00A37519" w:rsidP="00A37519">
            <w:pPr>
              <w:tabs>
                <w:tab w:val="left" w:pos="1258"/>
              </w:tabs>
              <w:rPr>
                <w:del w:id="2417" w:author="Bambi C" w:date="2022-08-31T22:05:00Z"/>
                <w:i/>
                <w:iCs w:val="0"/>
              </w:rPr>
            </w:pPr>
            <w:del w:id="2418" w:author="Bambi C" w:date="2022-08-31T22:05:00Z">
              <w:r w:rsidRPr="00D64A3F" w:rsidDel="0067432F">
                <w:rPr>
                  <w:i/>
                  <w:iCs w:val="0"/>
                </w:rPr>
                <w:delText xml:space="preserve">Circle: “5”, </w:delText>
              </w:r>
            </w:del>
          </w:p>
          <w:p w14:paraId="293B77ED" w14:textId="70951C63" w:rsidR="00A37519" w:rsidRPr="00D64A3F" w:rsidDel="0067432F" w:rsidRDefault="00A37519" w:rsidP="00A37519">
            <w:pPr>
              <w:tabs>
                <w:tab w:val="left" w:pos="1258"/>
              </w:tabs>
              <w:rPr>
                <w:del w:id="2419" w:author="Bambi C" w:date="2022-08-31T22:05:00Z"/>
              </w:rPr>
            </w:pPr>
            <w:del w:id="2420" w:author="Bambi C" w:date="2022-08-31T19:36:00Z">
              <w:r w:rsidRPr="00510504" w:rsidDel="00E84FC5">
                <w:rPr>
                  <w:noProof/>
                </w:rPr>
                <w:drawing>
                  <wp:inline distT="0" distB="0" distL="0" distR="0" wp14:anchorId="07B95E8E" wp14:editId="41CCA283">
                    <wp:extent cx="3657600" cy="2514600"/>
                    <wp:effectExtent l="0" t="0" r="0" b="0"/>
                    <wp:docPr id="42" name="Picture 4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5146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69749317" w14:textId="236EF43C" w:rsidR="00A37519" w:rsidRPr="00D64A3F" w:rsidDel="0067432F" w:rsidRDefault="00A37519" w:rsidP="00A37519">
            <w:pPr>
              <w:tabs>
                <w:tab w:val="left" w:pos="1258"/>
              </w:tabs>
              <w:rPr>
                <w:del w:id="2421" w:author="Bambi C" w:date="2022-08-31T22:05:00Z"/>
              </w:rPr>
            </w:pPr>
          </w:p>
          <w:p w14:paraId="497F4879" w14:textId="7285EFD7" w:rsidR="00A37519" w:rsidRPr="00944E18" w:rsidDel="0067432F" w:rsidRDefault="00A37519" w:rsidP="00A37519">
            <w:pPr>
              <w:tabs>
                <w:tab w:val="left" w:pos="1258"/>
              </w:tabs>
              <w:rPr>
                <w:del w:id="2422" w:author="Bambi C" w:date="2022-08-31T22:05:00Z"/>
                <w:i/>
                <w:iCs w:val="0"/>
              </w:rPr>
            </w:pPr>
            <w:del w:id="2423" w:author="Bambi C" w:date="2022-08-31T22:05:00Z">
              <w:r w:rsidRPr="00D64A3F" w:rsidDel="0067432F">
                <w:rPr>
                  <w:i/>
                  <w:iCs w:val="0"/>
                </w:rPr>
                <w:delText>DOB: “1900-13-13”</w:delText>
              </w:r>
            </w:del>
          </w:p>
          <w:p w14:paraId="5EE8066E" w14:textId="4D243673" w:rsidR="00A37519" w:rsidDel="0067432F" w:rsidRDefault="00A37519" w:rsidP="00A37519">
            <w:pPr>
              <w:tabs>
                <w:tab w:val="left" w:pos="1258"/>
              </w:tabs>
              <w:rPr>
                <w:del w:id="2424" w:author="Bambi C" w:date="2022-08-31T22:05:00Z"/>
                <w:i/>
                <w:iCs w:val="0"/>
              </w:rPr>
            </w:pPr>
            <w:del w:id="2425" w:author="Bambi C" w:date="2022-08-31T22:05:00Z">
              <w:r w:rsidRPr="00D64A3F" w:rsidDel="0067432F">
                <w:rPr>
                  <w:i/>
                  <w:iCs w:val="0"/>
                </w:rPr>
                <w:delText>DOB: “8-8-1900”</w:delText>
              </w:r>
            </w:del>
          </w:p>
          <w:p w14:paraId="44CF2AEB" w14:textId="0149A576" w:rsidR="00A37519" w:rsidDel="0067432F" w:rsidRDefault="00A37519" w:rsidP="00A37519">
            <w:pPr>
              <w:tabs>
                <w:tab w:val="left" w:pos="1258"/>
              </w:tabs>
              <w:rPr>
                <w:del w:id="2426" w:author="Bambi C" w:date="2022-08-31T22:05:00Z"/>
                <w:iCs w:val="0"/>
              </w:rPr>
            </w:pPr>
            <w:del w:id="2427" w:author="Bambi C" w:date="2022-08-31T19:36:00Z">
              <w:r w:rsidRPr="00DF5791" w:rsidDel="00E84FC5">
                <w:rPr>
                  <w:iCs w:val="0"/>
                  <w:noProof/>
                </w:rPr>
                <w:drawing>
                  <wp:inline distT="0" distB="0" distL="0" distR="0" wp14:anchorId="400F53BA" wp14:editId="0613D25C">
                    <wp:extent cx="3657600" cy="1353312"/>
                    <wp:effectExtent l="0" t="0" r="0" b="0"/>
                    <wp:docPr id="43" name="Picture 4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35331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5457F5AD" w14:textId="17702885" w:rsidR="00A37519" w:rsidRPr="00D64A3F" w:rsidRDefault="00A37519" w:rsidP="00A37519">
            <w:pPr>
              <w:tabs>
                <w:tab w:val="left" w:pos="1258"/>
              </w:tabs>
              <w:rPr>
                <w:iCs w:val="0"/>
              </w:rPr>
            </w:pPr>
          </w:p>
        </w:tc>
        <w:tc>
          <w:tcPr>
            <w:tcW w:w="1000" w:type="dxa"/>
            <w:tcPrChange w:id="2428" w:author="Bambi C" w:date="2022-08-31T22:18:00Z">
              <w:tcPr>
                <w:tcW w:w="917" w:type="dxa"/>
              </w:tcPr>
            </w:tcPrChange>
          </w:tcPr>
          <w:p w14:paraId="4D78D94B" w14:textId="4EC3D6D1" w:rsidR="00A37519" w:rsidRPr="00EC260A" w:rsidRDefault="00A37519" w:rsidP="00A37519">
            <w:pPr>
              <w:tabs>
                <w:tab w:val="left" w:pos="1258"/>
              </w:tabs>
            </w:pPr>
            <w:ins w:id="2429" w:author="Bambi C" w:date="2022-08-31T22:05:00Z">
              <w:r w:rsidRPr="00EC260A">
                <w:lastRenderedPageBreak/>
                <w:t>Pass</w:t>
              </w:r>
            </w:ins>
          </w:p>
        </w:tc>
      </w:tr>
    </w:tbl>
    <w:p w14:paraId="135D0E02" w14:textId="73B6AA25" w:rsidR="009E6A12" w:rsidRPr="00051742" w:rsidRDefault="005958DF" w:rsidP="00DE22B7">
      <w:pPr>
        <w:pStyle w:val="Caption"/>
        <w:rPr>
          <w:highlight w:val="yellow"/>
        </w:rPr>
      </w:pPr>
      <w:bookmarkStart w:id="2430" w:name="_Ref109757300"/>
      <w:r>
        <w:lastRenderedPageBreak/>
        <w:t xml:space="preserve">Figure </w:t>
      </w:r>
      <w:r w:rsidR="005F0D47">
        <w:fldChar w:fldCharType="begin"/>
      </w:r>
      <w:r w:rsidR="005F0D47">
        <w:instrText xml:space="preserve"> SEQ Figure \* ARABIC </w:instrText>
      </w:r>
      <w:r w:rsidR="005F0D47">
        <w:fldChar w:fldCharType="separate"/>
      </w:r>
      <w:ins w:id="2431" w:author="Bambi C" w:date="2022-08-31T21:39:00Z">
        <w:r w:rsidR="009A5CE6">
          <w:rPr>
            <w:noProof/>
          </w:rPr>
          <w:t>24</w:t>
        </w:r>
      </w:ins>
      <w:del w:id="2432" w:author="Bambi C" w:date="2022-08-31T21:39:00Z">
        <w:r w:rsidR="006165AD" w:rsidDel="009A5CE6">
          <w:rPr>
            <w:noProof/>
          </w:rPr>
          <w:delText>18</w:delText>
        </w:r>
      </w:del>
      <w:r w:rsidR="005F0D47">
        <w:rPr>
          <w:noProof/>
        </w:rPr>
        <w:fldChar w:fldCharType="end"/>
      </w:r>
      <w:bookmarkEnd w:id="2430"/>
      <w:r>
        <w:t xml:space="preserve">. </w:t>
      </w:r>
      <w:r w:rsidRPr="000A4475">
        <w:t xml:space="preserve">Summary of </w:t>
      </w:r>
      <w:r>
        <w:t xml:space="preserve">tests performed </w:t>
      </w:r>
      <w:r w:rsidR="00904864">
        <w:t xml:space="preserve">and results </w:t>
      </w:r>
      <w:r>
        <w:t>in Terminal</w:t>
      </w:r>
    </w:p>
    <w:p w14:paraId="3DEDAB9F" w14:textId="1C561BDE" w:rsidR="00BD62F6" w:rsidRDefault="00BD62F6" w:rsidP="009E6A12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54CDFC6E" w14:textId="260ADE0D" w:rsidR="004A1C45" w:rsidRDefault="0042697B" w:rsidP="0042697B">
      <w:pPr>
        <w:pStyle w:val="Heading3"/>
      </w:pPr>
      <w:bookmarkStart w:id="2433" w:name="_Toc112874080"/>
      <w:r>
        <w:t>Result</w:t>
      </w:r>
      <w:r w:rsidR="00134144">
        <w:t>s</w:t>
      </w:r>
      <w:bookmarkEnd w:id="2433"/>
    </w:p>
    <w:p w14:paraId="5288E054" w14:textId="57B9E843" w:rsidR="0078061B" w:rsidRPr="009E33F3" w:rsidRDefault="00134144" w:rsidP="00DF5791">
      <w:r w:rsidRPr="009E33F3">
        <w:t xml:space="preserve">Using the same </w:t>
      </w:r>
      <w:r w:rsidR="001C391F" w:rsidRPr="009E33F3">
        <w:t xml:space="preserve">input values </w:t>
      </w:r>
      <w:r w:rsidR="00455E17" w:rsidRPr="00DE6474">
        <w:t xml:space="preserve">per </w:t>
      </w:r>
      <w:r w:rsidR="00455E17" w:rsidRPr="00451F5C">
        <w:t xml:space="preserve">Section </w:t>
      </w:r>
      <w:r w:rsidR="00FF2B53" w:rsidRPr="00451F5C">
        <w:fldChar w:fldCharType="begin"/>
      </w:r>
      <w:r w:rsidR="00FF2B53" w:rsidRPr="00451F5C">
        <w:instrText xml:space="preserve"> REF _Ref108285355 \r \h </w:instrText>
      </w:r>
      <w:r w:rsidR="0078061B" w:rsidRPr="00451F5C">
        <w:instrText xml:space="preserve"> \* MERGEFORMAT </w:instrText>
      </w:r>
      <w:r w:rsidR="00FF2B53" w:rsidRPr="00451F5C">
        <w:fldChar w:fldCharType="separate"/>
      </w:r>
      <w:r w:rsidR="00DF5791">
        <w:t>4.3.1</w:t>
      </w:r>
      <w:r w:rsidR="00FF2B53" w:rsidRPr="00451F5C">
        <w:fldChar w:fldCharType="end"/>
      </w:r>
      <w:r w:rsidR="00FF2B53" w:rsidRPr="00DE6474">
        <w:t>, produced</w:t>
      </w:r>
      <w:r w:rsidR="00FF2B53" w:rsidRPr="009E33F3">
        <w:t xml:space="preserve"> the same results</w:t>
      </w:r>
      <w:r w:rsidR="001C391F" w:rsidRPr="009E33F3">
        <w:t xml:space="preserve"> </w:t>
      </w:r>
      <w:r w:rsidR="005A5851" w:rsidRPr="009E33F3">
        <w:t>as testing for both error messages of invalid input as well as correct</w:t>
      </w:r>
      <w:r w:rsidR="00AF4550" w:rsidRPr="00BD28B1">
        <w:t>ly formatted and stored</w:t>
      </w:r>
      <w:r w:rsidR="005A5851" w:rsidRPr="009E33F3">
        <w:t xml:space="preserve"> </w:t>
      </w:r>
      <w:r w:rsidR="00AF4550" w:rsidRPr="00BD28B1">
        <w:t>outputs</w:t>
      </w:r>
      <w:r w:rsidR="005A5851" w:rsidRPr="009E33F3">
        <w:t xml:space="preserve"> </w:t>
      </w:r>
      <w:r w:rsidR="00AF4550" w:rsidRPr="00BD28B1">
        <w:t>of</w:t>
      </w:r>
      <w:r w:rsidR="005A5851" w:rsidRPr="009E33F3">
        <w:t xml:space="preserve"> valid </w:t>
      </w:r>
      <w:r w:rsidR="00AF4550" w:rsidRPr="00BD28B1">
        <w:t xml:space="preserve">user </w:t>
      </w:r>
      <w:r w:rsidR="005A5851" w:rsidRPr="009E33F3">
        <w:t>inputs</w:t>
      </w:r>
      <w:r w:rsidR="00FF2B53" w:rsidRPr="009E33F3">
        <w:t>.</w:t>
      </w:r>
    </w:p>
    <w:p w14:paraId="312F1FEC" w14:textId="315DC4CC" w:rsidR="00330B87" w:rsidRPr="0042697B" w:rsidRDefault="00330B87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5850056A" w14:textId="7A653A49" w:rsidR="004A1C45" w:rsidRDefault="004A1C45" w:rsidP="000663EC">
      <w:pPr>
        <w:pStyle w:val="Heading1"/>
      </w:pPr>
      <w:bookmarkStart w:id="2434" w:name="_Toc112874081"/>
      <w:r>
        <w:lastRenderedPageBreak/>
        <w:t>Summary</w:t>
      </w:r>
      <w:bookmarkEnd w:id="2434"/>
    </w:p>
    <w:p w14:paraId="296823A3" w14:textId="77777777" w:rsidR="005F0D47" w:rsidRDefault="002B25A0" w:rsidP="005F0D47">
      <w:pPr>
        <w:rPr>
          <w:ins w:id="2435" w:author="Bambi C" w:date="2022-08-31T23:16:00Z"/>
        </w:rPr>
      </w:pPr>
      <w:del w:id="2436" w:author="Bambi C" w:date="2022-08-31T19:37:00Z">
        <w:r w:rsidDel="00E84FC5">
          <w:delText>Similar to preceding assignments,</w:delText>
        </w:r>
        <w:r w:rsidR="0059391F" w:rsidDel="00E84FC5">
          <w:delText xml:space="preserve"> I thought</w:delText>
        </w:r>
        <w:r w:rsidDel="00E84FC5">
          <w:delText xml:space="preserve"> this week’s assignment </w:delText>
        </w:r>
        <w:r w:rsidR="009D4CFA" w:rsidDel="00E84FC5">
          <w:delText xml:space="preserve">was a significant step up in complexity and challenge. Despite the program functionality </w:delText>
        </w:r>
        <w:r w:rsidR="004E29CD" w:rsidDel="00E84FC5">
          <w:delText xml:space="preserve">being stripped down from the prior assignment, </w:delText>
        </w:r>
        <w:r w:rsidR="0059391F" w:rsidDel="00E84FC5">
          <w:delText>I can confirm the feeling “60% of code is exception handling”</w:delText>
        </w:r>
        <w:r w:rsidR="00A51318" w:rsidDel="00E84FC5">
          <w:delText>. At least, for me, it sure felt that way.</w:delText>
        </w:r>
        <w:r w:rsidR="00381F1C" w:rsidDel="00E84FC5">
          <w:delText xml:space="preserve"> </w:delText>
        </w:r>
        <w:r w:rsidR="00916B5A" w:rsidDel="00E84FC5">
          <w:delText>U</w:delText>
        </w:r>
        <w:r w:rsidR="00381F1C" w:rsidDel="00E84FC5">
          <w:delText xml:space="preserve">nforeseen (and </w:delText>
        </w:r>
        <w:r w:rsidR="00916B5A" w:rsidDel="00E84FC5">
          <w:delText>highly-</w:delText>
        </w:r>
        <w:r w:rsidR="00381F1C" w:rsidDel="00E84FC5">
          <w:delText>i</w:delText>
        </w:r>
        <w:r w:rsidR="00916B5A" w:rsidDel="00E84FC5">
          <w:delText>rregular</w:delText>
        </w:r>
        <w:r w:rsidR="00381F1C" w:rsidDel="00E84FC5">
          <w:delText>) opportunities over this</w:delText>
        </w:r>
        <w:r w:rsidR="00916B5A" w:rsidDel="00E84FC5">
          <w:delText xml:space="preserve"> past weekend may have also </w:delText>
        </w:r>
        <w:r w:rsidR="00E177B7" w:rsidDel="00E84FC5">
          <w:delText xml:space="preserve">effectively compressed </w:delText>
        </w:r>
        <w:r w:rsidR="00FB572A" w:rsidDel="00E84FC5">
          <w:delText xml:space="preserve">my </w:delText>
        </w:r>
        <w:r w:rsidR="009C2566" w:rsidDel="00E84FC5">
          <w:delText>available time for this assignment</w:delText>
        </w:r>
        <w:r w:rsidR="00FB572A" w:rsidDel="00E84FC5">
          <w:delText>.</w:delText>
        </w:r>
        <w:r w:rsidR="009C2566" w:rsidDel="00E84FC5">
          <w:delText xml:space="preserve"> </w:delText>
        </w:r>
        <w:r w:rsidR="00E55DC8" w:rsidDel="00E84FC5">
          <w:delText>I think t</w:delText>
        </w:r>
        <w:r w:rsidR="009C2566" w:rsidDel="00E84FC5">
          <w:delText xml:space="preserve">he code structures and frameworks </w:delText>
        </w:r>
        <w:r w:rsidR="00E55DC8" w:rsidDel="00E84FC5">
          <w:delText xml:space="preserve">that were </w:delText>
        </w:r>
        <w:r w:rsidR="009C2566" w:rsidDel="00E84FC5">
          <w:delText xml:space="preserve">provided </w:delText>
        </w:r>
        <w:r w:rsidR="00E55DC8" w:rsidDel="00E84FC5">
          <w:delText xml:space="preserve">as part of prior assignments </w:delText>
        </w:r>
        <w:r w:rsidR="003F41B9" w:rsidDel="00E84FC5">
          <w:delText xml:space="preserve">were helpful. One challenging (and personally, frustrating) aspect of this assignment was the </w:delText>
        </w:r>
        <w:r w:rsidR="00BA29B4" w:rsidDel="00E84FC5">
          <w:delText xml:space="preserve">reliance on self-research to learn the level of coding needed to </w:delText>
        </w:r>
        <w:r w:rsidR="00312CA1" w:rsidDel="00E84FC5">
          <w:delText xml:space="preserve">adapt prior assignments’ code. I will surely appreciate the </w:delText>
        </w:r>
        <w:r w:rsidR="00A85AE6" w:rsidDel="00E84FC5">
          <w:delText>“</w:delText>
        </w:r>
        <w:r w:rsidR="00312CA1" w:rsidDel="00E84FC5">
          <w:delText>assignment answers</w:delText>
        </w:r>
        <w:r w:rsidR="00A85AE6" w:rsidDel="00E84FC5">
          <w:delText>” example</w:delText>
        </w:r>
        <w:r w:rsidR="00312CA1" w:rsidDel="00E84FC5">
          <w:delText xml:space="preserve"> </w:delText>
        </w:r>
        <w:r w:rsidR="00A85AE6" w:rsidDel="00E84FC5">
          <w:delText>for this module’s lessons for future reference.</w:delText>
        </w:r>
      </w:del>
      <w:ins w:id="2437" w:author="Bambi C" w:date="2022-08-31T23:05:00Z">
        <w:r w:rsidR="00D416E9">
          <w:t xml:space="preserve">Beginning this course eight weeks ago already seems like an eternity. </w:t>
        </w:r>
        <w:r w:rsidR="006F7E48">
          <w:t xml:space="preserve">This assignment was a good culmination </w:t>
        </w:r>
      </w:ins>
      <w:ins w:id="2438" w:author="Bambi C" w:date="2022-08-31T23:06:00Z">
        <w:r w:rsidR="006F7E48">
          <w:t xml:space="preserve">of </w:t>
        </w:r>
        <w:r w:rsidR="009F64C1">
          <w:t>prior assignments completed to date. Personally, I do not think I was able to keep up with the intended pacing, but glad to see that my</w:t>
        </w:r>
      </w:ins>
      <w:ins w:id="2439" w:author="Bambi C" w:date="2022-08-31T23:07:00Z">
        <w:r w:rsidR="00304859">
          <w:t xml:space="preserve"> decision</w:t>
        </w:r>
        <w:r w:rsidR="00367296">
          <w:t xml:space="preserve">s on how to design, execute, and document each </w:t>
        </w:r>
      </w:ins>
      <w:ins w:id="2440" w:author="Bambi C" w:date="2022-08-31T23:08:00Z">
        <w:r w:rsidR="00367296">
          <w:t xml:space="preserve">modules’ assignments </w:t>
        </w:r>
        <w:r w:rsidR="007F771E">
          <w:t>seems to have paid off. Admittedly, I spent more time</w:t>
        </w:r>
        <w:r w:rsidR="00BF07AC">
          <w:t xml:space="preserve"> than I thought I would each week learn</w:t>
        </w:r>
      </w:ins>
      <w:ins w:id="2441" w:author="Bambi C" w:date="2022-08-31T23:09:00Z">
        <w:r w:rsidR="00BF07AC">
          <w:t xml:space="preserve">ing about the current and maintaining consistent documentation </w:t>
        </w:r>
        <w:r w:rsidR="00417276">
          <w:t xml:space="preserve">week-to-week. </w:t>
        </w:r>
      </w:ins>
    </w:p>
    <w:p w14:paraId="22A2BB35" w14:textId="1621CAA7" w:rsidR="00A3487B" w:rsidRDefault="00417276" w:rsidP="005F0D47">
      <w:ins w:id="2442" w:author="Bambi C" w:date="2022-08-31T23:10:00Z">
        <w:r>
          <w:t xml:space="preserve">So, in </w:t>
        </w:r>
        <w:r w:rsidR="00A9759E">
          <w:t>that regard</w:t>
        </w:r>
        <w:r>
          <w:t xml:space="preserve">, I am </w:t>
        </w:r>
        <w:r w:rsidR="00A9759E">
          <w:t xml:space="preserve">relieved that this is the final assignment, as I do not think I could continue this </w:t>
        </w:r>
        <w:r w:rsidR="00C82FF9">
          <w:t xml:space="preserve">level of energy and motivation </w:t>
        </w:r>
      </w:ins>
      <w:ins w:id="2443" w:author="Bambi C" w:date="2022-08-31T23:11:00Z">
        <w:r w:rsidR="00C82FF9">
          <w:t>on</w:t>
        </w:r>
      </w:ins>
      <w:ins w:id="2444" w:author="Bambi C" w:date="2022-08-31T23:15:00Z">
        <w:r w:rsidR="005F0D47">
          <w:t xml:space="preserve"> subseq</w:t>
        </w:r>
      </w:ins>
      <w:ins w:id="2445" w:author="Bambi C" w:date="2022-08-31T23:16:00Z">
        <w:r w:rsidR="005F0D47">
          <w:t>uent</w:t>
        </w:r>
      </w:ins>
      <w:ins w:id="2446" w:author="Bambi C" w:date="2022-08-31T23:11:00Z">
        <w:r w:rsidR="00C82FF9">
          <w:t xml:space="preserve"> assignments as I had in earlier weeks. This is especially true as </w:t>
        </w:r>
        <w:r w:rsidR="009336CF">
          <w:t xml:space="preserve">my work is picking up after a seasonal lull during August. </w:t>
        </w:r>
      </w:ins>
      <w:ins w:id="2447" w:author="Bambi C" w:date="2022-08-31T23:12:00Z">
        <w:r w:rsidR="00A878B7">
          <w:t xml:space="preserve">Overall, </w:t>
        </w:r>
      </w:ins>
      <w:ins w:id="2448" w:author="Bambi C" w:date="2022-08-31T23:11:00Z">
        <w:r w:rsidR="009336CF">
          <w:t>I enjoyed this course</w:t>
        </w:r>
      </w:ins>
      <w:ins w:id="2449" w:author="Bambi C" w:date="2022-08-31T23:12:00Z">
        <w:r w:rsidR="00A878B7">
          <w:t xml:space="preserve"> and I appreciate the </w:t>
        </w:r>
        <w:r w:rsidR="00BF1542">
          <w:t>effort and time</w:t>
        </w:r>
        <w:r w:rsidR="00A878B7">
          <w:t xml:space="preserve"> that David Blodgett and Randal Root </w:t>
        </w:r>
        <w:r w:rsidR="00BF1542">
          <w:t xml:space="preserve">put into </w:t>
        </w:r>
      </w:ins>
      <w:ins w:id="2450" w:author="Bambi C" w:date="2022-08-31T23:13:00Z">
        <w:r w:rsidR="009F16ED">
          <w:t xml:space="preserve">making programming and Python approachable. Although I may not have mastered the coursework, I do </w:t>
        </w:r>
      </w:ins>
      <w:ins w:id="2451" w:author="Bambi C" w:date="2022-08-31T23:14:00Z">
        <w:r w:rsidR="00050B5D">
          <w:t xml:space="preserve">understand </w:t>
        </w:r>
        <w:r w:rsidR="000A2A0C">
          <w:t>it better</w:t>
        </w:r>
      </w:ins>
      <w:ins w:id="2452" w:author="Bambi C" w:date="2022-08-31T23:15:00Z">
        <w:r w:rsidR="00347A75">
          <w:t>, and have learned how to find and distill information on the internet better.</w:t>
        </w:r>
      </w:ins>
    </w:p>
    <w:p w14:paraId="70C0AA13" w14:textId="17A04EEC" w:rsidR="00333A9B" w:rsidRDefault="00333A9B" w:rsidP="009E33F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62864726" w14:textId="759B3194" w:rsidR="00FE2010" w:rsidRDefault="00AC6C3C" w:rsidP="00C268DE">
      <w:pPr>
        <w:pStyle w:val="Heading1"/>
      </w:pPr>
      <w:bookmarkStart w:id="2453" w:name="_Toc108277488"/>
      <w:bookmarkStart w:id="2454" w:name="_Toc108277530"/>
      <w:bookmarkStart w:id="2455" w:name="_Toc108277583"/>
      <w:bookmarkStart w:id="2456" w:name="_Toc108277647"/>
      <w:bookmarkStart w:id="2457" w:name="_Toc108277681"/>
      <w:bookmarkStart w:id="2458" w:name="_Toc108277714"/>
      <w:bookmarkStart w:id="2459" w:name="_Toc108277818"/>
      <w:bookmarkStart w:id="2460" w:name="_Toc108278151"/>
      <w:bookmarkStart w:id="2461" w:name="_Toc108281150"/>
      <w:bookmarkStart w:id="2462" w:name="_Toc108284807"/>
      <w:bookmarkStart w:id="2463" w:name="_Toc108540092"/>
      <w:bookmarkStart w:id="2464" w:name="_Toc108540131"/>
      <w:bookmarkStart w:id="2465" w:name="_Toc108277489"/>
      <w:bookmarkStart w:id="2466" w:name="_Toc108277531"/>
      <w:bookmarkStart w:id="2467" w:name="_Toc108277584"/>
      <w:bookmarkStart w:id="2468" w:name="_Toc108277648"/>
      <w:bookmarkStart w:id="2469" w:name="_Toc108277682"/>
      <w:bookmarkStart w:id="2470" w:name="_Toc108277715"/>
      <w:bookmarkStart w:id="2471" w:name="_Toc108277819"/>
      <w:bookmarkStart w:id="2472" w:name="_Toc108278152"/>
      <w:bookmarkStart w:id="2473" w:name="_Toc108281151"/>
      <w:bookmarkStart w:id="2474" w:name="_Toc108284808"/>
      <w:bookmarkStart w:id="2475" w:name="_Toc108540093"/>
      <w:bookmarkStart w:id="2476" w:name="_Toc108540132"/>
      <w:bookmarkStart w:id="2477" w:name="_Toc108277492"/>
      <w:bookmarkStart w:id="2478" w:name="_Toc108277534"/>
      <w:bookmarkStart w:id="2479" w:name="_Toc108277587"/>
      <w:bookmarkStart w:id="2480" w:name="_Toc108277651"/>
      <w:bookmarkStart w:id="2481" w:name="_Toc108277685"/>
      <w:bookmarkStart w:id="2482" w:name="_Toc108277718"/>
      <w:bookmarkStart w:id="2483" w:name="_Toc108277822"/>
      <w:bookmarkStart w:id="2484" w:name="_Toc108278155"/>
      <w:bookmarkStart w:id="2485" w:name="_Toc108281154"/>
      <w:bookmarkStart w:id="2486" w:name="_Toc108284811"/>
      <w:bookmarkStart w:id="2487" w:name="_Toc108540096"/>
      <w:bookmarkStart w:id="2488" w:name="_Toc108540135"/>
      <w:bookmarkStart w:id="2489" w:name="_Toc112874082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  <w:bookmarkEnd w:id="2487"/>
      <w:bookmarkEnd w:id="2488"/>
      <w:r w:rsidRPr="00C268DE">
        <w:t>References</w:t>
      </w:r>
      <w:bookmarkEnd w:id="2489"/>
    </w:p>
    <w:p w14:paraId="414ABA2D" w14:textId="194E17E1" w:rsidR="00C21E1B" w:rsidRDefault="00C21E1B" w:rsidP="000663EC">
      <w:pPr>
        <w:pStyle w:val="Heading2"/>
      </w:pPr>
      <w:bookmarkStart w:id="2490" w:name="_Toc112874083"/>
      <w:r>
        <w:t>Schema</w:t>
      </w:r>
      <w:bookmarkEnd w:id="2490"/>
    </w:p>
    <w:p w14:paraId="25C66298" w14:textId="4C7EE5F1" w:rsidR="001D21D7" w:rsidRDefault="001D21D7" w:rsidP="000663EC">
      <w:pPr>
        <w:pStyle w:val="Heading3"/>
      </w:pPr>
      <w:bookmarkStart w:id="2491" w:name="_Toc112874084"/>
      <w:r>
        <w:t>Books</w:t>
      </w:r>
      <w:bookmarkEnd w:id="2491"/>
    </w:p>
    <w:p w14:paraId="3CE9DD16" w14:textId="5D03FA79" w:rsidR="00C268DE" w:rsidRDefault="00C268DE" w:rsidP="001D08CA">
      <w:r>
        <w:t xml:space="preserve">“Quoted </w:t>
      </w:r>
      <w:proofErr w:type="gramStart"/>
      <w:r>
        <w:t>text</w:t>
      </w:r>
      <w:r w:rsidR="00354198">
        <w:t>“</w:t>
      </w:r>
      <w:r>
        <w:t xml:space="preserve"> </w:t>
      </w:r>
      <w:r w:rsidR="00BD51D0">
        <w:t>(</w:t>
      </w:r>
      <w:proofErr w:type="gramEnd"/>
      <w:r w:rsidR="00BD51D0">
        <w:t>Author Last name</w:t>
      </w:r>
      <w:r w:rsidR="00E25D87">
        <w:t xml:space="preserve"> </w:t>
      </w:r>
      <w:r w:rsidR="00BD51D0">
        <w:t>Author First name initial</w:t>
      </w:r>
      <w:r w:rsidR="00E25D87">
        <w:t>.</w:t>
      </w:r>
      <w:r w:rsidR="00BD51D0">
        <w:t>, Title of book, Publisher, Year published)</w:t>
      </w:r>
    </w:p>
    <w:p w14:paraId="7EB8ACF3" w14:textId="006A9533" w:rsidR="00745F06" w:rsidRDefault="001D21D7" w:rsidP="000663EC">
      <w:pPr>
        <w:pStyle w:val="Heading3"/>
      </w:pPr>
      <w:bookmarkStart w:id="2492" w:name="_Toc112874085"/>
      <w:r>
        <w:t>Website</w:t>
      </w:r>
      <w:r w:rsidR="001D08CA">
        <w:t>s</w:t>
      </w:r>
      <w:bookmarkEnd w:id="2492"/>
    </w:p>
    <w:p w14:paraId="1FC1272D" w14:textId="7CACEB64" w:rsidR="001D21D7" w:rsidRDefault="001D08CA" w:rsidP="001D08CA">
      <w:r>
        <w:t xml:space="preserve">“Quoted </w:t>
      </w:r>
      <w:proofErr w:type="gramStart"/>
      <w:r>
        <w:t>text</w:t>
      </w:r>
      <w:r w:rsidR="00354198">
        <w:t>“</w:t>
      </w:r>
      <w:r>
        <w:t xml:space="preserve"> </w:t>
      </w:r>
      <w:r w:rsidR="001D21D7">
        <w:t>(</w:t>
      </w:r>
      <w:proofErr w:type="gramEnd"/>
      <w:r w:rsidR="001D21D7">
        <w:t xml:space="preserve">Website name, URL, </w:t>
      </w:r>
      <w:proofErr w:type="spellStart"/>
      <w:r w:rsidR="001D21D7">
        <w:t>yearAccessed</w:t>
      </w:r>
      <w:proofErr w:type="spellEnd"/>
      <w:r w:rsidR="008A1C86">
        <w:t>)</w:t>
      </w:r>
      <w:r w:rsidR="001D21D7">
        <w:t xml:space="preserve"> (External site)</w:t>
      </w:r>
    </w:p>
    <w:p w14:paraId="047CA216" w14:textId="5709B007" w:rsidR="00330B87" w:rsidRDefault="00330B87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69ED7776" w14:textId="76076C0F" w:rsidR="001D21D7" w:rsidRDefault="0030501E" w:rsidP="000663EC">
      <w:pPr>
        <w:pStyle w:val="Heading2"/>
      </w:pPr>
      <w:bookmarkStart w:id="2493" w:name="_Toc112874086"/>
      <w:r>
        <w:t>Sources</w:t>
      </w:r>
      <w:bookmarkEnd w:id="2493"/>
    </w:p>
    <w:p w14:paraId="27D08563" w14:textId="3F888409" w:rsidR="0023365D" w:rsidRPr="009E33F3" w:rsidRDefault="0023365D" w:rsidP="001D21D7">
      <w:pPr>
        <w:rPr>
          <w:i/>
          <w:iCs w:val="0"/>
        </w:rPr>
      </w:pPr>
      <w:r w:rsidRPr="009E33F3">
        <w:rPr>
          <w:i/>
          <w:iCs w:val="0"/>
        </w:rPr>
        <w:t xml:space="preserve">Note: It is assumed that knowledge builds, therefore, duplicate sources already included in </w:t>
      </w:r>
      <w:r w:rsidR="00B54801">
        <w:rPr>
          <w:i/>
          <w:iCs w:val="0"/>
        </w:rPr>
        <w:t>prior assignments</w:t>
      </w:r>
      <w:r w:rsidRPr="009E33F3">
        <w:rPr>
          <w:i/>
          <w:iCs w:val="0"/>
        </w:rPr>
        <w:t xml:space="preserve"> have been removed</w:t>
      </w:r>
      <w:r w:rsidR="007C3FCD">
        <w:rPr>
          <w:i/>
          <w:iCs w:val="0"/>
        </w:rPr>
        <w:t xml:space="preserve"> – unless it has been directly referenced within </w:t>
      </w:r>
      <w:r w:rsidR="00B0458B">
        <w:rPr>
          <w:i/>
          <w:iCs w:val="0"/>
        </w:rPr>
        <w:t>this</w:t>
      </w:r>
      <w:r w:rsidR="007C3FCD">
        <w:rPr>
          <w:i/>
          <w:iCs w:val="0"/>
        </w:rPr>
        <w:t xml:space="preserve"> </w:t>
      </w:r>
      <w:r w:rsidR="00976FF6">
        <w:rPr>
          <w:i/>
          <w:iCs w:val="0"/>
        </w:rPr>
        <w:t>assignment</w:t>
      </w:r>
      <w:r w:rsidRPr="009E33F3">
        <w:rPr>
          <w:i/>
          <w:iCs w:val="0"/>
        </w:rPr>
        <w:t>.</w:t>
      </w:r>
    </w:p>
    <w:p w14:paraId="4B5DB4E8" w14:textId="7B7A96CF" w:rsidR="00A67B1D" w:rsidDel="00B45A42" w:rsidRDefault="005006AC" w:rsidP="001D21D7">
      <w:pPr>
        <w:rPr>
          <w:del w:id="2494" w:author="Bambi C" w:date="2022-08-31T22:53:00Z"/>
        </w:rPr>
      </w:pPr>
      <w:del w:id="2495" w:author="Bambi C" w:date="2022-08-31T22:53:00Z">
        <w:r w:rsidDel="00B45A42">
          <w:delText>Sarabia R., A0</w:delText>
        </w:r>
        <w:r w:rsidR="00E54BC9" w:rsidDel="00B45A42">
          <w:delText>1</w:delText>
        </w:r>
        <w:r w:rsidDel="00B45A42">
          <w:delText>-RSar.docx, Self-published, 2022</w:delText>
        </w:r>
      </w:del>
    </w:p>
    <w:p w14:paraId="5049AE24" w14:textId="6259E6C7" w:rsidR="00482238" w:rsidDel="00B45A42" w:rsidRDefault="00482238" w:rsidP="001D21D7">
      <w:pPr>
        <w:rPr>
          <w:del w:id="2496" w:author="Bambi C" w:date="2022-08-31T22:53:00Z"/>
        </w:rPr>
      </w:pPr>
      <w:del w:id="2497" w:author="Bambi C" w:date="2022-08-31T22:53:00Z">
        <w:r w:rsidDel="00B45A42">
          <w:delText>Sarabia R., A02-RSar.docx, Self-published, 2022</w:delText>
        </w:r>
      </w:del>
    </w:p>
    <w:p w14:paraId="35AC63DA" w14:textId="5DE03A02" w:rsidR="005006AC" w:rsidDel="00B45A42" w:rsidRDefault="00A67B1D" w:rsidP="001D21D7">
      <w:pPr>
        <w:rPr>
          <w:del w:id="2498" w:author="Bambi C" w:date="2022-08-31T22:53:00Z"/>
        </w:rPr>
      </w:pPr>
      <w:del w:id="2499" w:author="Bambi C" w:date="2022-08-31T22:53:00Z">
        <w:r w:rsidDel="00B45A42">
          <w:delText>Sarabia R., A03-RSar.docx, Self-published, 2022</w:delText>
        </w:r>
      </w:del>
    </w:p>
    <w:p w14:paraId="3D2F7494" w14:textId="681C67F7" w:rsidR="00482238" w:rsidDel="00B45A42" w:rsidRDefault="00482238" w:rsidP="001D21D7">
      <w:pPr>
        <w:rPr>
          <w:del w:id="2500" w:author="Bambi C" w:date="2022-08-31T22:53:00Z"/>
        </w:rPr>
      </w:pPr>
      <w:del w:id="2501" w:author="Bambi C" w:date="2022-08-31T22:53:00Z">
        <w:r w:rsidDel="00B45A42">
          <w:delText>Sarabia R., A04-RSar.docx, Self-published, 2022</w:delText>
        </w:r>
      </w:del>
    </w:p>
    <w:p w14:paraId="388C4F13" w14:textId="7825987E" w:rsidR="00BA272F" w:rsidDel="00B45A42" w:rsidRDefault="00BA272F" w:rsidP="001D21D7">
      <w:pPr>
        <w:rPr>
          <w:del w:id="2502" w:author="Bambi C" w:date="2022-08-31T22:53:00Z"/>
        </w:rPr>
      </w:pPr>
      <w:del w:id="2503" w:author="Bambi C" w:date="2022-08-31T22:53:00Z">
        <w:r w:rsidDel="00B45A42">
          <w:delText>Sarabia R., A05-RSar.docx, Self-published, 2022</w:delText>
        </w:r>
      </w:del>
    </w:p>
    <w:p w14:paraId="6085B78F" w14:textId="2FD81E58" w:rsidR="00FD2A29" w:rsidRPr="005006AC" w:rsidDel="00B45A42" w:rsidRDefault="00FD2A29" w:rsidP="001D21D7">
      <w:pPr>
        <w:rPr>
          <w:del w:id="2504" w:author="Bambi C" w:date="2022-08-31T22:53:00Z"/>
        </w:rPr>
      </w:pPr>
      <w:del w:id="2505" w:author="Bambi C" w:date="2022-08-31T22:53:00Z">
        <w:r w:rsidDel="00B45A42">
          <w:delText>Sarabia R., A06-RSar.docx, Self-published, 2022</w:delText>
        </w:r>
      </w:del>
    </w:p>
    <w:p w14:paraId="0BD5372F" w14:textId="40FBB3AA" w:rsidR="00976FF6" w:rsidRDefault="00123524" w:rsidP="001D21D7">
      <w:r>
        <w:t xml:space="preserve">JetBrains, </w:t>
      </w:r>
      <w:hyperlink r:id="rId47" w:history="1">
        <w:r w:rsidRPr="00F77B54">
          <w:rPr>
            <w:rStyle w:val="Hyperlink"/>
          </w:rPr>
          <w:t>https://www.jetbrains.com/help/pycharm/saving-and-reverting-changes.html</w:t>
        </w:r>
      </w:hyperlink>
      <w:r>
        <w:t>, 2022 (External site)</w:t>
      </w:r>
    </w:p>
    <w:p w14:paraId="0D92F7FB" w14:textId="77777777" w:rsidR="00976FF6" w:rsidDel="00AB5FEF" w:rsidRDefault="00976FF6" w:rsidP="00976FF6">
      <w:pPr>
        <w:rPr>
          <w:del w:id="2506" w:author="Bambi C" w:date="2022-08-31T23:03:00Z"/>
        </w:rPr>
      </w:pPr>
      <w:r>
        <w:t xml:space="preserve">JetBrains, </w:t>
      </w:r>
      <w:hyperlink r:id="rId48" w:anchor="df2e3bcf" w:history="1">
        <w:r w:rsidRPr="00F77B54">
          <w:rPr>
            <w:rStyle w:val="Hyperlink"/>
          </w:rPr>
          <w:t>https://www.jetbrains.com/help/pycharm/tutorial-code-quality-assistance-tips-and-tricks.html#df2e3bcf</w:t>
        </w:r>
      </w:hyperlink>
      <w:r>
        <w:t>, 2022 (External site)</w:t>
      </w:r>
    </w:p>
    <w:p w14:paraId="5ED2D4F4" w14:textId="77777777" w:rsidR="00D46796" w:rsidRDefault="00D46796" w:rsidP="00976FF6"/>
    <w:p w14:paraId="1E2406A3" w14:textId="6531C482" w:rsidR="00D46796" w:rsidDel="000D7846" w:rsidRDefault="00D46796" w:rsidP="00D46796">
      <w:pPr>
        <w:rPr>
          <w:del w:id="2507" w:author="Bambi C" w:date="2022-08-31T22:52:00Z"/>
        </w:rPr>
      </w:pPr>
      <w:r w:rsidRPr="00B54865">
        <w:t>Randall R., _Mo</w:t>
      </w:r>
      <w:r>
        <w:t>d</w:t>
      </w:r>
      <w:ins w:id="2508" w:author="Bambi C" w:date="2022-08-31T22:52:00Z">
        <w:r w:rsidR="000D7846">
          <w:t>8</w:t>
        </w:r>
      </w:ins>
      <w:del w:id="2509" w:author="Bambi C" w:date="2022-08-31T22:52:00Z">
        <w:r w:rsidDel="000D7846">
          <w:delText>6</w:delText>
        </w:r>
      </w:del>
      <w:r w:rsidRPr="00B54865">
        <w:t>PythonProgrammingNotes.docx, Self-published, 2019</w:t>
      </w:r>
    </w:p>
    <w:p w14:paraId="671F5655" w14:textId="13FAE15E" w:rsidR="00D46796" w:rsidDel="000D7846" w:rsidRDefault="00D46796" w:rsidP="00976FF6">
      <w:pPr>
        <w:rPr>
          <w:del w:id="2510" w:author="Bambi C" w:date="2022-08-31T22:52:00Z"/>
        </w:rPr>
      </w:pPr>
      <w:del w:id="2511" w:author="Bambi C" w:date="2022-08-31T22:52:00Z">
        <w:r w:rsidRPr="00E54BC9" w:rsidDel="000D7846">
          <w:delText>Randall, R. _ Assignment0</w:delText>
        </w:r>
        <w:r w:rsidDel="000D7846">
          <w:delText>7</w:delText>
        </w:r>
        <w:r w:rsidRPr="00E54BC9" w:rsidDel="000D7846">
          <w:delText>_instructions.docx, Self-published</w:delText>
        </w:r>
        <w:r w:rsidDel="000D7846">
          <w:delText>,</w:delText>
        </w:r>
        <w:r w:rsidRPr="00E54BC9" w:rsidDel="000D7846">
          <w:delText xml:space="preserve"> 2019</w:delText>
        </w:r>
      </w:del>
    </w:p>
    <w:p w14:paraId="37ACE076" w14:textId="77777777" w:rsidR="000D7846" w:rsidRDefault="000D7846" w:rsidP="00D46796">
      <w:pPr>
        <w:rPr>
          <w:ins w:id="2512" w:author="Bambi C" w:date="2022-08-31T22:52:00Z"/>
        </w:rPr>
      </w:pPr>
    </w:p>
    <w:p w14:paraId="291FB2D2" w14:textId="653AB0E7" w:rsidR="005E1BC6" w:rsidDel="000D7846" w:rsidRDefault="000D7846" w:rsidP="00D46796">
      <w:pPr>
        <w:rPr>
          <w:del w:id="2513" w:author="Bambi C" w:date="2022-08-31T22:52:00Z"/>
        </w:rPr>
      </w:pPr>
      <w:ins w:id="2514" w:author="Bambi C" w:date="2022-08-31T22:52:00Z">
        <w:r w:rsidRPr="00E54BC9">
          <w:t>Randall, R. _ Assignment0</w:t>
        </w:r>
        <w:r>
          <w:t>8</w:t>
        </w:r>
        <w:r w:rsidRPr="00E54BC9">
          <w:t>_instructions.docx, Self-published</w:t>
        </w:r>
        <w:r>
          <w:t>,</w:t>
        </w:r>
        <w:r w:rsidRPr="00E54BC9">
          <w:t xml:space="preserve"> 2019</w:t>
        </w:r>
      </w:ins>
      <w:del w:id="2515" w:author="Bambi C" w:date="2022-08-31T22:52:00Z">
        <w:r w:rsidR="00A749F6" w:rsidDel="000D7846">
          <w:delText xml:space="preserve">Behind the Name, </w:delText>
        </w:r>
        <w:r w:rsidR="00A749F6" w:rsidDel="000D7846">
          <w:fldChar w:fldCharType="begin"/>
        </w:r>
        <w:r w:rsidR="00A749F6" w:rsidDel="000D7846">
          <w:delInstrText xml:space="preserve"> HYPERLINK "</w:delInstrText>
        </w:r>
        <w:r w:rsidR="00A749F6" w:rsidRPr="00944E18" w:rsidDel="000D7846">
          <w:delInstrText>https://www.behindthename.com/random/random.php?gender=both&amp;number=1&amp;sets=5&amp;surname=&amp;usage_eng=1</w:delInstrText>
        </w:r>
        <w:r w:rsidR="00A749F6" w:rsidDel="000D7846">
          <w:delInstrText xml:space="preserve">" </w:delInstrText>
        </w:r>
        <w:r w:rsidR="00A749F6" w:rsidDel="000D7846">
          <w:fldChar w:fldCharType="separate"/>
        </w:r>
        <w:r w:rsidR="00A749F6" w:rsidRPr="00A749F6" w:rsidDel="000D7846">
          <w:rPr>
            <w:rStyle w:val="Hyperlink"/>
          </w:rPr>
          <w:delText>https://www.behindthename.com/random/random.php?gender=both&amp;number=1&amp;sets=5&amp;surname=&amp;usage_eng=1</w:delText>
        </w:r>
        <w:r w:rsidR="00A749F6" w:rsidDel="000D7846">
          <w:fldChar w:fldCharType="end"/>
        </w:r>
        <w:r w:rsidR="00A749F6" w:rsidDel="000D7846">
          <w:delText>, 2022 (External site): Random name generator</w:delText>
        </w:r>
      </w:del>
    </w:p>
    <w:p w14:paraId="21D5B240" w14:textId="77777777" w:rsidR="00D46796" w:rsidDel="00BB6613" w:rsidRDefault="00D46796" w:rsidP="00604DB0">
      <w:pPr>
        <w:rPr>
          <w:del w:id="2516" w:author="Bambi C" w:date="2022-08-31T22:57:00Z"/>
        </w:rPr>
      </w:pPr>
    </w:p>
    <w:p w14:paraId="633D3444" w14:textId="4318534F" w:rsidR="00D46796" w:rsidDel="00BB6613" w:rsidRDefault="00D46796" w:rsidP="00944E18">
      <w:pPr>
        <w:pStyle w:val="Heading3"/>
        <w:rPr>
          <w:del w:id="2517" w:author="Bambi C" w:date="2022-08-31T22:57:00Z"/>
        </w:rPr>
      </w:pPr>
      <w:bookmarkStart w:id="2518" w:name="_Toc112874087"/>
      <w:del w:id="2519" w:author="Bambi C" w:date="2022-08-31T22:53:00Z">
        <w:r w:rsidDel="00B45A42">
          <w:delText>Exception handling</w:delText>
        </w:r>
      </w:del>
      <w:bookmarkEnd w:id="2518"/>
    </w:p>
    <w:p w14:paraId="67841006" w14:textId="14800710" w:rsidR="00051B39" w:rsidDel="00A05949" w:rsidRDefault="00051B39" w:rsidP="00BF2E2B">
      <w:pPr>
        <w:rPr>
          <w:del w:id="2520" w:author="Bambi C" w:date="2022-08-31T22:52:00Z"/>
        </w:rPr>
      </w:pPr>
      <w:del w:id="2521" w:author="Bambi C" w:date="2022-08-31T22:52:00Z">
        <w:r w:rsidDel="000D7846">
          <w:delText>Corey Schafter</w:delText>
        </w:r>
        <w:r w:rsidRPr="00051B39" w:rsidDel="000D7846">
          <w:delText xml:space="preserve"> – YouTube, </w:delText>
        </w:r>
        <w:r w:rsidR="00CD45F2" w:rsidDel="000D7846">
          <w:fldChar w:fldCharType="begin"/>
        </w:r>
        <w:r w:rsidR="00CD45F2" w:rsidDel="000D7846">
          <w:delInstrText xml:space="preserve"> HYPERLINK "</w:delInstrText>
        </w:r>
        <w:r w:rsidR="00CD45F2" w:rsidRPr="009B11E7" w:rsidDel="000D7846">
          <w:delInstrText>https://www.youtube.com/watch?v=NIWwJbo-9_8</w:delInstrText>
        </w:r>
        <w:r w:rsidR="00CD45F2" w:rsidDel="000D7846">
          <w:delInstrText xml:space="preserve">" </w:delInstrText>
        </w:r>
        <w:r w:rsidR="00CD45F2" w:rsidDel="000D7846">
          <w:fldChar w:fldCharType="separate"/>
        </w:r>
        <w:r w:rsidR="00CD45F2" w:rsidRPr="00351E0D" w:rsidDel="000D7846">
          <w:rPr>
            <w:rStyle w:val="Hyperlink"/>
          </w:rPr>
          <w:delText>https://www.youtube.com/watch?v=NIWwJbo-9_8</w:delText>
        </w:r>
        <w:r w:rsidR="00CD45F2" w:rsidDel="000D7846">
          <w:fldChar w:fldCharType="end"/>
        </w:r>
        <w:r w:rsidRPr="00051B39" w:rsidDel="000D7846">
          <w:delText>,</w:delText>
        </w:r>
        <w:r w:rsidR="00CD45F2" w:rsidDel="000D7846">
          <w:delText xml:space="preserve"> </w:delText>
        </w:r>
        <w:r w:rsidRPr="00051B39" w:rsidDel="000D7846">
          <w:delText xml:space="preserve">2022 (External site): </w:delText>
        </w:r>
        <w:r w:rsidDel="000D7846">
          <w:delText>Python Tutorial: Using Try/Except Blocks for Error Handling</w:delText>
        </w:r>
      </w:del>
    </w:p>
    <w:p w14:paraId="6D29E26E" w14:textId="77777777" w:rsidR="00A05949" w:rsidRDefault="00A05949" w:rsidP="00604DB0">
      <w:pPr>
        <w:rPr>
          <w:ins w:id="2522" w:author="Bambi C" w:date="2022-08-31T22:55:00Z"/>
        </w:rPr>
      </w:pPr>
    </w:p>
    <w:p w14:paraId="48E8B642" w14:textId="35E253A1" w:rsidR="00E46A3C" w:rsidRDefault="00E46A3C" w:rsidP="00604DB0">
      <w:pPr>
        <w:rPr>
          <w:ins w:id="2523" w:author="Bambi C" w:date="2022-08-31T22:55:00Z"/>
        </w:rPr>
      </w:pPr>
      <w:ins w:id="2524" w:author="Bambi C" w:date="2022-08-31T22:55:00Z">
        <w:r>
          <w:t xml:space="preserve">Python Guides, </w:t>
        </w:r>
        <w:r>
          <w:fldChar w:fldCharType="begin"/>
        </w:r>
        <w:r>
          <w:instrText xml:space="preserve"> HYPERLINK "</w:instrText>
        </w:r>
        <w:r w:rsidRPr="00E46A3C">
          <w:rPr>
            <w:rPrChange w:id="2525" w:author="Bambi C" w:date="2022-08-31T22:55:00Z">
              <w:rPr>
                <w:rStyle w:val="Hyperlink"/>
              </w:rPr>
            </w:rPrChange>
          </w:rPr>
          <w:instrText>https://pythonguides.com/python-print-2-decimal-places/</w:instrText>
        </w:r>
        <w:r>
          <w:instrText xml:space="preserve">" </w:instrText>
        </w:r>
        <w:r>
          <w:fldChar w:fldCharType="separate"/>
        </w:r>
        <w:r w:rsidRPr="00E46A3C">
          <w:rPr>
            <w:rStyle w:val="Hyperlink"/>
          </w:rPr>
          <w:t>https://pythonguides.com/python-print-2-decimal-places/</w:t>
        </w:r>
        <w:r>
          <w:fldChar w:fldCharType="end"/>
        </w:r>
        <w:r>
          <w:t xml:space="preserve">, 2022 (External site): </w:t>
        </w:r>
        <w:r w:rsidR="00FC22A1">
          <w:t>Python print 2 decimal places</w:t>
        </w:r>
      </w:ins>
    </w:p>
    <w:p w14:paraId="0DF5DB9E" w14:textId="2B98DD36" w:rsidR="00F52906" w:rsidDel="00CB3F59" w:rsidRDefault="00BB6613" w:rsidP="00BF2E2B">
      <w:pPr>
        <w:rPr>
          <w:del w:id="2526" w:author="Bambi C" w:date="2022-08-31T22:52:00Z"/>
        </w:rPr>
      </w:pPr>
      <w:ins w:id="2527" w:author="Bambi C" w:date="2022-08-31T22:56:00Z">
        <w:r>
          <w:t xml:space="preserve">Stack Overflow, </w:t>
        </w:r>
      </w:ins>
      <w:ins w:id="2528" w:author="Bambi C" w:date="2022-08-31T22:57:00Z">
        <w:r>
          <w:fldChar w:fldCharType="begin"/>
        </w:r>
        <w:r>
          <w:instrText xml:space="preserve"> HYPERLINK "</w:instrText>
        </w:r>
      </w:ins>
      <w:ins w:id="2529" w:author="Bambi C" w:date="2022-08-31T22:56:00Z">
        <w:r w:rsidRPr="00BB6613">
          <w:instrText>https://stackoverflow.com/questions/59190175/how-to-create-an-object-from-a-list-of-lists</w:instrText>
        </w:r>
      </w:ins>
      <w:ins w:id="2530" w:author="Bambi C" w:date="2022-08-31T22:57:00Z">
        <w:r>
          <w:instrText xml:space="preserve">" </w:instrText>
        </w:r>
        <w:r>
          <w:fldChar w:fldCharType="separate"/>
        </w:r>
      </w:ins>
      <w:ins w:id="2531" w:author="Bambi C" w:date="2022-08-31T22:56:00Z">
        <w:r w:rsidRPr="002135E8">
          <w:rPr>
            <w:rStyle w:val="Hyperlink"/>
          </w:rPr>
          <w:t>https://stackoverflow.com/questions/59190175/how-to-create-an-object-from-a-list-of-lists</w:t>
        </w:r>
      </w:ins>
      <w:ins w:id="2532" w:author="Bambi C" w:date="2022-08-31T22:57:00Z">
        <w:r>
          <w:fldChar w:fldCharType="end"/>
        </w:r>
        <w:r>
          <w:t>, 2022 (External site): How to create an object from a list of lists?</w:t>
        </w:r>
      </w:ins>
      <w:del w:id="2533" w:author="Bambi C" w:date="2022-08-31T22:52:00Z">
        <w:r w:rsidR="00F52906" w:rsidDel="000D7846">
          <w:tab/>
          <w:delText>Notes: Clear, very concise instruction</w:delText>
        </w:r>
        <w:r w:rsidR="00F45CB6" w:rsidDel="000D7846">
          <w:delText>, Logical progression through content</w:delText>
        </w:r>
      </w:del>
    </w:p>
    <w:p w14:paraId="52776DDF" w14:textId="77777777" w:rsidR="00CB3F59" w:rsidRDefault="00CB3F59" w:rsidP="00604DB0">
      <w:pPr>
        <w:rPr>
          <w:ins w:id="2534" w:author="Bambi C" w:date="2022-08-31T22:59:00Z"/>
        </w:rPr>
      </w:pPr>
    </w:p>
    <w:p w14:paraId="3497DF6D" w14:textId="1D49A4B6" w:rsidR="00BB6613" w:rsidRDefault="00CB3F59" w:rsidP="00BF2E2B">
      <w:pPr>
        <w:rPr>
          <w:ins w:id="2535" w:author="Bambi C" w:date="2022-08-31T22:57:00Z"/>
        </w:rPr>
      </w:pPr>
      <w:proofErr w:type="spellStart"/>
      <w:ins w:id="2536" w:author="Bambi C" w:date="2022-08-31T22:59:00Z">
        <w:r>
          <w:lastRenderedPageBreak/>
          <w:t>Flexiple</w:t>
        </w:r>
        <w:proofErr w:type="spellEnd"/>
        <w:r>
          <w:t xml:space="preserve">, </w:t>
        </w:r>
        <w:r>
          <w:fldChar w:fldCharType="begin"/>
        </w:r>
        <w:r>
          <w:instrText xml:space="preserve"> HYPERLINK "</w:instrText>
        </w:r>
        <w:r w:rsidRPr="00CB3F59">
          <w:instrText>https://flexiple.com/python/list-of-lists-python/</w:instrText>
        </w:r>
        <w:r>
          <w:instrText xml:space="preserve">" </w:instrText>
        </w:r>
        <w:r>
          <w:fldChar w:fldCharType="separate"/>
        </w:r>
        <w:r w:rsidRPr="002135E8">
          <w:rPr>
            <w:rStyle w:val="Hyperlink"/>
          </w:rPr>
          <w:t>https://flexiple.com/python/list-of-lists-python/</w:t>
        </w:r>
        <w:r>
          <w:fldChar w:fldCharType="end"/>
        </w:r>
        <w:r>
          <w:t>, 2022 (External site): How to create a list of lists in Python?</w:t>
        </w:r>
      </w:ins>
    </w:p>
    <w:p w14:paraId="45127C83" w14:textId="15452E92" w:rsidR="00BB6613" w:rsidRDefault="00FF4AE9" w:rsidP="00604DB0">
      <w:pPr>
        <w:rPr>
          <w:ins w:id="2537" w:author="Bambi C" w:date="2022-08-31T22:58:00Z"/>
        </w:rPr>
      </w:pPr>
      <w:ins w:id="2538" w:author="Bambi C" w:date="2022-08-31T22:57:00Z">
        <w:r>
          <w:t xml:space="preserve">Career Karma, </w:t>
        </w:r>
      </w:ins>
      <w:ins w:id="2539" w:author="Bambi C" w:date="2022-08-31T22:58:00Z">
        <w:r>
          <w:fldChar w:fldCharType="begin"/>
        </w:r>
        <w:r>
          <w:instrText xml:space="preserve"> HYPERLINK "</w:instrText>
        </w:r>
        <w:r w:rsidRPr="00FF4AE9">
          <w:instrText>https://careerkarma.com/blog/python-typeerror-method-object-is-not-subscriptable/?v=2</w:instrText>
        </w:r>
        <w:r>
          <w:instrText xml:space="preserve">" </w:instrText>
        </w:r>
        <w:r>
          <w:fldChar w:fldCharType="separate"/>
        </w:r>
        <w:r w:rsidRPr="002135E8">
          <w:rPr>
            <w:rStyle w:val="Hyperlink"/>
          </w:rPr>
          <w:t>https://careerkarma.com/blog/python-typeerror-method-object-is-not-subscriptable/?v=2</w:t>
        </w:r>
        <w:r>
          <w:fldChar w:fldCharType="end"/>
        </w:r>
        <w:r>
          <w:t xml:space="preserve">, 2022 (External site): Python </w:t>
        </w:r>
        <w:proofErr w:type="spellStart"/>
        <w:r>
          <w:t>TypeError</w:t>
        </w:r>
        <w:proofErr w:type="spellEnd"/>
        <w:r>
          <w:t xml:space="preserve">: ‘method’ object is not </w:t>
        </w:r>
        <w:proofErr w:type="spellStart"/>
        <w:r>
          <w:t>suscriptable</w:t>
        </w:r>
        <w:proofErr w:type="spellEnd"/>
        <w:r>
          <w:t xml:space="preserve"> solution</w:t>
        </w:r>
      </w:ins>
    </w:p>
    <w:p w14:paraId="252941FA" w14:textId="21257881" w:rsidR="002255E1" w:rsidRDefault="00412B2B" w:rsidP="00604DB0">
      <w:pPr>
        <w:rPr>
          <w:ins w:id="2540" w:author="Bambi C" w:date="2022-08-31T23:02:00Z"/>
        </w:rPr>
      </w:pPr>
      <w:proofErr w:type="spellStart"/>
      <w:ins w:id="2541" w:author="Bambi C" w:date="2022-08-31T23:02:00Z">
        <w:r>
          <w:t>Youtube</w:t>
        </w:r>
        <w:proofErr w:type="spellEnd"/>
        <w:r>
          <w:t xml:space="preserve"> – Corey Schafer, various (see below), 2022 (External </w:t>
        </w:r>
      </w:ins>
      <w:ins w:id="2542" w:author="Bambi C" w:date="2022-08-31T23:03:00Z">
        <w:r>
          <w:t xml:space="preserve">site): Python OOP Tutorial </w:t>
        </w:r>
        <w:r w:rsidR="00AB5FEF">
          <w:t>#</w:t>
        </w:r>
      </w:ins>
    </w:p>
    <w:p w14:paraId="29AEAD91" w14:textId="11512F23" w:rsidR="00412B2B" w:rsidRDefault="00412B2B" w:rsidP="00AB5FEF">
      <w:pPr>
        <w:pStyle w:val="ListParagraph"/>
        <w:numPr>
          <w:ilvl w:val="0"/>
          <w:numId w:val="56"/>
        </w:numPr>
        <w:rPr>
          <w:ins w:id="2543" w:author="Bambi C" w:date="2022-08-31T23:02:00Z"/>
        </w:rPr>
        <w:pPrChange w:id="2544" w:author="Bambi C" w:date="2022-08-31T23:03:00Z">
          <w:pPr/>
        </w:pPrChange>
      </w:pPr>
      <w:ins w:id="2545" w:author="Bambi C" w:date="2022-08-31T23:02:00Z">
        <w:r>
          <w:t xml:space="preserve">Python OOP 1 - Classes and Instances - </w:t>
        </w:r>
      </w:ins>
      <w:ins w:id="2546" w:author="Bambi C" w:date="2022-08-31T23:03:00Z">
        <w:r w:rsidR="00AB5FEF">
          <w:fldChar w:fldCharType="begin"/>
        </w:r>
        <w:r w:rsidR="00AB5FEF">
          <w:instrText xml:space="preserve"> HYPERLINK "</w:instrText>
        </w:r>
      </w:ins>
      <w:ins w:id="2547" w:author="Bambi C" w:date="2022-08-31T23:02:00Z">
        <w:r w:rsidR="00AB5FEF">
          <w:instrText>https://youtu.be/ZDa-Z5JzLYM</w:instrText>
        </w:r>
      </w:ins>
      <w:ins w:id="2548" w:author="Bambi C" w:date="2022-08-31T23:03:00Z">
        <w:r w:rsidR="00AB5FEF">
          <w:instrText xml:space="preserve">" </w:instrText>
        </w:r>
        <w:r w:rsidR="00AB5FEF">
          <w:fldChar w:fldCharType="separate"/>
        </w:r>
      </w:ins>
      <w:ins w:id="2549" w:author="Bambi C" w:date="2022-08-31T23:02:00Z">
        <w:r w:rsidR="00AB5FEF" w:rsidRPr="002135E8">
          <w:rPr>
            <w:rStyle w:val="Hyperlink"/>
          </w:rPr>
          <w:t>https://youtu.be/ZDa-Z5JzLYM</w:t>
        </w:r>
      </w:ins>
      <w:ins w:id="2550" w:author="Bambi C" w:date="2022-08-31T23:03:00Z">
        <w:r w:rsidR="00AB5FEF">
          <w:fldChar w:fldCharType="end"/>
        </w:r>
        <w:r w:rsidR="00AB5FEF">
          <w:t xml:space="preserve"> </w:t>
        </w:r>
      </w:ins>
    </w:p>
    <w:p w14:paraId="2D455A2F" w14:textId="7D64D739" w:rsidR="00412B2B" w:rsidRDefault="00412B2B" w:rsidP="00AB5FEF">
      <w:pPr>
        <w:pStyle w:val="ListParagraph"/>
        <w:numPr>
          <w:ilvl w:val="0"/>
          <w:numId w:val="56"/>
        </w:numPr>
        <w:rPr>
          <w:ins w:id="2551" w:author="Bambi C" w:date="2022-08-31T23:02:00Z"/>
        </w:rPr>
        <w:pPrChange w:id="2552" w:author="Bambi C" w:date="2022-08-31T23:03:00Z">
          <w:pPr/>
        </w:pPrChange>
      </w:pPr>
      <w:ins w:id="2553" w:author="Bambi C" w:date="2022-08-31T23:02:00Z">
        <w:r>
          <w:t xml:space="preserve">Python OOP 2 - Class Variables - </w:t>
        </w:r>
      </w:ins>
      <w:ins w:id="2554" w:author="Bambi C" w:date="2022-08-31T23:03:00Z">
        <w:r w:rsidR="00AB5FEF">
          <w:fldChar w:fldCharType="begin"/>
        </w:r>
        <w:r w:rsidR="00AB5FEF">
          <w:instrText xml:space="preserve"> HYPERLINK "</w:instrText>
        </w:r>
      </w:ins>
      <w:ins w:id="2555" w:author="Bambi C" w:date="2022-08-31T23:02:00Z">
        <w:r w:rsidR="00AB5FEF">
          <w:instrText>https://youtu.be/BJ-VvGyQxho</w:instrText>
        </w:r>
      </w:ins>
      <w:ins w:id="2556" w:author="Bambi C" w:date="2022-08-31T23:03:00Z">
        <w:r w:rsidR="00AB5FEF">
          <w:instrText xml:space="preserve">" </w:instrText>
        </w:r>
        <w:r w:rsidR="00AB5FEF">
          <w:fldChar w:fldCharType="separate"/>
        </w:r>
      </w:ins>
      <w:ins w:id="2557" w:author="Bambi C" w:date="2022-08-31T23:02:00Z">
        <w:r w:rsidR="00AB5FEF" w:rsidRPr="002135E8">
          <w:rPr>
            <w:rStyle w:val="Hyperlink"/>
          </w:rPr>
          <w:t>https://youtu.be/BJ-VvGyQxho</w:t>
        </w:r>
      </w:ins>
      <w:ins w:id="2558" w:author="Bambi C" w:date="2022-08-31T23:03:00Z">
        <w:r w:rsidR="00AB5FEF">
          <w:fldChar w:fldCharType="end"/>
        </w:r>
        <w:r w:rsidR="00AB5FEF">
          <w:t xml:space="preserve"> </w:t>
        </w:r>
      </w:ins>
    </w:p>
    <w:p w14:paraId="58A193FD" w14:textId="7D03E92A" w:rsidR="00412B2B" w:rsidRDefault="00412B2B" w:rsidP="00AB5FEF">
      <w:pPr>
        <w:pStyle w:val="ListParagraph"/>
        <w:numPr>
          <w:ilvl w:val="0"/>
          <w:numId w:val="56"/>
        </w:numPr>
        <w:rPr>
          <w:ins w:id="2559" w:author="Bambi C" w:date="2022-08-31T23:02:00Z"/>
        </w:rPr>
        <w:pPrChange w:id="2560" w:author="Bambi C" w:date="2022-08-31T23:03:00Z">
          <w:pPr/>
        </w:pPrChange>
      </w:pPr>
      <w:ins w:id="2561" w:author="Bambi C" w:date="2022-08-31T23:02:00Z">
        <w:r>
          <w:t xml:space="preserve">Python OOP 3 - </w:t>
        </w:r>
        <w:proofErr w:type="spellStart"/>
        <w:r>
          <w:t>Classmethods</w:t>
        </w:r>
        <w:proofErr w:type="spellEnd"/>
        <w:r>
          <w:t xml:space="preserve"> and </w:t>
        </w:r>
        <w:proofErr w:type="spellStart"/>
        <w:r>
          <w:t>Staticmethods</w:t>
        </w:r>
        <w:proofErr w:type="spellEnd"/>
        <w:r>
          <w:t xml:space="preserve"> - </w:t>
        </w:r>
      </w:ins>
      <w:ins w:id="2562" w:author="Bambi C" w:date="2022-08-31T23:03:00Z">
        <w:r w:rsidR="00AB5FEF">
          <w:fldChar w:fldCharType="begin"/>
        </w:r>
        <w:r w:rsidR="00AB5FEF">
          <w:instrText xml:space="preserve"> HYPERLINK "</w:instrText>
        </w:r>
      </w:ins>
      <w:ins w:id="2563" w:author="Bambi C" w:date="2022-08-31T23:02:00Z">
        <w:r w:rsidR="00AB5FEF">
          <w:instrText>https://youtu.be/rq8cL2XMM5M</w:instrText>
        </w:r>
      </w:ins>
      <w:ins w:id="2564" w:author="Bambi C" w:date="2022-08-31T23:03:00Z">
        <w:r w:rsidR="00AB5FEF">
          <w:instrText xml:space="preserve">" </w:instrText>
        </w:r>
        <w:r w:rsidR="00AB5FEF">
          <w:fldChar w:fldCharType="separate"/>
        </w:r>
      </w:ins>
      <w:ins w:id="2565" w:author="Bambi C" w:date="2022-08-31T23:02:00Z">
        <w:r w:rsidR="00AB5FEF" w:rsidRPr="002135E8">
          <w:rPr>
            <w:rStyle w:val="Hyperlink"/>
          </w:rPr>
          <w:t>https://youtu.be/rq8cL2XMM5M</w:t>
        </w:r>
      </w:ins>
      <w:ins w:id="2566" w:author="Bambi C" w:date="2022-08-31T23:03:00Z">
        <w:r w:rsidR="00AB5FEF">
          <w:fldChar w:fldCharType="end"/>
        </w:r>
        <w:r w:rsidR="00AB5FEF">
          <w:t xml:space="preserve"> </w:t>
        </w:r>
      </w:ins>
    </w:p>
    <w:p w14:paraId="49B745B9" w14:textId="3CD9D124" w:rsidR="00412B2B" w:rsidRDefault="00412B2B" w:rsidP="00AB5FEF">
      <w:pPr>
        <w:pStyle w:val="ListParagraph"/>
        <w:numPr>
          <w:ilvl w:val="0"/>
          <w:numId w:val="56"/>
        </w:numPr>
        <w:rPr>
          <w:ins w:id="2567" w:author="Bambi C" w:date="2022-08-31T23:02:00Z"/>
        </w:rPr>
        <w:pPrChange w:id="2568" w:author="Bambi C" w:date="2022-08-31T23:03:00Z">
          <w:pPr/>
        </w:pPrChange>
      </w:pPr>
      <w:ins w:id="2569" w:author="Bambi C" w:date="2022-08-31T23:02:00Z">
        <w:r>
          <w:t xml:space="preserve">Python OOP 4 - Inheritance - </w:t>
        </w:r>
      </w:ins>
      <w:ins w:id="2570" w:author="Bambi C" w:date="2022-08-31T23:03:00Z">
        <w:r w:rsidR="00AB5FEF">
          <w:fldChar w:fldCharType="begin"/>
        </w:r>
        <w:r w:rsidR="00AB5FEF">
          <w:instrText xml:space="preserve"> HYPERLINK "</w:instrText>
        </w:r>
      </w:ins>
      <w:ins w:id="2571" w:author="Bambi C" w:date="2022-08-31T23:02:00Z">
        <w:r w:rsidR="00AB5FEF">
          <w:instrText>https://youtu.be/RSl87lqOXDE</w:instrText>
        </w:r>
      </w:ins>
      <w:ins w:id="2572" w:author="Bambi C" w:date="2022-08-31T23:03:00Z">
        <w:r w:rsidR="00AB5FEF">
          <w:instrText xml:space="preserve">" </w:instrText>
        </w:r>
        <w:r w:rsidR="00AB5FEF">
          <w:fldChar w:fldCharType="separate"/>
        </w:r>
      </w:ins>
      <w:ins w:id="2573" w:author="Bambi C" w:date="2022-08-31T23:02:00Z">
        <w:r w:rsidR="00AB5FEF" w:rsidRPr="002135E8">
          <w:rPr>
            <w:rStyle w:val="Hyperlink"/>
          </w:rPr>
          <w:t>https://youtu.be/RSl87lqOXDE</w:t>
        </w:r>
      </w:ins>
      <w:ins w:id="2574" w:author="Bambi C" w:date="2022-08-31T23:03:00Z">
        <w:r w:rsidR="00AB5FEF">
          <w:fldChar w:fldCharType="end"/>
        </w:r>
        <w:r w:rsidR="00AB5FEF">
          <w:t xml:space="preserve"> </w:t>
        </w:r>
      </w:ins>
    </w:p>
    <w:p w14:paraId="16FAAADE" w14:textId="6A2D5E95" w:rsidR="00412B2B" w:rsidRDefault="00412B2B" w:rsidP="00AB5FEF">
      <w:pPr>
        <w:pStyle w:val="ListParagraph"/>
        <w:numPr>
          <w:ilvl w:val="0"/>
          <w:numId w:val="56"/>
        </w:numPr>
        <w:rPr>
          <w:ins w:id="2575" w:author="Bambi C" w:date="2022-08-31T23:02:00Z"/>
        </w:rPr>
        <w:pPrChange w:id="2576" w:author="Bambi C" w:date="2022-08-31T23:03:00Z">
          <w:pPr/>
        </w:pPrChange>
      </w:pPr>
      <w:ins w:id="2577" w:author="Bambi C" w:date="2022-08-31T23:02:00Z">
        <w:r>
          <w:t>Python OOP 5 - Special (Magic/</w:t>
        </w:r>
        <w:proofErr w:type="spellStart"/>
        <w:r>
          <w:t>Dunder</w:t>
        </w:r>
        <w:proofErr w:type="spellEnd"/>
        <w:r>
          <w:t xml:space="preserve">) Methods - </w:t>
        </w:r>
      </w:ins>
      <w:ins w:id="2578" w:author="Bambi C" w:date="2022-08-31T23:03:00Z">
        <w:r w:rsidR="00AB5FEF">
          <w:fldChar w:fldCharType="begin"/>
        </w:r>
        <w:r w:rsidR="00AB5FEF">
          <w:instrText xml:space="preserve"> HYPERLINK "</w:instrText>
        </w:r>
      </w:ins>
      <w:ins w:id="2579" w:author="Bambi C" w:date="2022-08-31T23:02:00Z">
        <w:r w:rsidR="00AB5FEF">
          <w:instrText>https://youtu.be/3ohzBxoFHAY</w:instrText>
        </w:r>
      </w:ins>
      <w:ins w:id="2580" w:author="Bambi C" w:date="2022-08-31T23:03:00Z">
        <w:r w:rsidR="00AB5FEF">
          <w:instrText xml:space="preserve">" </w:instrText>
        </w:r>
        <w:r w:rsidR="00AB5FEF">
          <w:fldChar w:fldCharType="separate"/>
        </w:r>
      </w:ins>
      <w:ins w:id="2581" w:author="Bambi C" w:date="2022-08-31T23:02:00Z">
        <w:r w:rsidR="00AB5FEF" w:rsidRPr="002135E8">
          <w:rPr>
            <w:rStyle w:val="Hyperlink"/>
          </w:rPr>
          <w:t>https://youtu.be/3ohzBxoFHAY</w:t>
        </w:r>
      </w:ins>
      <w:ins w:id="2582" w:author="Bambi C" w:date="2022-08-31T23:03:00Z">
        <w:r w:rsidR="00AB5FEF">
          <w:fldChar w:fldCharType="end"/>
        </w:r>
        <w:r w:rsidR="00AB5FEF">
          <w:t xml:space="preserve"> </w:t>
        </w:r>
      </w:ins>
    </w:p>
    <w:p w14:paraId="06C7D36D" w14:textId="07BFBC41" w:rsidR="00412B2B" w:rsidRDefault="00412B2B" w:rsidP="00AB5FEF">
      <w:pPr>
        <w:pStyle w:val="ListParagraph"/>
        <w:numPr>
          <w:ilvl w:val="0"/>
          <w:numId w:val="56"/>
        </w:numPr>
        <w:rPr>
          <w:ins w:id="2583" w:author="Bambi C" w:date="2022-08-31T22:57:00Z"/>
        </w:rPr>
        <w:pPrChange w:id="2584" w:author="Bambi C" w:date="2022-08-31T23:03:00Z">
          <w:pPr/>
        </w:pPrChange>
      </w:pPr>
      <w:ins w:id="2585" w:author="Bambi C" w:date="2022-08-31T23:02:00Z">
        <w:r>
          <w:t xml:space="preserve">Python OOP 6 - Property Decorators - </w:t>
        </w:r>
      </w:ins>
      <w:ins w:id="2586" w:author="Bambi C" w:date="2022-08-31T23:03:00Z">
        <w:r w:rsidR="00AB5FEF">
          <w:fldChar w:fldCharType="begin"/>
        </w:r>
        <w:r w:rsidR="00AB5FEF">
          <w:instrText xml:space="preserve"> HYPERLINK "</w:instrText>
        </w:r>
      </w:ins>
      <w:ins w:id="2587" w:author="Bambi C" w:date="2022-08-31T23:02:00Z">
        <w:r w:rsidR="00AB5FEF">
          <w:instrText>https://youtu.be/jCzT9XFZ5bw</w:instrText>
        </w:r>
      </w:ins>
      <w:ins w:id="2588" w:author="Bambi C" w:date="2022-08-31T23:03:00Z">
        <w:r w:rsidR="00AB5FEF">
          <w:instrText xml:space="preserve">" </w:instrText>
        </w:r>
        <w:r w:rsidR="00AB5FEF">
          <w:fldChar w:fldCharType="separate"/>
        </w:r>
      </w:ins>
      <w:ins w:id="2589" w:author="Bambi C" w:date="2022-08-31T23:02:00Z">
        <w:r w:rsidR="00AB5FEF" w:rsidRPr="002135E8">
          <w:rPr>
            <w:rStyle w:val="Hyperlink"/>
          </w:rPr>
          <w:t>https://youtu.be/jCzT9XFZ5bw</w:t>
        </w:r>
      </w:ins>
      <w:ins w:id="2590" w:author="Bambi C" w:date="2022-08-31T23:03:00Z">
        <w:r w:rsidR="00AB5FEF">
          <w:fldChar w:fldCharType="end"/>
        </w:r>
        <w:r w:rsidR="00AB5FEF">
          <w:t xml:space="preserve"> </w:t>
        </w:r>
      </w:ins>
    </w:p>
    <w:p w14:paraId="4D844524" w14:textId="77BC480B" w:rsidR="00186137" w:rsidDel="000D7846" w:rsidRDefault="00CD45F2" w:rsidP="00BA272F">
      <w:pPr>
        <w:rPr>
          <w:del w:id="2591" w:author="Bambi C" w:date="2022-08-31T22:52:00Z"/>
        </w:rPr>
      </w:pPr>
      <w:del w:id="2592" w:author="Bambi C" w:date="2022-08-31T22:52:00Z">
        <w:r w:rsidDel="000D7846">
          <w:delText xml:space="preserve">Socratica – YouTube, </w:delText>
        </w:r>
        <w:r w:rsidDel="000D7846">
          <w:fldChar w:fldCharType="begin"/>
        </w:r>
        <w:r w:rsidDel="000D7846">
          <w:delInstrText xml:space="preserve"> HYPERLINK "</w:delInstrText>
        </w:r>
        <w:r w:rsidRPr="00944E18" w:rsidDel="000D7846">
          <w:delInstrText>https://www.youtube.com/watch?v=nlCKrKGHSSk&amp;t=10s</w:delInstrText>
        </w:r>
        <w:r w:rsidDel="000D7846">
          <w:delInstrText xml:space="preserve">" </w:delInstrText>
        </w:r>
        <w:r w:rsidDel="000D7846">
          <w:fldChar w:fldCharType="separate"/>
        </w:r>
        <w:r w:rsidRPr="00CD45F2" w:rsidDel="000D7846">
          <w:rPr>
            <w:rStyle w:val="Hyperlink"/>
          </w:rPr>
          <w:delText>https://www.youtube.com/watch?v=nlCKrKGHSSk&amp;t=10s</w:delText>
        </w:r>
        <w:r w:rsidDel="000D7846">
          <w:fldChar w:fldCharType="end"/>
        </w:r>
        <w:r w:rsidDel="000D7846">
          <w:delText>, 2022 (External site): Exceptions in Python||Python Tutorial||Learn Python Programming</w:delText>
        </w:r>
      </w:del>
    </w:p>
    <w:p w14:paraId="25A13BD1" w14:textId="020E4731" w:rsidR="00F45CB6" w:rsidDel="000D7846" w:rsidRDefault="00F45CB6" w:rsidP="00BA272F">
      <w:pPr>
        <w:rPr>
          <w:del w:id="2593" w:author="Bambi C" w:date="2022-08-31T22:52:00Z"/>
        </w:rPr>
      </w:pPr>
      <w:del w:id="2594" w:author="Bambi C" w:date="2022-08-31T22:52:00Z">
        <w:r w:rsidDel="000D7846">
          <w:tab/>
          <w:delText xml:space="preserve">Notes: Fun, relevant, “more elaborate” example </w:delText>
        </w:r>
        <w:r w:rsidR="00277983" w:rsidDel="000D7846">
          <w:delText>(opening .dat file)</w:delText>
        </w:r>
      </w:del>
    </w:p>
    <w:p w14:paraId="1B235453" w14:textId="2523BECA" w:rsidR="00A50AC9" w:rsidDel="000D7846" w:rsidRDefault="002871D7" w:rsidP="00BA272F">
      <w:pPr>
        <w:rPr>
          <w:del w:id="2595" w:author="Bambi C" w:date="2022-08-31T22:52:00Z"/>
        </w:rPr>
      </w:pPr>
      <w:del w:id="2596" w:author="Bambi C" w:date="2022-08-31T22:52:00Z">
        <w:r w:rsidDel="000D7846">
          <w:delText xml:space="preserve">Stack Overflow, </w:delText>
        </w:r>
        <w:r w:rsidDel="000D7846">
          <w:fldChar w:fldCharType="begin"/>
        </w:r>
        <w:r w:rsidDel="000D7846">
          <w:delInstrText xml:space="preserve"> HYPERLINK "</w:delInstrText>
        </w:r>
        <w:r w:rsidRPr="00944E18" w:rsidDel="000D7846">
          <w:delInstrText>https://stackoverflow.com/questions/2244270/get-a-try-statement-to-loop-around-until-correct-value-obtained</w:delInstrText>
        </w:r>
        <w:r w:rsidDel="000D7846">
          <w:delInstrText xml:space="preserve">" </w:delInstrText>
        </w:r>
        <w:r w:rsidDel="000D7846">
          <w:fldChar w:fldCharType="separate"/>
        </w:r>
        <w:r w:rsidRPr="002871D7" w:rsidDel="000D7846">
          <w:rPr>
            <w:rStyle w:val="Hyperlink"/>
          </w:rPr>
          <w:delText>https://stackoverflow.com/questions/2244270/get-a-try-statement-to-loop-around-until-correct-value-obtained</w:delText>
        </w:r>
        <w:r w:rsidDel="000D7846">
          <w:fldChar w:fldCharType="end"/>
        </w:r>
        <w:r w:rsidDel="000D7846">
          <w:delText xml:space="preserve">, 2022 (External site): </w:delText>
        </w:r>
        <w:r w:rsidRPr="002871D7" w:rsidDel="000D7846">
          <w:delText>Get a Try statement to loop around until correct value obtained</w:delText>
        </w:r>
      </w:del>
    </w:p>
    <w:p w14:paraId="51593CCA" w14:textId="2D70B9A1" w:rsidR="004C00AD" w:rsidDel="000D7846" w:rsidRDefault="004C00AD" w:rsidP="00BA272F">
      <w:pPr>
        <w:rPr>
          <w:del w:id="2597" w:author="Bambi C" w:date="2022-08-31T22:52:00Z"/>
        </w:rPr>
      </w:pPr>
      <w:del w:id="2598" w:author="Bambi C" w:date="2022-08-31T22:52:00Z">
        <w:r w:rsidDel="000D7846">
          <w:delText xml:space="preserve">Stack Overflow, </w:delText>
        </w:r>
        <w:r w:rsidDel="000D7846">
          <w:fldChar w:fldCharType="begin"/>
        </w:r>
        <w:r w:rsidDel="000D7846">
          <w:delInstrText xml:space="preserve"> HYPERLINK "</w:delInstrText>
        </w:r>
        <w:r w:rsidRPr="004C00AD" w:rsidDel="000D7846">
          <w:delInstrText>https://stackoverflow.com/questions/2083987/how-to-retry-after-exception</w:delInstrText>
        </w:r>
        <w:r w:rsidDel="000D7846">
          <w:delInstrText xml:space="preserve">" </w:delInstrText>
        </w:r>
        <w:r w:rsidDel="000D7846">
          <w:fldChar w:fldCharType="separate"/>
        </w:r>
        <w:r w:rsidRPr="00351E0D" w:rsidDel="000D7846">
          <w:rPr>
            <w:rStyle w:val="Hyperlink"/>
          </w:rPr>
          <w:delText>https://stackoverflow.com/questions/2083987/how-to-retry-after-exception</w:delText>
        </w:r>
        <w:r w:rsidDel="000D7846">
          <w:fldChar w:fldCharType="end"/>
        </w:r>
        <w:r w:rsidDel="000D7846">
          <w:delText xml:space="preserve">, 2022 (External site):  </w:delText>
        </w:r>
        <w:r w:rsidRPr="004C00AD" w:rsidDel="000D7846">
          <w:delText>How to retry after exception?</w:delText>
        </w:r>
      </w:del>
    </w:p>
    <w:p w14:paraId="2DA7BD7A" w14:textId="51C03D1C" w:rsidR="006A02FD" w:rsidDel="000D7846" w:rsidRDefault="00301712" w:rsidP="00BA272F">
      <w:pPr>
        <w:rPr>
          <w:del w:id="2599" w:author="Bambi C" w:date="2022-08-31T22:52:00Z"/>
        </w:rPr>
      </w:pPr>
      <w:del w:id="2600" w:author="Bambi C" w:date="2022-08-31T22:52:00Z">
        <w:r w:rsidDel="000D7846">
          <w:delText xml:space="preserve">TutorialKart, </w:delText>
        </w:r>
        <w:r w:rsidDel="000D7846">
          <w:fldChar w:fldCharType="begin"/>
        </w:r>
        <w:r w:rsidDel="000D7846">
          <w:delInstrText xml:space="preserve"> HYPERLINK "</w:delInstrText>
        </w:r>
        <w:r w:rsidRPr="00301712" w:rsidDel="000D7846">
          <w:delInstrText>https://www.tutorialkart.com/python/python-range/python-if-in-range</w:delInstrText>
        </w:r>
        <w:r w:rsidDel="000D7846">
          <w:delInstrText xml:space="preserve">" </w:delInstrText>
        </w:r>
        <w:r w:rsidDel="000D7846">
          <w:fldChar w:fldCharType="separate"/>
        </w:r>
        <w:r w:rsidRPr="00351E0D" w:rsidDel="000D7846">
          <w:rPr>
            <w:rStyle w:val="Hyperlink"/>
          </w:rPr>
          <w:delText>https://www.tutorialkart.com/python/python-range/python-if-in-range</w:delText>
        </w:r>
        <w:r w:rsidDel="000D7846">
          <w:fldChar w:fldCharType="end"/>
        </w:r>
        <w:r w:rsidDel="000D7846">
          <w:delText xml:space="preserve">, 2022 (External site): </w:delText>
        </w:r>
        <w:r w:rsidRPr="00301712" w:rsidDel="000D7846">
          <w:delText>Python – if in Range, if not in Range</w:delText>
        </w:r>
      </w:del>
    </w:p>
    <w:p w14:paraId="59226CBF" w14:textId="5737EBAA" w:rsidR="002871D7" w:rsidDel="000D7846" w:rsidRDefault="002871D7" w:rsidP="00BA272F">
      <w:pPr>
        <w:rPr>
          <w:del w:id="2601" w:author="Bambi C" w:date="2022-08-31T22:52:00Z"/>
        </w:rPr>
      </w:pPr>
      <w:del w:id="2602" w:author="Bambi C" w:date="2022-08-31T22:52:00Z">
        <w:r w:rsidDel="000D7846">
          <w:tab/>
          <w:delText xml:space="preserve">Notes: </w:delText>
        </w:r>
        <w:r w:rsidR="00301712" w:rsidDel="000D7846">
          <w:delText>Explicitly</w:delText>
        </w:r>
        <w:r w:rsidDel="000D7846">
          <w:delText xml:space="preserve"> search</w:delText>
        </w:r>
        <w:r w:rsidR="00301712" w:rsidDel="000D7846">
          <w:delText>ed</w:delText>
        </w:r>
        <w:r w:rsidDel="000D7846">
          <w:delText xml:space="preserve"> </w:delText>
        </w:r>
        <w:r w:rsidR="00301712" w:rsidDel="000D7846">
          <w:delText>for</w:delText>
        </w:r>
        <w:r w:rsidDel="000D7846">
          <w:delText xml:space="preserve"> solution </w:delText>
        </w:r>
        <w:r w:rsidR="00757593" w:rsidDel="000D7846">
          <w:delText>to loop input_vip_data_</w:delText>
        </w:r>
        <w:r w:rsidR="004C00AD" w:rsidDel="000D7846">
          <w:delText>circle()</w:delText>
        </w:r>
      </w:del>
    </w:p>
    <w:p w14:paraId="5A145371" w14:textId="512EB218" w:rsidR="001062B1" w:rsidDel="000D7846" w:rsidRDefault="00870AD6" w:rsidP="00BA272F">
      <w:pPr>
        <w:rPr>
          <w:del w:id="2603" w:author="Bambi C" w:date="2022-08-31T22:52:00Z"/>
        </w:rPr>
      </w:pPr>
      <w:del w:id="2604" w:author="Bambi C" w:date="2022-08-31T22:52:00Z">
        <w:r w:rsidDel="000D7846">
          <w:delText xml:space="preserve">Stack Overflow, </w:delText>
        </w:r>
        <w:r w:rsidDel="000D7846">
          <w:fldChar w:fldCharType="begin"/>
        </w:r>
        <w:r w:rsidDel="000D7846">
          <w:delInstrText xml:space="preserve"> HYPERLINK "</w:delInstrText>
        </w:r>
        <w:r w:rsidRPr="00870AD6" w:rsidDel="000D7846">
          <w:delInstrText>https://stackoverflow.com/questions/16870663/how-do-i-validate-a-date-string-format-in-python</w:delInstrText>
        </w:r>
        <w:r w:rsidDel="000D7846">
          <w:delInstrText xml:space="preserve">" </w:delInstrText>
        </w:r>
        <w:r w:rsidDel="000D7846">
          <w:fldChar w:fldCharType="separate"/>
        </w:r>
        <w:r w:rsidRPr="00351E0D" w:rsidDel="000D7846">
          <w:rPr>
            <w:rStyle w:val="Hyperlink"/>
          </w:rPr>
          <w:delText>https://stackoverflow.com/questions/16870663/how-do-i-validate-a-date-string-format-in-python</w:delText>
        </w:r>
        <w:r w:rsidDel="000D7846">
          <w:fldChar w:fldCharType="end"/>
        </w:r>
        <w:r w:rsidDel="000D7846">
          <w:delText xml:space="preserve">, 2022 (External site): </w:delText>
        </w:r>
        <w:r w:rsidRPr="00870AD6" w:rsidDel="000D7846">
          <w:delText>How do I validate a date string format in python?</w:delText>
        </w:r>
      </w:del>
    </w:p>
    <w:p w14:paraId="7CD3FB9B" w14:textId="739AD689" w:rsidR="004C00AD" w:rsidDel="000D7846" w:rsidRDefault="00870AD6" w:rsidP="00870AD6">
      <w:pPr>
        <w:ind w:left="720"/>
        <w:rPr>
          <w:del w:id="2605" w:author="Bambi C" w:date="2022-08-31T22:52:00Z"/>
        </w:rPr>
      </w:pPr>
      <w:del w:id="2606" w:author="Bambi C" w:date="2022-08-31T22:52:00Z">
        <w:r w:rsidDel="000D7846">
          <w:delText xml:space="preserve">Notes: Explicitly searched for solution to validate </w:delText>
        </w:r>
        <w:r w:rsidR="007F4D38" w:rsidRPr="007F4D38" w:rsidDel="000D7846">
          <w:delText>input_vip_data_dob()</w:delText>
        </w:r>
      </w:del>
    </w:p>
    <w:p w14:paraId="77033E15" w14:textId="77777777" w:rsidR="00303C1E" w:rsidDel="00B45A42" w:rsidRDefault="00303C1E" w:rsidP="00303C1E">
      <w:pPr>
        <w:rPr>
          <w:del w:id="2607" w:author="Bambi C" w:date="2022-08-31T22:53:00Z"/>
        </w:rPr>
      </w:pPr>
    </w:p>
    <w:p w14:paraId="6C034A6E" w14:textId="3CBDCD73" w:rsidR="00D46796" w:rsidDel="00B45A42" w:rsidRDefault="00D46796" w:rsidP="00944E18">
      <w:pPr>
        <w:pStyle w:val="Heading3"/>
        <w:rPr>
          <w:del w:id="2608" w:author="Bambi C" w:date="2022-08-31T22:53:00Z"/>
        </w:rPr>
      </w:pPr>
      <w:bookmarkStart w:id="2609" w:name="_Toc112874088"/>
      <w:del w:id="2610" w:author="Bambi C" w:date="2022-08-31T22:53:00Z">
        <w:r w:rsidDel="00B45A42">
          <w:delText>Pickling</w:delText>
        </w:r>
        <w:bookmarkEnd w:id="2609"/>
      </w:del>
    </w:p>
    <w:p w14:paraId="35080FBE" w14:textId="01E9F2D4" w:rsidR="00CD45F2" w:rsidDel="00B45A42" w:rsidRDefault="00D54A49" w:rsidP="00BA272F">
      <w:pPr>
        <w:rPr>
          <w:del w:id="2611" w:author="Bambi C" w:date="2022-08-31T22:53:00Z"/>
        </w:rPr>
      </w:pPr>
      <w:del w:id="2612" w:author="Bambi C" w:date="2022-08-31T22:53:00Z">
        <w:r w:rsidDel="00B45A42">
          <w:delText xml:space="preserve">DelfSatck, </w:delText>
        </w:r>
        <w:r w:rsidDel="00B45A42">
          <w:fldChar w:fldCharType="begin"/>
        </w:r>
        <w:r w:rsidR="005872FF" w:rsidDel="00B45A42">
          <w:delInstrText>HYPERLINK "https://www.delftstack.com/howto/python/python-read-pickle/"</w:delInstrText>
        </w:r>
        <w:r w:rsidDel="00B45A42">
          <w:fldChar w:fldCharType="separate"/>
        </w:r>
        <w:r w:rsidRPr="00351E0D" w:rsidDel="00B45A42">
          <w:rPr>
            <w:rStyle w:val="Hyperlink"/>
          </w:rPr>
          <w:delText>https://www.delftstack.com/howto/python/python-read-pickle/</w:delText>
        </w:r>
        <w:r w:rsidDel="00B45A42">
          <w:fldChar w:fldCharType="end"/>
        </w:r>
        <w:r w:rsidDel="00B45A42">
          <w:delText xml:space="preserve">, 2022 (External site): </w:delText>
        </w:r>
        <w:r w:rsidRPr="00D54A49" w:rsidDel="00B45A42">
          <w:delText>Read a Pickle File Using Python</w:delText>
        </w:r>
      </w:del>
    </w:p>
    <w:p w14:paraId="7CCC5829" w14:textId="4322812A" w:rsidR="00D54A49" w:rsidDel="00B45A42" w:rsidRDefault="00DA56AB" w:rsidP="00DA56AB">
      <w:pPr>
        <w:ind w:left="720"/>
        <w:rPr>
          <w:del w:id="2613" w:author="Bambi C" w:date="2022-08-31T22:53:00Z"/>
        </w:rPr>
      </w:pPr>
      <w:del w:id="2614" w:author="Bambi C" w:date="2022-08-31T22:53:00Z">
        <w:r w:rsidDel="00B45A42">
          <w:delText xml:space="preserve">Notes: Explicitly searched for solution on how to read </w:delText>
        </w:r>
        <w:r w:rsidR="00BF2E2B" w:rsidDel="00B45A42">
          <w:delText>all data from binary file.</w:delText>
        </w:r>
      </w:del>
    </w:p>
    <w:p w14:paraId="381C256B" w14:textId="77777777" w:rsidR="00BF2E2B" w:rsidRDefault="00BF2E2B" w:rsidP="00BF2E2B"/>
    <w:p w14:paraId="5FE4423C" w14:textId="7685A0EC" w:rsidR="001D08CA" w:rsidRPr="00C268DE" w:rsidRDefault="00330B87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sectPr w:rsidR="001D08CA" w:rsidRPr="00C268DE" w:rsidSect="00745F06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2A6DBB" w14:textId="77777777" w:rsidR="00824802" w:rsidRDefault="00824802" w:rsidP="00355224">
      <w:pPr>
        <w:spacing w:after="0" w:line="240" w:lineRule="auto"/>
      </w:pPr>
      <w:r>
        <w:separator/>
      </w:r>
    </w:p>
  </w:endnote>
  <w:endnote w:type="continuationSeparator" w:id="0">
    <w:p w14:paraId="1F86B76B" w14:textId="77777777" w:rsidR="00824802" w:rsidRDefault="00824802" w:rsidP="003552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73D49" w14:textId="77777777" w:rsidR="004D593A" w:rsidRDefault="004D593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D65AD8" w14:textId="7958714E" w:rsidR="001D45FB" w:rsidRDefault="001D45FB" w:rsidP="009E33F3">
    <w:pPr>
      <w:pStyle w:val="Footer"/>
      <w:jc w:val="right"/>
      <w:rPr>
        <w:color w:val="AD84C6" w:themeColor="accent1"/>
      </w:rPr>
    </w:pPr>
    <w:r>
      <w:rPr>
        <w:color w:val="AD84C6" w:themeColor="accent1"/>
      </w:rPr>
      <w:t xml:space="preserve">Page </w:t>
    </w:r>
    <w:r>
      <w:rPr>
        <w:color w:val="AD84C6" w:themeColor="accent1"/>
      </w:rPr>
      <w:fldChar w:fldCharType="begin"/>
    </w:r>
    <w:r>
      <w:rPr>
        <w:color w:val="AD84C6" w:themeColor="accent1"/>
      </w:rPr>
      <w:instrText xml:space="preserve"> PAGE  \* Arabic  \* MERGEFORMAT </w:instrText>
    </w:r>
    <w:r>
      <w:rPr>
        <w:color w:val="AD84C6" w:themeColor="accent1"/>
      </w:rPr>
      <w:fldChar w:fldCharType="separate"/>
    </w:r>
    <w:r>
      <w:rPr>
        <w:noProof/>
        <w:color w:val="AD84C6" w:themeColor="accent1"/>
      </w:rPr>
      <w:t>2</w:t>
    </w:r>
    <w:r>
      <w:rPr>
        <w:color w:val="AD84C6" w:themeColor="accent1"/>
      </w:rPr>
      <w:fldChar w:fldCharType="end"/>
    </w:r>
    <w:r>
      <w:rPr>
        <w:color w:val="AD84C6" w:themeColor="accent1"/>
      </w:rPr>
      <w:t xml:space="preserve"> of </w:t>
    </w:r>
    <w:r>
      <w:rPr>
        <w:color w:val="AD84C6" w:themeColor="accent1"/>
      </w:rPr>
      <w:fldChar w:fldCharType="begin"/>
    </w:r>
    <w:r>
      <w:rPr>
        <w:color w:val="AD84C6" w:themeColor="accent1"/>
      </w:rPr>
      <w:instrText xml:space="preserve"> NUMPAGES  \* Arabic  \* MERGEFORMAT </w:instrText>
    </w:r>
    <w:r>
      <w:rPr>
        <w:color w:val="AD84C6" w:themeColor="accent1"/>
      </w:rPr>
      <w:fldChar w:fldCharType="separate"/>
    </w:r>
    <w:r>
      <w:rPr>
        <w:noProof/>
        <w:color w:val="AD84C6" w:themeColor="accent1"/>
      </w:rPr>
      <w:t>2</w:t>
    </w:r>
    <w:r>
      <w:rPr>
        <w:color w:val="AD84C6" w:themeColor="accent1"/>
      </w:rPr>
      <w:fldChar w:fldCharType="end"/>
    </w:r>
  </w:p>
  <w:p w14:paraId="05AE61E1" w14:textId="77777777" w:rsidR="00355224" w:rsidRDefault="0035522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5904F" w14:textId="77777777" w:rsidR="004D593A" w:rsidRDefault="004D59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39AF79" w14:textId="77777777" w:rsidR="00824802" w:rsidRDefault="00824802" w:rsidP="00355224">
      <w:pPr>
        <w:spacing w:after="0" w:line="240" w:lineRule="auto"/>
      </w:pPr>
      <w:r>
        <w:separator/>
      </w:r>
    </w:p>
  </w:footnote>
  <w:footnote w:type="continuationSeparator" w:id="0">
    <w:p w14:paraId="5C65202C" w14:textId="77777777" w:rsidR="00824802" w:rsidRDefault="00824802" w:rsidP="003552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BE121F" w14:textId="77777777" w:rsidR="00355224" w:rsidRDefault="0035522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AC890C" w14:textId="77777777" w:rsidR="00355224" w:rsidRDefault="0035522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2F770F" w14:textId="77777777" w:rsidR="00355224" w:rsidRDefault="0035522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D1BD8"/>
    <w:multiLevelType w:val="hybridMultilevel"/>
    <w:tmpl w:val="116CC3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944570"/>
    <w:multiLevelType w:val="hybridMultilevel"/>
    <w:tmpl w:val="D7C0869C"/>
    <w:lvl w:ilvl="0" w:tplc="CC207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C5224"/>
    <w:multiLevelType w:val="hybridMultilevel"/>
    <w:tmpl w:val="0CA0BE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8C545C"/>
    <w:multiLevelType w:val="hybridMultilevel"/>
    <w:tmpl w:val="2C4246C6"/>
    <w:lvl w:ilvl="0" w:tplc="8E387ED0">
      <w:start w:val="18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C1EB2"/>
    <w:multiLevelType w:val="hybridMultilevel"/>
    <w:tmpl w:val="AD4473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116FD8"/>
    <w:multiLevelType w:val="hybridMultilevel"/>
    <w:tmpl w:val="AD4473CA"/>
    <w:lvl w:ilvl="0" w:tplc="95AC83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4A10B6"/>
    <w:multiLevelType w:val="hybridMultilevel"/>
    <w:tmpl w:val="86284B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168792B"/>
    <w:multiLevelType w:val="hybridMultilevel"/>
    <w:tmpl w:val="56F44EE8"/>
    <w:lvl w:ilvl="0" w:tplc="D07E25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0C5A9E"/>
    <w:multiLevelType w:val="hybridMultilevel"/>
    <w:tmpl w:val="FFB69BB6"/>
    <w:lvl w:ilvl="0" w:tplc="23F8347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BC1BBE"/>
    <w:multiLevelType w:val="hybridMultilevel"/>
    <w:tmpl w:val="134E0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FC2F37"/>
    <w:multiLevelType w:val="hybridMultilevel"/>
    <w:tmpl w:val="FFD06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961A3D"/>
    <w:multiLevelType w:val="hybridMultilevel"/>
    <w:tmpl w:val="83F61CB8"/>
    <w:lvl w:ilvl="0" w:tplc="D7BE50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F57DA9"/>
    <w:multiLevelType w:val="hybridMultilevel"/>
    <w:tmpl w:val="042ED5FA"/>
    <w:lvl w:ilvl="0" w:tplc="5F3CF59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BB779D4"/>
    <w:multiLevelType w:val="hybridMultilevel"/>
    <w:tmpl w:val="D35E55F4"/>
    <w:lvl w:ilvl="0" w:tplc="EBDAC2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AA50E1"/>
    <w:multiLevelType w:val="hybridMultilevel"/>
    <w:tmpl w:val="7F9C2A94"/>
    <w:lvl w:ilvl="0" w:tplc="B5A646C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E3C2504"/>
    <w:multiLevelType w:val="hybridMultilevel"/>
    <w:tmpl w:val="8430C51E"/>
    <w:lvl w:ilvl="0" w:tplc="47F8863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D41230"/>
    <w:multiLevelType w:val="hybridMultilevel"/>
    <w:tmpl w:val="411C347E"/>
    <w:lvl w:ilvl="0" w:tplc="AC7CC5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1D639E5"/>
    <w:multiLevelType w:val="hybridMultilevel"/>
    <w:tmpl w:val="B0D095AE"/>
    <w:lvl w:ilvl="0" w:tplc="290C20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A20020"/>
    <w:multiLevelType w:val="hybridMultilevel"/>
    <w:tmpl w:val="42E0FAD4"/>
    <w:lvl w:ilvl="0" w:tplc="2F0EB8B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6921EC"/>
    <w:multiLevelType w:val="hybridMultilevel"/>
    <w:tmpl w:val="142E6680"/>
    <w:lvl w:ilvl="0" w:tplc="1CD20C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C086C3B"/>
    <w:multiLevelType w:val="hybridMultilevel"/>
    <w:tmpl w:val="D0E224FA"/>
    <w:lvl w:ilvl="0" w:tplc="726618F2">
      <w:start w:val="8"/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C55FB1"/>
    <w:multiLevelType w:val="hybridMultilevel"/>
    <w:tmpl w:val="FB6AC8B4"/>
    <w:lvl w:ilvl="0" w:tplc="DB8E95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447144"/>
    <w:multiLevelType w:val="hybridMultilevel"/>
    <w:tmpl w:val="FC7CB0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87F150E"/>
    <w:multiLevelType w:val="hybridMultilevel"/>
    <w:tmpl w:val="FB8CD03E"/>
    <w:lvl w:ilvl="0" w:tplc="77C08686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A005644"/>
    <w:multiLevelType w:val="hybridMultilevel"/>
    <w:tmpl w:val="929AA4D6"/>
    <w:lvl w:ilvl="0" w:tplc="290C20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155749"/>
    <w:multiLevelType w:val="hybridMultilevel"/>
    <w:tmpl w:val="6E985682"/>
    <w:lvl w:ilvl="0" w:tplc="D07E25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BF3408"/>
    <w:multiLevelType w:val="multilevel"/>
    <w:tmpl w:val="AD6C8458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i w:val="0"/>
        <w:iCs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i w:val="0"/>
        <w:iCs w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i w:val="0"/>
        <w:iCs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3CD74C6A"/>
    <w:multiLevelType w:val="hybridMultilevel"/>
    <w:tmpl w:val="6D46A4E4"/>
    <w:lvl w:ilvl="0" w:tplc="9FEEE6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D430272"/>
    <w:multiLevelType w:val="hybridMultilevel"/>
    <w:tmpl w:val="185A8F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183040D"/>
    <w:multiLevelType w:val="hybridMultilevel"/>
    <w:tmpl w:val="BBE00BBC"/>
    <w:lvl w:ilvl="0" w:tplc="D44618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5924063"/>
    <w:multiLevelType w:val="hybridMultilevel"/>
    <w:tmpl w:val="6E80BF1E"/>
    <w:lvl w:ilvl="0" w:tplc="47F8863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31" w15:restartNumberingAfterBreak="0">
    <w:nsid w:val="4B861EC6"/>
    <w:multiLevelType w:val="hybridMultilevel"/>
    <w:tmpl w:val="7CF680C6"/>
    <w:lvl w:ilvl="0" w:tplc="63CABAC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0730170"/>
    <w:multiLevelType w:val="multilevel"/>
    <w:tmpl w:val="FCB42716"/>
    <w:styleLink w:val="CurrentList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77D2F4A"/>
    <w:multiLevelType w:val="hybridMultilevel"/>
    <w:tmpl w:val="A96048C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58724670"/>
    <w:multiLevelType w:val="hybridMultilevel"/>
    <w:tmpl w:val="4E685FCA"/>
    <w:lvl w:ilvl="0" w:tplc="767AAA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DCA6A6C"/>
    <w:multiLevelType w:val="hybridMultilevel"/>
    <w:tmpl w:val="116CC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E291BB6"/>
    <w:multiLevelType w:val="hybridMultilevel"/>
    <w:tmpl w:val="A7365300"/>
    <w:lvl w:ilvl="0" w:tplc="168EC6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231385E"/>
    <w:multiLevelType w:val="hybridMultilevel"/>
    <w:tmpl w:val="A6127140"/>
    <w:lvl w:ilvl="0" w:tplc="EBD4CB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2A7612E"/>
    <w:multiLevelType w:val="hybridMultilevel"/>
    <w:tmpl w:val="4C62B9AC"/>
    <w:lvl w:ilvl="0" w:tplc="E8DA9B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2E537D8"/>
    <w:multiLevelType w:val="hybridMultilevel"/>
    <w:tmpl w:val="7E282512"/>
    <w:lvl w:ilvl="0" w:tplc="726618F2">
      <w:start w:val="8"/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3B7383C"/>
    <w:multiLevelType w:val="hybridMultilevel"/>
    <w:tmpl w:val="929AA4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74B05F0"/>
    <w:multiLevelType w:val="hybridMultilevel"/>
    <w:tmpl w:val="AD4473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9F2369A"/>
    <w:multiLevelType w:val="hybridMultilevel"/>
    <w:tmpl w:val="CDC0FACE"/>
    <w:lvl w:ilvl="0" w:tplc="726618F2">
      <w:start w:val="8"/>
      <w:numFmt w:val="bullet"/>
      <w:lvlText w:val="•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6AD00459"/>
    <w:multiLevelType w:val="hybridMultilevel"/>
    <w:tmpl w:val="220C949E"/>
    <w:lvl w:ilvl="0" w:tplc="2DCE90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B9F7471"/>
    <w:multiLevelType w:val="hybridMultilevel"/>
    <w:tmpl w:val="A7701970"/>
    <w:lvl w:ilvl="0" w:tplc="596C0E84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DBD2ACC"/>
    <w:multiLevelType w:val="hybridMultilevel"/>
    <w:tmpl w:val="364676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E0C1394"/>
    <w:multiLevelType w:val="hybridMultilevel"/>
    <w:tmpl w:val="F0FCAAC4"/>
    <w:lvl w:ilvl="0" w:tplc="0DC6B4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F29515D"/>
    <w:multiLevelType w:val="hybridMultilevel"/>
    <w:tmpl w:val="9F028002"/>
    <w:lvl w:ilvl="0" w:tplc="59C072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2586B03"/>
    <w:multiLevelType w:val="hybridMultilevel"/>
    <w:tmpl w:val="966C2A48"/>
    <w:lvl w:ilvl="0" w:tplc="CBA2BC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731E170E"/>
    <w:multiLevelType w:val="hybridMultilevel"/>
    <w:tmpl w:val="426EDE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3E44BCC"/>
    <w:multiLevelType w:val="hybridMultilevel"/>
    <w:tmpl w:val="116CC3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6B60354"/>
    <w:multiLevelType w:val="hybridMultilevel"/>
    <w:tmpl w:val="D0F6FEE6"/>
    <w:lvl w:ilvl="0" w:tplc="5B9849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B1C3B4B"/>
    <w:multiLevelType w:val="hybridMultilevel"/>
    <w:tmpl w:val="C16A9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BBB0DEB"/>
    <w:multiLevelType w:val="hybridMultilevel"/>
    <w:tmpl w:val="911A347A"/>
    <w:lvl w:ilvl="0" w:tplc="8E387ED0">
      <w:start w:val="18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FCE60D7"/>
    <w:multiLevelType w:val="hybridMultilevel"/>
    <w:tmpl w:val="C728076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968894504">
    <w:abstractNumId w:val="26"/>
  </w:num>
  <w:num w:numId="2" w16cid:durableId="482701473">
    <w:abstractNumId w:val="26"/>
  </w:num>
  <w:num w:numId="3" w16cid:durableId="1290091823">
    <w:abstractNumId w:val="13"/>
  </w:num>
  <w:num w:numId="4" w16cid:durableId="1067070108">
    <w:abstractNumId w:val="27"/>
  </w:num>
  <w:num w:numId="5" w16cid:durableId="1845171008">
    <w:abstractNumId w:val="34"/>
  </w:num>
  <w:num w:numId="6" w16cid:durableId="778138801">
    <w:abstractNumId w:val="38"/>
  </w:num>
  <w:num w:numId="7" w16cid:durableId="1791898944">
    <w:abstractNumId w:val="19"/>
  </w:num>
  <w:num w:numId="8" w16cid:durableId="754086022">
    <w:abstractNumId w:val="46"/>
  </w:num>
  <w:num w:numId="9" w16cid:durableId="122046883">
    <w:abstractNumId w:val="31"/>
  </w:num>
  <w:num w:numId="10" w16cid:durableId="825167756">
    <w:abstractNumId w:val="24"/>
  </w:num>
  <w:num w:numId="11" w16cid:durableId="558322946">
    <w:abstractNumId w:val="40"/>
  </w:num>
  <w:num w:numId="12" w16cid:durableId="1524248621">
    <w:abstractNumId w:val="17"/>
  </w:num>
  <w:num w:numId="13" w16cid:durableId="1979994393">
    <w:abstractNumId w:val="49"/>
  </w:num>
  <w:num w:numId="14" w16cid:durableId="612323985">
    <w:abstractNumId w:val="35"/>
  </w:num>
  <w:num w:numId="15" w16cid:durableId="120346516">
    <w:abstractNumId w:val="50"/>
  </w:num>
  <w:num w:numId="16" w16cid:durableId="1145666066">
    <w:abstractNumId w:val="16"/>
  </w:num>
  <w:num w:numId="17" w16cid:durableId="1932469360">
    <w:abstractNumId w:val="10"/>
  </w:num>
  <w:num w:numId="18" w16cid:durableId="803431493">
    <w:abstractNumId w:val="2"/>
  </w:num>
  <w:num w:numId="19" w16cid:durableId="1578320742">
    <w:abstractNumId w:val="42"/>
  </w:num>
  <w:num w:numId="20" w16cid:durableId="1161896184">
    <w:abstractNumId w:val="54"/>
  </w:num>
  <w:num w:numId="21" w16cid:durableId="1237712929">
    <w:abstractNumId w:val="20"/>
  </w:num>
  <w:num w:numId="22" w16cid:durableId="1754006929">
    <w:abstractNumId w:val="28"/>
  </w:num>
  <w:num w:numId="23" w16cid:durableId="388070122">
    <w:abstractNumId w:val="39"/>
  </w:num>
  <w:num w:numId="24" w16cid:durableId="1671831640">
    <w:abstractNumId w:val="37"/>
  </w:num>
  <w:num w:numId="25" w16cid:durableId="1720593289">
    <w:abstractNumId w:val="0"/>
  </w:num>
  <w:num w:numId="26" w16cid:durableId="897671050">
    <w:abstractNumId w:val="1"/>
  </w:num>
  <w:num w:numId="27" w16cid:durableId="2075472456">
    <w:abstractNumId w:val="30"/>
  </w:num>
  <w:num w:numId="28" w16cid:durableId="763769616">
    <w:abstractNumId w:val="15"/>
  </w:num>
  <w:num w:numId="29" w16cid:durableId="129596373">
    <w:abstractNumId w:val="11"/>
  </w:num>
  <w:num w:numId="30" w16cid:durableId="688024458">
    <w:abstractNumId w:val="25"/>
  </w:num>
  <w:num w:numId="31" w16cid:durableId="740450510">
    <w:abstractNumId w:val="9"/>
  </w:num>
  <w:num w:numId="32" w16cid:durableId="486673598">
    <w:abstractNumId w:val="7"/>
  </w:num>
  <w:num w:numId="33" w16cid:durableId="54742927">
    <w:abstractNumId w:val="21"/>
  </w:num>
  <w:num w:numId="34" w16cid:durableId="1944334943">
    <w:abstractNumId w:val="47"/>
  </w:num>
  <w:num w:numId="35" w16cid:durableId="498086280">
    <w:abstractNumId w:val="14"/>
  </w:num>
  <w:num w:numId="36" w16cid:durableId="1576552624">
    <w:abstractNumId w:val="5"/>
  </w:num>
  <w:num w:numId="37" w16cid:durableId="994450398">
    <w:abstractNumId w:val="4"/>
  </w:num>
  <w:num w:numId="38" w16cid:durableId="2082829845">
    <w:abstractNumId w:val="41"/>
  </w:num>
  <w:num w:numId="39" w16cid:durableId="16582776">
    <w:abstractNumId w:val="43"/>
  </w:num>
  <w:num w:numId="40" w16cid:durableId="481388840">
    <w:abstractNumId w:val="29"/>
  </w:num>
  <w:num w:numId="41" w16cid:durableId="736784295">
    <w:abstractNumId w:val="51"/>
  </w:num>
  <w:num w:numId="42" w16cid:durableId="1514152107">
    <w:abstractNumId w:val="52"/>
  </w:num>
  <w:num w:numId="43" w16cid:durableId="1865901446">
    <w:abstractNumId w:val="12"/>
  </w:num>
  <w:num w:numId="44" w16cid:durableId="1502810998">
    <w:abstractNumId w:val="32"/>
  </w:num>
  <w:num w:numId="45" w16cid:durableId="711468445">
    <w:abstractNumId w:val="18"/>
  </w:num>
  <w:num w:numId="46" w16cid:durableId="1939215077">
    <w:abstractNumId w:val="8"/>
  </w:num>
  <w:num w:numId="47" w16cid:durableId="772669935">
    <w:abstractNumId w:val="45"/>
  </w:num>
  <w:num w:numId="48" w16cid:durableId="782845931">
    <w:abstractNumId w:val="33"/>
  </w:num>
  <w:num w:numId="49" w16cid:durableId="1010260001">
    <w:abstractNumId w:val="22"/>
  </w:num>
  <w:num w:numId="50" w16cid:durableId="89282098">
    <w:abstractNumId w:val="36"/>
  </w:num>
  <w:num w:numId="51" w16cid:durableId="1425497673">
    <w:abstractNumId w:val="48"/>
  </w:num>
  <w:num w:numId="52" w16cid:durableId="776750197">
    <w:abstractNumId w:val="6"/>
  </w:num>
  <w:num w:numId="53" w16cid:durableId="1100106648">
    <w:abstractNumId w:val="23"/>
  </w:num>
  <w:num w:numId="54" w16cid:durableId="1023290625">
    <w:abstractNumId w:val="44"/>
  </w:num>
  <w:num w:numId="55" w16cid:durableId="1090737058">
    <w:abstractNumId w:val="53"/>
  </w:num>
  <w:num w:numId="56" w16cid:durableId="709304134">
    <w:abstractNumId w:val="3"/>
  </w:num>
  <w:numIdMacAtCleanup w:val="5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Bambi C">
    <w15:presenceInfo w15:providerId="Windows Live" w15:userId="7e18731d7b74bff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proofState w:spelling="clean" w:grammar="clean"/>
  <w:trackRevision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1C72"/>
    <w:rsid w:val="000003DA"/>
    <w:rsid w:val="00003462"/>
    <w:rsid w:val="00003960"/>
    <w:rsid w:val="00003AF7"/>
    <w:rsid w:val="00006C6A"/>
    <w:rsid w:val="000105A7"/>
    <w:rsid w:val="00011A5B"/>
    <w:rsid w:val="00011F62"/>
    <w:rsid w:val="000127AD"/>
    <w:rsid w:val="000140D4"/>
    <w:rsid w:val="000141F0"/>
    <w:rsid w:val="00015812"/>
    <w:rsid w:val="000158B9"/>
    <w:rsid w:val="00016253"/>
    <w:rsid w:val="00016DFF"/>
    <w:rsid w:val="0001737B"/>
    <w:rsid w:val="000174BD"/>
    <w:rsid w:val="0001789D"/>
    <w:rsid w:val="00017D35"/>
    <w:rsid w:val="00020529"/>
    <w:rsid w:val="00021BC5"/>
    <w:rsid w:val="00021E3A"/>
    <w:rsid w:val="00021FB8"/>
    <w:rsid w:val="00022066"/>
    <w:rsid w:val="00022C10"/>
    <w:rsid w:val="000241A6"/>
    <w:rsid w:val="00024C6F"/>
    <w:rsid w:val="00025D33"/>
    <w:rsid w:val="00026431"/>
    <w:rsid w:val="0002651C"/>
    <w:rsid w:val="000271DD"/>
    <w:rsid w:val="00027850"/>
    <w:rsid w:val="00030CFE"/>
    <w:rsid w:val="0003124F"/>
    <w:rsid w:val="00031FA4"/>
    <w:rsid w:val="00032692"/>
    <w:rsid w:val="0003510E"/>
    <w:rsid w:val="00036115"/>
    <w:rsid w:val="00036A0D"/>
    <w:rsid w:val="00036F17"/>
    <w:rsid w:val="00037B5C"/>
    <w:rsid w:val="000405C5"/>
    <w:rsid w:val="000409F2"/>
    <w:rsid w:val="0004247F"/>
    <w:rsid w:val="000429E2"/>
    <w:rsid w:val="00043A0E"/>
    <w:rsid w:val="00045BEB"/>
    <w:rsid w:val="00047D57"/>
    <w:rsid w:val="00050714"/>
    <w:rsid w:val="00050857"/>
    <w:rsid w:val="00050A70"/>
    <w:rsid w:val="00050B5D"/>
    <w:rsid w:val="00051742"/>
    <w:rsid w:val="000517F5"/>
    <w:rsid w:val="00051B39"/>
    <w:rsid w:val="000527C0"/>
    <w:rsid w:val="00052D7C"/>
    <w:rsid w:val="00053F74"/>
    <w:rsid w:val="000548F8"/>
    <w:rsid w:val="000556DF"/>
    <w:rsid w:val="00055CB7"/>
    <w:rsid w:val="00056699"/>
    <w:rsid w:val="00056FF9"/>
    <w:rsid w:val="00057C0A"/>
    <w:rsid w:val="000606C4"/>
    <w:rsid w:val="00060701"/>
    <w:rsid w:val="00060AA7"/>
    <w:rsid w:val="00061EB6"/>
    <w:rsid w:val="0006401D"/>
    <w:rsid w:val="000645D8"/>
    <w:rsid w:val="00064F29"/>
    <w:rsid w:val="00065AF2"/>
    <w:rsid w:val="000662C5"/>
    <w:rsid w:val="000663EC"/>
    <w:rsid w:val="000671F6"/>
    <w:rsid w:val="000674EF"/>
    <w:rsid w:val="000700CC"/>
    <w:rsid w:val="00070E8A"/>
    <w:rsid w:val="00070F9D"/>
    <w:rsid w:val="000712D9"/>
    <w:rsid w:val="000723B0"/>
    <w:rsid w:val="000733BE"/>
    <w:rsid w:val="00073C06"/>
    <w:rsid w:val="00074903"/>
    <w:rsid w:val="000750B3"/>
    <w:rsid w:val="00076B1B"/>
    <w:rsid w:val="000771B3"/>
    <w:rsid w:val="00077211"/>
    <w:rsid w:val="000778C0"/>
    <w:rsid w:val="00077AD1"/>
    <w:rsid w:val="00077E1D"/>
    <w:rsid w:val="00077EE9"/>
    <w:rsid w:val="00081A80"/>
    <w:rsid w:val="00081CE6"/>
    <w:rsid w:val="00082565"/>
    <w:rsid w:val="000825B6"/>
    <w:rsid w:val="000831B6"/>
    <w:rsid w:val="00083C61"/>
    <w:rsid w:val="000846C4"/>
    <w:rsid w:val="0008684E"/>
    <w:rsid w:val="00086977"/>
    <w:rsid w:val="00086DB1"/>
    <w:rsid w:val="00087902"/>
    <w:rsid w:val="00087E61"/>
    <w:rsid w:val="00090011"/>
    <w:rsid w:val="000909DF"/>
    <w:rsid w:val="00091212"/>
    <w:rsid w:val="0009252C"/>
    <w:rsid w:val="00092EB8"/>
    <w:rsid w:val="0009309D"/>
    <w:rsid w:val="00093803"/>
    <w:rsid w:val="000956EC"/>
    <w:rsid w:val="0009576C"/>
    <w:rsid w:val="000958C5"/>
    <w:rsid w:val="000960D1"/>
    <w:rsid w:val="0009642C"/>
    <w:rsid w:val="00096F9A"/>
    <w:rsid w:val="00097DF3"/>
    <w:rsid w:val="000A0A4E"/>
    <w:rsid w:val="000A1D2B"/>
    <w:rsid w:val="000A1FF8"/>
    <w:rsid w:val="000A2050"/>
    <w:rsid w:val="000A2A0C"/>
    <w:rsid w:val="000A2B26"/>
    <w:rsid w:val="000A2EC7"/>
    <w:rsid w:val="000A3D0C"/>
    <w:rsid w:val="000A514E"/>
    <w:rsid w:val="000A53CF"/>
    <w:rsid w:val="000A570C"/>
    <w:rsid w:val="000A659E"/>
    <w:rsid w:val="000A72E6"/>
    <w:rsid w:val="000A7AC0"/>
    <w:rsid w:val="000A7C65"/>
    <w:rsid w:val="000B09E2"/>
    <w:rsid w:val="000B0EE5"/>
    <w:rsid w:val="000B105A"/>
    <w:rsid w:val="000B1E7B"/>
    <w:rsid w:val="000B2317"/>
    <w:rsid w:val="000B2C13"/>
    <w:rsid w:val="000B2FF3"/>
    <w:rsid w:val="000B4400"/>
    <w:rsid w:val="000B5654"/>
    <w:rsid w:val="000B656F"/>
    <w:rsid w:val="000B6580"/>
    <w:rsid w:val="000B7B31"/>
    <w:rsid w:val="000C0735"/>
    <w:rsid w:val="000C0828"/>
    <w:rsid w:val="000C0D6B"/>
    <w:rsid w:val="000C20AC"/>
    <w:rsid w:val="000C2D32"/>
    <w:rsid w:val="000C3BD2"/>
    <w:rsid w:val="000C3CA3"/>
    <w:rsid w:val="000C419E"/>
    <w:rsid w:val="000C4504"/>
    <w:rsid w:val="000C62A3"/>
    <w:rsid w:val="000C67EE"/>
    <w:rsid w:val="000C68AE"/>
    <w:rsid w:val="000C6B46"/>
    <w:rsid w:val="000C78EE"/>
    <w:rsid w:val="000C7AC0"/>
    <w:rsid w:val="000D073B"/>
    <w:rsid w:val="000D0791"/>
    <w:rsid w:val="000D0F11"/>
    <w:rsid w:val="000D1307"/>
    <w:rsid w:val="000D1A92"/>
    <w:rsid w:val="000D4F48"/>
    <w:rsid w:val="000D5286"/>
    <w:rsid w:val="000D5D03"/>
    <w:rsid w:val="000D6091"/>
    <w:rsid w:val="000D67A3"/>
    <w:rsid w:val="000D71A3"/>
    <w:rsid w:val="000D7846"/>
    <w:rsid w:val="000E0BE9"/>
    <w:rsid w:val="000E0D7C"/>
    <w:rsid w:val="000E0F3A"/>
    <w:rsid w:val="000E1822"/>
    <w:rsid w:val="000E1CAA"/>
    <w:rsid w:val="000E1F24"/>
    <w:rsid w:val="000E26D1"/>
    <w:rsid w:val="000E2BD0"/>
    <w:rsid w:val="000E3C15"/>
    <w:rsid w:val="000E43DA"/>
    <w:rsid w:val="000E58BD"/>
    <w:rsid w:val="000E666D"/>
    <w:rsid w:val="000E6824"/>
    <w:rsid w:val="000E788F"/>
    <w:rsid w:val="000E7E25"/>
    <w:rsid w:val="000F04C2"/>
    <w:rsid w:val="000F160E"/>
    <w:rsid w:val="000F3022"/>
    <w:rsid w:val="000F38C0"/>
    <w:rsid w:val="000F45E7"/>
    <w:rsid w:val="000F536D"/>
    <w:rsid w:val="000F53A1"/>
    <w:rsid w:val="000F5B54"/>
    <w:rsid w:val="000F5FC4"/>
    <w:rsid w:val="000F6B2B"/>
    <w:rsid w:val="001001A3"/>
    <w:rsid w:val="00100547"/>
    <w:rsid w:val="00100D41"/>
    <w:rsid w:val="00100D9F"/>
    <w:rsid w:val="001012A0"/>
    <w:rsid w:val="00101343"/>
    <w:rsid w:val="001013FF"/>
    <w:rsid w:val="00101DB4"/>
    <w:rsid w:val="001031C9"/>
    <w:rsid w:val="00103223"/>
    <w:rsid w:val="00103971"/>
    <w:rsid w:val="00103BA6"/>
    <w:rsid w:val="00103E0D"/>
    <w:rsid w:val="001047A4"/>
    <w:rsid w:val="0010569F"/>
    <w:rsid w:val="00105D3E"/>
    <w:rsid w:val="001062B1"/>
    <w:rsid w:val="00106B58"/>
    <w:rsid w:val="00107292"/>
    <w:rsid w:val="00107719"/>
    <w:rsid w:val="00107CF1"/>
    <w:rsid w:val="00110E5E"/>
    <w:rsid w:val="0011102B"/>
    <w:rsid w:val="001124E4"/>
    <w:rsid w:val="0011397C"/>
    <w:rsid w:val="00114164"/>
    <w:rsid w:val="00115C13"/>
    <w:rsid w:val="0011610A"/>
    <w:rsid w:val="0011614A"/>
    <w:rsid w:val="00116A1E"/>
    <w:rsid w:val="00117252"/>
    <w:rsid w:val="00117CA2"/>
    <w:rsid w:val="00122BCC"/>
    <w:rsid w:val="00122CBE"/>
    <w:rsid w:val="00123524"/>
    <w:rsid w:val="00123796"/>
    <w:rsid w:val="00124285"/>
    <w:rsid w:val="00124481"/>
    <w:rsid w:val="0012478B"/>
    <w:rsid w:val="001249DB"/>
    <w:rsid w:val="00124ED6"/>
    <w:rsid w:val="00125029"/>
    <w:rsid w:val="0012556D"/>
    <w:rsid w:val="00125D93"/>
    <w:rsid w:val="0012628C"/>
    <w:rsid w:val="001265E7"/>
    <w:rsid w:val="00126F9E"/>
    <w:rsid w:val="001273E2"/>
    <w:rsid w:val="00130AB7"/>
    <w:rsid w:val="00131348"/>
    <w:rsid w:val="0013169E"/>
    <w:rsid w:val="001316F6"/>
    <w:rsid w:val="001316F7"/>
    <w:rsid w:val="001337C3"/>
    <w:rsid w:val="00133A48"/>
    <w:rsid w:val="00133BDE"/>
    <w:rsid w:val="00133C36"/>
    <w:rsid w:val="00133F46"/>
    <w:rsid w:val="00134144"/>
    <w:rsid w:val="001343C7"/>
    <w:rsid w:val="0013489E"/>
    <w:rsid w:val="00134B70"/>
    <w:rsid w:val="001354F7"/>
    <w:rsid w:val="0013688A"/>
    <w:rsid w:val="00137095"/>
    <w:rsid w:val="0013741B"/>
    <w:rsid w:val="0013753A"/>
    <w:rsid w:val="001379F7"/>
    <w:rsid w:val="00137DA4"/>
    <w:rsid w:val="00141F50"/>
    <w:rsid w:val="00142BBA"/>
    <w:rsid w:val="00142F02"/>
    <w:rsid w:val="001453A0"/>
    <w:rsid w:val="00146379"/>
    <w:rsid w:val="00146801"/>
    <w:rsid w:val="001475F0"/>
    <w:rsid w:val="0015030D"/>
    <w:rsid w:val="00150D03"/>
    <w:rsid w:val="00151040"/>
    <w:rsid w:val="00151A75"/>
    <w:rsid w:val="0015242C"/>
    <w:rsid w:val="00152A01"/>
    <w:rsid w:val="00152C95"/>
    <w:rsid w:val="00153794"/>
    <w:rsid w:val="00153E25"/>
    <w:rsid w:val="00154AF0"/>
    <w:rsid w:val="00154AF2"/>
    <w:rsid w:val="00154D5E"/>
    <w:rsid w:val="00155551"/>
    <w:rsid w:val="001574B1"/>
    <w:rsid w:val="00161B99"/>
    <w:rsid w:val="00162951"/>
    <w:rsid w:val="00164211"/>
    <w:rsid w:val="00164C2B"/>
    <w:rsid w:val="0016547E"/>
    <w:rsid w:val="00170FF0"/>
    <w:rsid w:val="00172167"/>
    <w:rsid w:val="00172369"/>
    <w:rsid w:val="00173DC4"/>
    <w:rsid w:val="00175519"/>
    <w:rsid w:val="001756BB"/>
    <w:rsid w:val="001762BE"/>
    <w:rsid w:val="00176ECD"/>
    <w:rsid w:val="00177145"/>
    <w:rsid w:val="00177D14"/>
    <w:rsid w:val="001805A0"/>
    <w:rsid w:val="00180B1F"/>
    <w:rsid w:val="0018108B"/>
    <w:rsid w:val="0018354F"/>
    <w:rsid w:val="00183CDB"/>
    <w:rsid w:val="00184B16"/>
    <w:rsid w:val="0018586B"/>
    <w:rsid w:val="0018594F"/>
    <w:rsid w:val="00186137"/>
    <w:rsid w:val="0018624F"/>
    <w:rsid w:val="001872C9"/>
    <w:rsid w:val="0018739E"/>
    <w:rsid w:val="00187A0B"/>
    <w:rsid w:val="00187AAC"/>
    <w:rsid w:val="0019039F"/>
    <w:rsid w:val="00190777"/>
    <w:rsid w:val="00190CE2"/>
    <w:rsid w:val="00191109"/>
    <w:rsid w:val="00191929"/>
    <w:rsid w:val="00191F21"/>
    <w:rsid w:val="0019299B"/>
    <w:rsid w:val="00194A0F"/>
    <w:rsid w:val="00194FE5"/>
    <w:rsid w:val="0019562D"/>
    <w:rsid w:val="00196155"/>
    <w:rsid w:val="001961DE"/>
    <w:rsid w:val="00197533"/>
    <w:rsid w:val="00197A11"/>
    <w:rsid w:val="00197C50"/>
    <w:rsid w:val="001A3603"/>
    <w:rsid w:val="001A3924"/>
    <w:rsid w:val="001A3F26"/>
    <w:rsid w:val="001A3FF5"/>
    <w:rsid w:val="001A4383"/>
    <w:rsid w:val="001A52E0"/>
    <w:rsid w:val="001A5D44"/>
    <w:rsid w:val="001A6CAC"/>
    <w:rsid w:val="001A6EC7"/>
    <w:rsid w:val="001A7031"/>
    <w:rsid w:val="001A76B3"/>
    <w:rsid w:val="001B05B4"/>
    <w:rsid w:val="001B0944"/>
    <w:rsid w:val="001B0C2C"/>
    <w:rsid w:val="001B0EA6"/>
    <w:rsid w:val="001B1562"/>
    <w:rsid w:val="001B1B67"/>
    <w:rsid w:val="001B32E6"/>
    <w:rsid w:val="001B4094"/>
    <w:rsid w:val="001B4B1A"/>
    <w:rsid w:val="001B519B"/>
    <w:rsid w:val="001B53BF"/>
    <w:rsid w:val="001B61F8"/>
    <w:rsid w:val="001B730C"/>
    <w:rsid w:val="001C0786"/>
    <w:rsid w:val="001C09DC"/>
    <w:rsid w:val="001C1663"/>
    <w:rsid w:val="001C29FE"/>
    <w:rsid w:val="001C307A"/>
    <w:rsid w:val="001C30D5"/>
    <w:rsid w:val="001C36E6"/>
    <w:rsid w:val="001C391F"/>
    <w:rsid w:val="001C41A6"/>
    <w:rsid w:val="001C47CB"/>
    <w:rsid w:val="001C4FD5"/>
    <w:rsid w:val="001C5756"/>
    <w:rsid w:val="001C6112"/>
    <w:rsid w:val="001D08CA"/>
    <w:rsid w:val="001D0E40"/>
    <w:rsid w:val="001D1DCD"/>
    <w:rsid w:val="001D21D7"/>
    <w:rsid w:val="001D2D65"/>
    <w:rsid w:val="001D31C2"/>
    <w:rsid w:val="001D354E"/>
    <w:rsid w:val="001D45FB"/>
    <w:rsid w:val="001D54A6"/>
    <w:rsid w:val="001D58AB"/>
    <w:rsid w:val="001D6892"/>
    <w:rsid w:val="001D6E4C"/>
    <w:rsid w:val="001D7590"/>
    <w:rsid w:val="001D7E49"/>
    <w:rsid w:val="001E0211"/>
    <w:rsid w:val="001E0418"/>
    <w:rsid w:val="001E2893"/>
    <w:rsid w:val="001E2FE1"/>
    <w:rsid w:val="001E328C"/>
    <w:rsid w:val="001E4426"/>
    <w:rsid w:val="001E54FE"/>
    <w:rsid w:val="001E5C41"/>
    <w:rsid w:val="001E75C3"/>
    <w:rsid w:val="001E75ED"/>
    <w:rsid w:val="001E7CE5"/>
    <w:rsid w:val="001F0F49"/>
    <w:rsid w:val="001F175A"/>
    <w:rsid w:val="001F1CED"/>
    <w:rsid w:val="001F25B4"/>
    <w:rsid w:val="001F2B34"/>
    <w:rsid w:val="001F2F5A"/>
    <w:rsid w:val="001F32BE"/>
    <w:rsid w:val="001F36BC"/>
    <w:rsid w:val="001F47BA"/>
    <w:rsid w:val="001F4DD1"/>
    <w:rsid w:val="001F6C15"/>
    <w:rsid w:val="001F6C7D"/>
    <w:rsid w:val="001F7505"/>
    <w:rsid w:val="001F75D2"/>
    <w:rsid w:val="001F78B8"/>
    <w:rsid w:val="001F7D1F"/>
    <w:rsid w:val="00200FD8"/>
    <w:rsid w:val="00201B8F"/>
    <w:rsid w:val="00201F7B"/>
    <w:rsid w:val="00202024"/>
    <w:rsid w:val="00202807"/>
    <w:rsid w:val="00202921"/>
    <w:rsid w:val="00204115"/>
    <w:rsid w:val="00204BAC"/>
    <w:rsid w:val="002055CC"/>
    <w:rsid w:val="00205C67"/>
    <w:rsid w:val="00205D9B"/>
    <w:rsid w:val="00205FFF"/>
    <w:rsid w:val="0020645C"/>
    <w:rsid w:val="00206755"/>
    <w:rsid w:val="00206B93"/>
    <w:rsid w:val="00206DF8"/>
    <w:rsid w:val="00207EB3"/>
    <w:rsid w:val="00210D77"/>
    <w:rsid w:val="002111E2"/>
    <w:rsid w:val="00211810"/>
    <w:rsid w:val="00211A9C"/>
    <w:rsid w:val="0021503C"/>
    <w:rsid w:val="00215565"/>
    <w:rsid w:val="00215909"/>
    <w:rsid w:val="00216082"/>
    <w:rsid w:val="00216B22"/>
    <w:rsid w:val="00216DE9"/>
    <w:rsid w:val="00217AFA"/>
    <w:rsid w:val="00217F30"/>
    <w:rsid w:val="00221227"/>
    <w:rsid w:val="00221686"/>
    <w:rsid w:val="002216AB"/>
    <w:rsid w:val="00221855"/>
    <w:rsid w:val="00221EAD"/>
    <w:rsid w:val="00222AB2"/>
    <w:rsid w:val="00223343"/>
    <w:rsid w:val="00223635"/>
    <w:rsid w:val="0022456D"/>
    <w:rsid w:val="002247B2"/>
    <w:rsid w:val="00224A5A"/>
    <w:rsid w:val="002255E1"/>
    <w:rsid w:val="0022580F"/>
    <w:rsid w:val="0022708E"/>
    <w:rsid w:val="002302D8"/>
    <w:rsid w:val="00231720"/>
    <w:rsid w:val="00231E69"/>
    <w:rsid w:val="002324CB"/>
    <w:rsid w:val="002326A6"/>
    <w:rsid w:val="00232E65"/>
    <w:rsid w:val="002330CD"/>
    <w:rsid w:val="0023316C"/>
    <w:rsid w:val="0023328C"/>
    <w:rsid w:val="0023365D"/>
    <w:rsid w:val="00235087"/>
    <w:rsid w:val="0023508A"/>
    <w:rsid w:val="002353C4"/>
    <w:rsid w:val="00236D19"/>
    <w:rsid w:val="00237554"/>
    <w:rsid w:val="002406A9"/>
    <w:rsid w:val="00242EE1"/>
    <w:rsid w:val="00242FE7"/>
    <w:rsid w:val="002437E1"/>
    <w:rsid w:val="00243893"/>
    <w:rsid w:val="00244478"/>
    <w:rsid w:val="00244ADC"/>
    <w:rsid w:val="0024500E"/>
    <w:rsid w:val="00245892"/>
    <w:rsid w:val="00245E0B"/>
    <w:rsid w:val="002462EA"/>
    <w:rsid w:val="002464C0"/>
    <w:rsid w:val="00247426"/>
    <w:rsid w:val="00247C46"/>
    <w:rsid w:val="00247CF5"/>
    <w:rsid w:val="00250DE3"/>
    <w:rsid w:val="002510F1"/>
    <w:rsid w:val="00251D18"/>
    <w:rsid w:val="0025296A"/>
    <w:rsid w:val="00253067"/>
    <w:rsid w:val="00254A7F"/>
    <w:rsid w:val="00254AF6"/>
    <w:rsid w:val="00254FB7"/>
    <w:rsid w:val="002600B7"/>
    <w:rsid w:val="00260FC6"/>
    <w:rsid w:val="00261514"/>
    <w:rsid w:val="00261CA4"/>
    <w:rsid w:val="002620F3"/>
    <w:rsid w:val="002631C4"/>
    <w:rsid w:val="00263378"/>
    <w:rsid w:val="00265303"/>
    <w:rsid w:val="00265F58"/>
    <w:rsid w:val="00266704"/>
    <w:rsid w:val="0026680A"/>
    <w:rsid w:val="0026689D"/>
    <w:rsid w:val="00270C38"/>
    <w:rsid w:val="0027121E"/>
    <w:rsid w:val="00271818"/>
    <w:rsid w:val="00271F2A"/>
    <w:rsid w:val="002726E6"/>
    <w:rsid w:val="00272878"/>
    <w:rsid w:val="0027382F"/>
    <w:rsid w:val="002751EB"/>
    <w:rsid w:val="00275E97"/>
    <w:rsid w:val="0027637A"/>
    <w:rsid w:val="00276801"/>
    <w:rsid w:val="00277983"/>
    <w:rsid w:val="00280A8D"/>
    <w:rsid w:val="00281DEF"/>
    <w:rsid w:val="002822C7"/>
    <w:rsid w:val="002825E6"/>
    <w:rsid w:val="0028315C"/>
    <w:rsid w:val="0028361E"/>
    <w:rsid w:val="00285BB0"/>
    <w:rsid w:val="00285DB2"/>
    <w:rsid w:val="002871D7"/>
    <w:rsid w:val="0028746E"/>
    <w:rsid w:val="00287988"/>
    <w:rsid w:val="00290D20"/>
    <w:rsid w:val="00290FFB"/>
    <w:rsid w:val="00291C9C"/>
    <w:rsid w:val="00292A1B"/>
    <w:rsid w:val="00292BC5"/>
    <w:rsid w:val="0029307A"/>
    <w:rsid w:val="0029334A"/>
    <w:rsid w:val="00295878"/>
    <w:rsid w:val="00295F72"/>
    <w:rsid w:val="00296098"/>
    <w:rsid w:val="0029653F"/>
    <w:rsid w:val="00296FEB"/>
    <w:rsid w:val="00296FF2"/>
    <w:rsid w:val="002A00B9"/>
    <w:rsid w:val="002A0A84"/>
    <w:rsid w:val="002A1442"/>
    <w:rsid w:val="002A1DD3"/>
    <w:rsid w:val="002A215D"/>
    <w:rsid w:val="002A2686"/>
    <w:rsid w:val="002A28FA"/>
    <w:rsid w:val="002A2F02"/>
    <w:rsid w:val="002A3C33"/>
    <w:rsid w:val="002A3F19"/>
    <w:rsid w:val="002A471B"/>
    <w:rsid w:val="002A49B0"/>
    <w:rsid w:val="002A591A"/>
    <w:rsid w:val="002A59C8"/>
    <w:rsid w:val="002A647E"/>
    <w:rsid w:val="002A691D"/>
    <w:rsid w:val="002A6AC8"/>
    <w:rsid w:val="002A6D40"/>
    <w:rsid w:val="002B0A5A"/>
    <w:rsid w:val="002B0B1B"/>
    <w:rsid w:val="002B1EAD"/>
    <w:rsid w:val="002B25A0"/>
    <w:rsid w:val="002B31C7"/>
    <w:rsid w:val="002B33ED"/>
    <w:rsid w:val="002B346D"/>
    <w:rsid w:val="002B47B8"/>
    <w:rsid w:val="002B4B01"/>
    <w:rsid w:val="002B6287"/>
    <w:rsid w:val="002B72F0"/>
    <w:rsid w:val="002B7656"/>
    <w:rsid w:val="002C02BA"/>
    <w:rsid w:val="002C103A"/>
    <w:rsid w:val="002C1726"/>
    <w:rsid w:val="002C1A44"/>
    <w:rsid w:val="002C2236"/>
    <w:rsid w:val="002C328C"/>
    <w:rsid w:val="002C3B74"/>
    <w:rsid w:val="002C3D6A"/>
    <w:rsid w:val="002C5B3E"/>
    <w:rsid w:val="002C74EC"/>
    <w:rsid w:val="002D150A"/>
    <w:rsid w:val="002D1FA2"/>
    <w:rsid w:val="002D25EC"/>
    <w:rsid w:val="002D26AC"/>
    <w:rsid w:val="002D36FC"/>
    <w:rsid w:val="002D389A"/>
    <w:rsid w:val="002D3C2A"/>
    <w:rsid w:val="002D71D1"/>
    <w:rsid w:val="002D77EA"/>
    <w:rsid w:val="002D7A31"/>
    <w:rsid w:val="002E2042"/>
    <w:rsid w:val="002E2338"/>
    <w:rsid w:val="002E2622"/>
    <w:rsid w:val="002E40D9"/>
    <w:rsid w:val="002E4688"/>
    <w:rsid w:val="002E4B3B"/>
    <w:rsid w:val="002E4FBE"/>
    <w:rsid w:val="002E531E"/>
    <w:rsid w:val="002E5C3A"/>
    <w:rsid w:val="002E5D4E"/>
    <w:rsid w:val="002E5DE7"/>
    <w:rsid w:val="002E6594"/>
    <w:rsid w:val="002F02AD"/>
    <w:rsid w:val="002F105F"/>
    <w:rsid w:val="002F174B"/>
    <w:rsid w:val="002F1ECA"/>
    <w:rsid w:val="002F236B"/>
    <w:rsid w:val="002F2579"/>
    <w:rsid w:val="002F2879"/>
    <w:rsid w:val="002F3745"/>
    <w:rsid w:val="002F392E"/>
    <w:rsid w:val="002F396C"/>
    <w:rsid w:val="002F5F5D"/>
    <w:rsid w:val="002F6AA6"/>
    <w:rsid w:val="002F6B4F"/>
    <w:rsid w:val="00300A2C"/>
    <w:rsid w:val="00300C68"/>
    <w:rsid w:val="003011D1"/>
    <w:rsid w:val="00301712"/>
    <w:rsid w:val="00301FF7"/>
    <w:rsid w:val="00302023"/>
    <w:rsid w:val="003020E5"/>
    <w:rsid w:val="00303C1E"/>
    <w:rsid w:val="00303FFD"/>
    <w:rsid w:val="00304859"/>
    <w:rsid w:val="003048F8"/>
    <w:rsid w:val="00304D7A"/>
    <w:rsid w:val="0030501E"/>
    <w:rsid w:val="00305E1B"/>
    <w:rsid w:val="003063E3"/>
    <w:rsid w:val="00306FD5"/>
    <w:rsid w:val="00307DC4"/>
    <w:rsid w:val="003100A1"/>
    <w:rsid w:val="003102C0"/>
    <w:rsid w:val="00312388"/>
    <w:rsid w:val="00312CA1"/>
    <w:rsid w:val="00312FB1"/>
    <w:rsid w:val="0031324A"/>
    <w:rsid w:val="00313572"/>
    <w:rsid w:val="003140C7"/>
    <w:rsid w:val="003144EA"/>
    <w:rsid w:val="00314A55"/>
    <w:rsid w:val="00314E12"/>
    <w:rsid w:val="0031503B"/>
    <w:rsid w:val="00315664"/>
    <w:rsid w:val="003171F8"/>
    <w:rsid w:val="00317D17"/>
    <w:rsid w:val="00320B20"/>
    <w:rsid w:val="00320C87"/>
    <w:rsid w:val="00320EC4"/>
    <w:rsid w:val="0032215C"/>
    <w:rsid w:val="00322880"/>
    <w:rsid w:val="003241FB"/>
    <w:rsid w:val="003242B7"/>
    <w:rsid w:val="003250FA"/>
    <w:rsid w:val="00325E99"/>
    <w:rsid w:val="00326A9D"/>
    <w:rsid w:val="00326B76"/>
    <w:rsid w:val="003275FD"/>
    <w:rsid w:val="00327D76"/>
    <w:rsid w:val="0033006B"/>
    <w:rsid w:val="00330B87"/>
    <w:rsid w:val="00330E14"/>
    <w:rsid w:val="003320D6"/>
    <w:rsid w:val="003322DF"/>
    <w:rsid w:val="00333A9B"/>
    <w:rsid w:val="003342EB"/>
    <w:rsid w:val="003347E5"/>
    <w:rsid w:val="003349FF"/>
    <w:rsid w:val="00334B4D"/>
    <w:rsid w:val="003361AC"/>
    <w:rsid w:val="00336C29"/>
    <w:rsid w:val="00336DA5"/>
    <w:rsid w:val="00337375"/>
    <w:rsid w:val="003401C0"/>
    <w:rsid w:val="00341623"/>
    <w:rsid w:val="003419FA"/>
    <w:rsid w:val="003426A3"/>
    <w:rsid w:val="00342CF8"/>
    <w:rsid w:val="00342F53"/>
    <w:rsid w:val="00343584"/>
    <w:rsid w:val="003443AE"/>
    <w:rsid w:val="00344E08"/>
    <w:rsid w:val="00345BFA"/>
    <w:rsid w:val="00345E95"/>
    <w:rsid w:val="00347A75"/>
    <w:rsid w:val="00347BBA"/>
    <w:rsid w:val="00347E9B"/>
    <w:rsid w:val="0035042E"/>
    <w:rsid w:val="0035050B"/>
    <w:rsid w:val="003506F5"/>
    <w:rsid w:val="0035361A"/>
    <w:rsid w:val="003536F3"/>
    <w:rsid w:val="00353F44"/>
    <w:rsid w:val="00354198"/>
    <w:rsid w:val="00355224"/>
    <w:rsid w:val="00355355"/>
    <w:rsid w:val="00355629"/>
    <w:rsid w:val="00356355"/>
    <w:rsid w:val="0035678C"/>
    <w:rsid w:val="00357610"/>
    <w:rsid w:val="003579A4"/>
    <w:rsid w:val="00357D71"/>
    <w:rsid w:val="003610A7"/>
    <w:rsid w:val="003613F5"/>
    <w:rsid w:val="00361A73"/>
    <w:rsid w:val="00362B3E"/>
    <w:rsid w:val="00363AA3"/>
    <w:rsid w:val="00365293"/>
    <w:rsid w:val="00366E33"/>
    <w:rsid w:val="00367296"/>
    <w:rsid w:val="00367A29"/>
    <w:rsid w:val="00367E60"/>
    <w:rsid w:val="00370299"/>
    <w:rsid w:val="00370BFE"/>
    <w:rsid w:val="0037111D"/>
    <w:rsid w:val="003718AC"/>
    <w:rsid w:val="00372207"/>
    <w:rsid w:val="00374238"/>
    <w:rsid w:val="00374946"/>
    <w:rsid w:val="003753C1"/>
    <w:rsid w:val="00375FF4"/>
    <w:rsid w:val="00376460"/>
    <w:rsid w:val="00376FE3"/>
    <w:rsid w:val="0037702A"/>
    <w:rsid w:val="0038025B"/>
    <w:rsid w:val="0038109B"/>
    <w:rsid w:val="00381F1C"/>
    <w:rsid w:val="0038284D"/>
    <w:rsid w:val="0038285C"/>
    <w:rsid w:val="003829A4"/>
    <w:rsid w:val="00383165"/>
    <w:rsid w:val="00383174"/>
    <w:rsid w:val="00383E9E"/>
    <w:rsid w:val="0038496A"/>
    <w:rsid w:val="00384D1C"/>
    <w:rsid w:val="00384DB9"/>
    <w:rsid w:val="003862EF"/>
    <w:rsid w:val="0038676F"/>
    <w:rsid w:val="003871A2"/>
    <w:rsid w:val="003871DC"/>
    <w:rsid w:val="00390290"/>
    <w:rsid w:val="003905A5"/>
    <w:rsid w:val="0039110A"/>
    <w:rsid w:val="00393894"/>
    <w:rsid w:val="00393A10"/>
    <w:rsid w:val="00394C01"/>
    <w:rsid w:val="00395566"/>
    <w:rsid w:val="00395F0D"/>
    <w:rsid w:val="00396058"/>
    <w:rsid w:val="003964CB"/>
    <w:rsid w:val="003976B3"/>
    <w:rsid w:val="003A0A94"/>
    <w:rsid w:val="003A0EB6"/>
    <w:rsid w:val="003A15D9"/>
    <w:rsid w:val="003A16D6"/>
    <w:rsid w:val="003A2098"/>
    <w:rsid w:val="003A267E"/>
    <w:rsid w:val="003A2A7D"/>
    <w:rsid w:val="003A3571"/>
    <w:rsid w:val="003A38B3"/>
    <w:rsid w:val="003A5553"/>
    <w:rsid w:val="003A57FF"/>
    <w:rsid w:val="003A620E"/>
    <w:rsid w:val="003A6A75"/>
    <w:rsid w:val="003A6E76"/>
    <w:rsid w:val="003A7384"/>
    <w:rsid w:val="003A73BD"/>
    <w:rsid w:val="003B010A"/>
    <w:rsid w:val="003B05FC"/>
    <w:rsid w:val="003B1388"/>
    <w:rsid w:val="003B14D7"/>
    <w:rsid w:val="003B183A"/>
    <w:rsid w:val="003B2452"/>
    <w:rsid w:val="003B24EB"/>
    <w:rsid w:val="003B25F8"/>
    <w:rsid w:val="003B2827"/>
    <w:rsid w:val="003B3AE6"/>
    <w:rsid w:val="003B5A37"/>
    <w:rsid w:val="003B5FA5"/>
    <w:rsid w:val="003B6E4F"/>
    <w:rsid w:val="003B73FC"/>
    <w:rsid w:val="003B7D4E"/>
    <w:rsid w:val="003C02F3"/>
    <w:rsid w:val="003C074A"/>
    <w:rsid w:val="003C1C56"/>
    <w:rsid w:val="003C21AF"/>
    <w:rsid w:val="003C255F"/>
    <w:rsid w:val="003C2BA7"/>
    <w:rsid w:val="003C419E"/>
    <w:rsid w:val="003C4256"/>
    <w:rsid w:val="003C4778"/>
    <w:rsid w:val="003C543A"/>
    <w:rsid w:val="003C64D8"/>
    <w:rsid w:val="003C6648"/>
    <w:rsid w:val="003C6DEA"/>
    <w:rsid w:val="003C7F37"/>
    <w:rsid w:val="003D113B"/>
    <w:rsid w:val="003D1E62"/>
    <w:rsid w:val="003D244A"/>
    <w:rsid w:val="003D4035"/>
    <w:rsid w:val="003D4C3C"/>
    <w:rsid w:val="003D53CA"/>
    <w:rsid w:val="003D58FB"/>
    <w:rsid w:val="003D5D63"/>
    <w:rsid w:val="003D6B20"/>
    <w:rsid w:val="003D6EC8"/>
    <w:rsid w:val="003E02D9"/>
    <w:rsid w:val="003E1B24"/>
    <w:rsid w:val="003E2EEA"/>
    <w:rsid w:val="003E3FC7"/>
    <w:rsid w:val="003E4476"/>
    <w:rsid w:val="003E4497"/>
    <w:rsid w:val="003E5B85"/>
    <w:rsid w:val="003E5E86"/>
    <w:rsid w:val="003E5F56"/>
    <w:rsid w:val="003E5FEC"/>
    <w:rsid w:val="003E65CE"/>
    <w:rsid w:val="003E6A78"/>
    <w:rsid w:val="003E711F"/>
    <w:rsid w:val="003F0674"/>
    <w:rsid w:val="003F1185"/>
    <w:rsid w:val="003F1281"/>
    <w:rsid w:val="003F2B87"/>
    <w:rsid w:val="003F41B9"/>
    <w:rsid w:val="003F479B"/>
    <w:rsid w:val="003F4C16"/>
    <w:rsid w:val="003F4FDC"/>
    <w:rsid w:val="003F58F1"/>
    <w:rsid w:val="003F5CEA"/>
    <w:rsid w:val="003F6438"/>
    <w:rsid w:val="003F6469"/>
    <w:rsid w:val="003F7ADE"/>
    <w:rsid w:val="003F7B92"/>
    <w:rsid w:val="00400478"/>
    <w:rsid w:val="00401CF6"/>
    <w:rsid w:val="00403C85"/>
    <w:rsid w:val="00404CEA"/>
    <w:rsid w:val="004065AD"/>
    <w:rsid w:val="00406638"/>
    <w:rsid w:val="00406920"/>
    <w:rsid w:val="00406D2C"/>
    <w:rsid w:val="004074B8"/>
    <w:rsid w:val="0041059E"/>
    <w:rsid w:val="004110A9"/>
    <w:rsid w:val="004116D2"/>
    <w:rsid w:val="004119CD"/>
    <w:rsid w:val="00411F65"/>
    <w:rsid w:val="0041263D"/>
    <w:rsid w:val="004126BF"/>
    <w:rsid w:val="00412B2B"/>
    <w:rsid w:val="00412E50"/>
    <w:rsid w:val="0041453A"/>
    <w:rsid w:val="00414612"/>
    <w:rsid w:val="004158BB"/>
    <w:rsid w:val="00415A27"/>
    <w:rsid w:val="00415C1B"/>
    <w:rsid w:val="00415FEE"/>
    <w:rsid w:val="00416AD6"/>
    <w:rsid w:val="00416AF9"/>
    <w:rsid w:val="00417276"/>
    <w:rsid w:val="00420BC6"/>
    <w:rsid w:val="00421490"/>
    <w:rsid w:val="0042189F"/>
    <w:rsid w:val="00421D01"/>
    <w:rsid w:val="004220CB"/>
    <w:rsid w:val="004226EE"/>
    <w:rsid w:val="00422B5C"/>
    <w:rsid w:val="00423EE0"/>
    <w:rsid w:val="00425431"/>
    <w:rsid w:val="00425E45"/>
    <w:rsid w:val="0042697B"/>
    <w:rsid w:val="0042757E"/>
    <w:rsid w:val="004300D1"/>
    <w:rsid w:val="004302E6"/>
    <w:rsid w:val="004312AF"/>
    <w:rsid w:val="00431FB5"/>
    <w:rsid w:val="004329E5"/>
    <w:rsid w:val="00433241"/>
    <w:rsid w:val="00433E63"/>
    <w:rsid w:val="00434AF8"/>
    <w:rsid w:val="00434D17"/>
    <w:rsid w:val="00435728"/>
    <w:rsid w:val="00436766"/>
    <w:rsid w:val="00436939"/>
    <w:rsid w:val="004369C5"/>
    <w:rsid w:val="00436BCA"/>
    <w:rsid w:val="00436C73"/>
    <w:rsid w:val="00437972"/>
    <w:rsid w:val="00437B61"/>
    <w:rsid w:val="00440A14"/>
    <w:rsid w:val="00440AF5"/>
    <w:rsid w:val="00440EF1"/>
    <w:rsid w:val="00440F5B"/>
    <w:rsid w:val="0044176C"/>
    <w:rsid w:val="004417E3"/>
    <w:rsid w:val="00441A49"/>
    <w:rsid w:val="004438C6"/>
    <w:rsid w:val="00444A43"/>
    <w:rsid w:val="00445721"/>
    <w:rsid w:val="0044641C"/>
    <w:rsid w:val="004510AB"/>
    <w:rsid w:val="0045116C"/>
    <w:rsid w:val="00451E4F"/>
    <w:rsid w:val="00451EAD"/>
    <w:rsid w:val="00451F5C"/>
    <w:rsid w:val="0045327A"/>
    <w:rsid w:val="004539BE"/>
    <w:rsid w:val="00454AEF"/>
    <w:rsid w:val="00455AA2"/>
    <w:rsid w:val="00455E17"/>
    <w:rsid w:val="00456C10"/>
    <w:rsid w:val="004573B9"/>
    <w:rsid w:val="00457A0D"/>
    <w:rsid w:val="00457F09"/>
    <w:rsid w:val="00460813"/>
    <w:rsid w:val="004609D3"/>
    <w:rsid w:val="00461E4C"/>
    <w:rsid w:val="00462126"/>
    <w:rsid w:val="00462715"/>
    <w:rsid w:val="00464CD5"/>
    <w:rsid w:val="004654F6"/>
    <w:rsid w:val="00465760"/>
    <w:rsid w:val="00465879"/>
    <w:rsid w:val="0046591D"/>
    <w:rsid w:val="00466002"/>
    <w:rsid w:val="0046615E"/>
    <w:rsid w:val="004662B4"/>
    <w:rsid w:val="00466958"/>
    <w:rsid w:val="004715A1"/>
    <w:rsid w:val="00472EA4"/>
    <w:rsid w:val="004735C5"/>
    <w:rsid w:val="00473A59"/>
    <w:rsid w:val="004744B1"/>
    <w:rsid w:val="00474575"/>
    <w:rsid w:val="00474D78"/>
    <w:rsid w:val="0047628A"/>
    <w:rsid w:val="00477A6E"/>
    <w:rsid w:val="004805C9"/>
    <w:rsid w:val="00481350"/>
    <w:rsid w:val="004819BB"/>
    <w:rsid w:val="00482238"/>
    <w:rsid w:val="00482242"/>
    <w:rsid w:val="0048285B"/>
    <w:rsid w:val="004835C3"/>
    <w:rsid w:val="00483DAB"/>
    <w:rsid w:val="00484B7E"/>
    <w:rsid w:val="00485614"/>
    <w:rsid w:val="00485748"/>
    <w:rsid w:val="00485E71"/>
    <w:rsid w:val="00486557"/>
    <w:rsid w:val="00487069"/>
    <w:rsid w:val="00490079"/>
    <w:rsid w:val="00490CA9"/>
    <w:rsid w:val="00491D05"/>
    <w:rsid w:val="0049228C"/>
    <w:rsid w:val="00492EDF"/>
    <w:rsid w:val="00493233"/>
    <w:rsid w:val="00494783"/>
    <w:rsid w:val="00496789"/>
    <w:rsid w:val="004969B2"/>
    <w:rsid w:val="00496BD4"/>
    <w:rsid w:val="00497A3B"/>
    <w:rsid w:val="00497FEB"/>
    <w:rsid w:val="004A16A7"/>
    <w:rsid w:val="004A1C45"/>
    <w:rsid w:val="004A2A5A"/>
    <w:rsid w:val="004A327A"/>
    <w:rsid w:val="004A37D2"/>
    <w:rsid w:val="004A40FD"/>
    <w:rsid w:val="004A70B8"/>
    <w:rsid w:val="004A7763"/>
    <w:rsid w:val="004A7A4C"/>
    <w:rsid w:val="004B1177"/>
    <w:rsid w:val="004B1A47"/>
    <w:rsid w:val="004B2EA3"/>
    <w:rsid w:val="004B3952"/>
    <w:rsid w:val="004B3F4E"/>
    <w:rsid w:val="004B415D"/>
    <w:rsid w:val="004B4342"/>
    <w:rsid w:val="004B449D"/>
    <w:rsid w:val="004B533E"/>
    <w:rsid w:val="004B79D9"/>
    <w:rsid w:val="004C00AD"/>
    <w:rsid w:val="004C010D"/>
    <w:rsid w:val="004C0152"/>
    <w:rsid w:val="004C0578"/>
    <w:rsid w:val="004C0E34"/>
    <w:rsid w:val="004C13F4"/>
    <w:rsid w:val="004C2125"/>
    <w:rsid w:val="004C3B2A"/>
    <w:rsid w:val="004C4460"/>
    <w:rsid w:val="004C4487"/>
    <w:rsid w:val="004C47B0"/>
    <w:rsid w:val="004C4AD4"/>
    <w:rsid w:val="004C50AF"/>
    <w:rsid w:val="004C673F"/>
    <w:rsid w:val="004C7339"/>
    <w:rsid w:val="004D0014"/>
    <w:rsid w:val="004D02FC"/>
    <w:rsid w:val="004D105B"/>
    <w:rsid w:val="004D1A51"/>
    <w:rsid w:val="004D2966"/>
    <w:rsid w:val="004D3136"/>
    <w:rsid w:val="004D350E"/>
    <w:rsid w:val="004D40DC"/>
    <w:rsid w:val="004D4DFC"/>
    <w:rsid w:val="004D593A"/>
    <w:rsid w:val="004D5E27"/>
    <w:rsid w:val="004D607D"/>
    <w:rsid w:val="004D74B6"/>
    <w:rsid w:val="004E0A4F"/>
    <w:rsid w:val="004E1206"/>
    <w:rsid w:val="004E1D6D"/>
    <w:rsid w:val="004E1E47"/>
    <w:rsid w:val="004E29CD"/>
    <w:rsid w:val="004E2BC1"/>
    <w:rsid w:val="004E3071"/>
    <w:rsid w:val="004E4034"/>
    <w:rsid w:val="004E49E7"/>
    <w:rsid w:val="004E5728"/>
    <w:rsid w:val="004E7099"/>
    <w:rsid w:val="004E7820"/>
    <w:rsid w:val="004F0982"/>
    <w:rsid w:val="004F1F2E"/>
    <w:rsid w:val="004F2DB4"/>
    <w:rsid w:val="004F2EB0"/>
    <w:rsid w:val="004F3274"/>
    <w:rsid w:val="004F460D"/>
    <w:rsid w:val="004F4849"/>
    <w:rsid w:val="004F56C6"/>
    <w:rsid w:val="004F5DFD"/>
    <w:rsid w:val="004F61D5"/>
    <w:rsid w:val="004F62D4"/>
    <w:rsid w:val="004F68FF"/>
    <w:rsid w:val="004F70F5"/>
    <w:rsid w:val="004F73CB"/>
    <w:rsid w:val="0050052F"/>
    <w:rsid w:val="005006AC"/>
    <w:rsid w:val="00501932"/>
    <w:rsid w:val="00501F50"/>
    <w:rsid w:val="0050348D"/>
    <w:rsid w:val="00503A1D"/>
    <w:rsid w:val="00503DC7"/>
    <w:rsid w:val="0050487C"/>
    <w:rsid w:val="00504B4B"/>
    <w:rsid w:val="0050524C"/>
    <w:rsid w:val="005057CC"/>
    <w:rsid w:val="00505F50"/>
    <w:rsid w:val="005061FA"/>
    <w:rsid w:val="005071B0"/>
    <w:rsid w:val="00507AEF"/>
    <w:rsid w:val="00510337"/>
    <w:rsid w:val="00510504"/>
    <w:rsid w:val="005109C6"/>
    <w:rsid w:val="00510A05"/>
    <w:rsid w:val="00510CFC"/>
    <w:rsid w:val="00510D50"/>
    <w:rsid w:val="005118F1"/>
    <w:rsid w:val="00511B31"/>
    <w:rsid w:val="005129E8"/>
    <w:rsid w:val="00512A45"/>
    <w:rsid w:val="00513782"/>
    <w:rsid w:val="00515C1C"/>
    <w:rsid w:val="005163C4"/>
    <w:rsid w:val="00516D25"/>
    <w:rsid w:val="00516FE6"/>
    <w:rsid w:val="00517E89"/>
    <w:rsid w:val="00521EAD"/>
    <w:rsid w:val="005235FD"/>
    <w:rsid w:val="00523B30"/>
    <w:rsid w:val="00524001"/>
    <w:rsid w:val="00524D57"/>
    <w:rsid w:val="0052680D"/>
    <w:rsid w:val="00526DB7"/>
    <w:rsid w:val="005272E9"/>
    <w:rsid w:val="00527620"/>
    <w:rsid w:val="00527F84"/>
    <w:rsid w:val="00527FBF"/>
    <w:rsid w:val="00530A33"/>
    <w:rsid w:val="00530A39"/>
    <w:rsid w:val="00531109"/>
    <w:rsid w:val="00531CF5"/>
    <w:rsid w:val="00532195"/>
    <w:rsid w:val="005332AB"/>
    <w:rsid w:val="00533879"/>
    <w:rsid w:val="00533F1F"/>
    <w:rsid w:val="00533FD5"/>
    <w:rsid w:val="00536319"/>
    <w:rsid w:val="00536806"/>
    <w:rsid w:val="00537041"/>
    <w:rsid w:val="005378E0"/>
    <w:rsid w:val="005410BE"/>
    <w:rsid w:val="005411C7"/>
    <w:rsid w:val="0054128C"/>
    <w:rsid w:val="005414BF"/>
    <w:rsid w:val="00541CA0"/>
    <w:rsid w:val="00541F43"/>
    <w:rsid w:val="005422F5"/>
    <w:rsid w:val="00542766"/>
    <w:rsid w:val="00542B34"/>
    <w:rsid w:val="00542B6B"/>
    <w:rsid w:val="00542BBE"/>
    <w:rsid w:val="00542C11"/>
    <w:rsid w:val="00542CAC"/>
    <w:rsid w:val="00542CDD"/>
    <w:rsid w:val="0054511D"/>
    <w:rsid w:val="00545C3B"/>
    <w:rsid w:val="00545E86"/>
    <w:rsid w:val="0054649A"/>
    <w:rsid w:val="005464C7"/>
    <w:rsid w:val="0054777D"/>
    <w:rsid w:val="00551486"/>
    <w:rsid w:val="005515EF"/>
    <w:rsid w:val="00551FC1"/>
    <w:rsid w:val="00552AD0"/>
    <w:rsid w:val="00553384"/>
    <w:rsid w:val="0055495B"/>
    <w:rsid w:val="0055556E"/>
    <w:rsid w:val="00555F6D"/>
    <w:rsid w:val="005561E7"/>
    <w:rsid w:val="0055645F"/>
    <w:rsid w:val="00556983"/>
    <w:rsid w:val="00556AFA"/>
    <w:rsid w:val="00556ED7"/>
    <w:rsid w:val="005578CD"/>
    <w:rsid w:val="00557B96"/>
    <w:rsid w:val="00557FE8"/>
    <w:rsid w:val="005607DD"/>
    <w:rsid w:val="00561E03"/>
    <w:rsid w:val="00562102"/>
    <w:rsid w:val="0056264C"/>
    <w:rsid w:val="00562C7C"/>
    <w:rsid w:val="00564397"/>
    <w:rsid w:val="00564574"/>
    <w:rsid w:val="00564915"/>
    <w:rsid w:val="00564B2F"/>
    <w:rsid w:val="005653A1"/>
    <w:rsid w:val="00565A0B"/>
    <w:rsid w:val="00566220"/>
    <w:rsid w:val="00566855"/>
    <w:rsid w:val="00566FA8"/>
    <w:rsid w:val="00567425"/>
    <w:rsid w:val="00570AAA"/>
    <w:rsid w:val="00570D20"/>
    <w:rsid w:val="00571142"/>
    <w:rsid w:val="005714AF"/>
    <w:rsid w:val="005732C1"/>
    <w:rsid w:val="005732E1"/>
    <w:rsid w:val="00573A8B"/>
    <w:rsid w:val="005745A7"/>
    <w:rsid w:val="00574BC3"/>
    <w:rsid w:val="005752EA"/>
    <w:rsid w:val="00575EE2"/>
    <w:rsid w:val="00575F0F"/>
    <w:rsid w:val="00576A03"/>
    <w:rsid w:val="00577B3B"/>
    <w:rsid w:val="00581DA1"/>
    <w:rsid w:val="0058241C"/>
    <w:rsid w:val="00582B4C"/>
    <w:rsid w:val="00582C03"/>
    <w:rsid w:val="00584569"/>
    <w:rsid w:val="00584A66"/>
    <w:rsid w:val="005853FD"/>
    <w:rsid w:val="0058568F"/>
    <w:rsid w:val="005872FF"/>
    <w:rsid w:val="00590D64"/>
    <w:rsid w:val="00592C5D"/>
    <w:rsid w:val="0059391F"/>
    <w:rsid w:val="00593BF2"/>
    <w:rsid w:val="00593DD0"/>
    <w:rsid w:val="00594DE9"/>
    <w:rsid w:val="00595037"/>
    <w:rsid w:val="005950C8"/>
    <w:rsid w:val="00595431"/>
    <w:rsid w:val="005958DF"/>
    <w:rsid w:val="005960B8"/>
    <w:rsid w:val="005960CD"/>
    <w:rsid w:val="005967B7"/>
    <w:rsid w:val="005971AE"/>
    <w:rsid w:val="005A0142"/>
    <w:rsid w:val="005A0188"/>
    <w:rsid w:val="005A0D07"/>
    <w:rsid w:val="005A194F"/>
    <w:rsid w:val="005A20EA"/>
    <w:rsid w:val="005A3E30"/>
    <w:rsid w:val="005A407D"/>
    <w:rsid w:val="005A4820"/>
    <w:rsid w:val="005A4D19"/>
    <w:rsid w:val="005A5851"/>
    <w:rsid w:val="005A5D59"/>
    <w:rsid w:val="005A6A64"/>
    <w:rsid w:val="005A6AF5"/>
    <w:rsid w:val="005A6E92"/>
    <w:rsid w:val="005B0259"/>
    <w:rsid w:val="005B10EE"/>
    <w:rsid w:val="005B15F2"/>
    <w:rsid w:val="005B1642"/>
    <w:rsid w:val="005B3363"/>
    <w:rsid w:val="005B3D9A"/>
    <w:rsid w:val="005B4578"/>
    <w:rsid w:val="005B48E0"/>
    <w:rsid w:val="005B4D1B"/>
    <w:rsid w:val="005B60D1"/>
    <w:rsid w:val="005B6701"/>
    <w:rsid w:val="005B6AD6"/>
    <w:rsid w:val="005B74F5"/>
    <w:rsid w:val="005B7792"/>
    <w:rsid w:val="005B7A2E"/>
    <w:rsid w:val="005C0C61"/>
    <w:rsid w:val="005C1C71"/>
    <w:rsid w:val="005C25C7"/>
    <w:rsid w:val="005C289B"/>
    <w:rsid w:val="005C2DC7"/>
    <w:rsid w:val="005C353D"/>
    <w:rsid w:val="005C4371"/>
    <w:rsid w:val="005C5127"/>
    <w:rsid w:val="005C60C0"/>
    <w:rsid w:val="005C7048"/>
    <w:rsid w:val="005C7C89"/>
    <w:rsid w:val="005D170B"/>
    <w:rsid w:val="005D1811"/>
    <w:rsid w:val="005D18D6"/>
    <w:rsid w:val="005D1C15"/>
    <w:rsid w:val="005D2AFB"/>
    <w:rsid w:val="005D317D"/>
    <w:rsid w:val="005D3EAB"/>
    <w:rsid w:val="005D5B63"/>
    <w:rsid w:val="005D68A4"/>
    <w:rsid w:val="005D741F"/>
    <w:rsid w:val="005E0EAB"/>
    <w:rsid w:val="005E1A1F"/>
    <w:rsid w:val="005E1B4E"/>
    <w:rsid w:val="005E1BC6"/>
    <w:rsid w:val="005E1C18"/>
    <w:rsid w:val="005E3104"/>
    <w:rsid w:val="005E313B"/>
    <w:rsid w:val="005E3D42"/>
    <w:rsid w:val="005E49BE"/>
    <w:rsid w:val="005E4C70"/>
    <w:rsid w:val="005E4CC9"/>
    <w:rsid w:val="005E4D0C"/>
    <w:rsid w:val="005E4DC6"/>
    <w:rsid w:val="005E58B3"/>
    <w:rsid w:val="005E7500"/>
    <w:rsid w:val="005E7556"/>
    <w:rsid w:val="005F0068"/>
    <w:rsid w:val="005F0BDF"/>
    <w:rsid w:val="005F0D47"/>
    <w:rsid w:val="005F13F0"/>
    <w:rsid w:val="005F1BBD"/>
    <w:rsid w:val="005F1F84"/>
    <w:rsid w:val="005F2A9B"/>
    <w:rsid w:val="005F2D2D"/>
    <w:rsid w:val="005F3814"/>
    <w:rsid w:val="005F3FC1"/>
    <w:rsid w:val="005F4879"/>
    <w:rsid w:val="005F527A"/>
    <w:rsid w:val="005F55F4"/>
    <w:rsid w:val="005F5940"/>
    <w:rsid w:val="005F655D"/>
    <w:rsid w:val="005F6BE0"/>
    <w:rsid w:val="005F71BE"/>
    <w:rsid w:val="005F7A85"/>
    <w:rsid w:val="006001C3"/>
    <w:rsid w:val="00600C76"/>
    <w:rsid w:val="00601844"/>
    <w:rsid w:val="00601FA6"/>
    <w:rsid w:val="006023E1"/>
    <w:rsid w:val="00602E0D"/>
    <w:rsid w:val="00603697"/>
    <w:rsid w:val="0060486C"/>
    <w:rsid w:val="00604DB0"/>
    <w:rsid w:val="00605227"/>
    <w:rsid w:val="00607866"/>
    <w:rsid w:val="00607F2C"/>
    <w:rsid w:val="00607F79"/>
    <w:rsid w:val="006100EF"/>
    <w:rsid w:val="0061027E"/>
    <w:rsid w:val="00610885"/>
    <w:rsid w:val="00610925"/>
    <w:rsid w:val="00610A55"/>
    <w:rsid w:val="00610ABE"/>
    <w:rsid w:val="006117D1"/>
    <w:rsid w:val="00612419"/>
    <w:rsid w:val="006137B4"/>
    <w:rsid w:val="00613CCF"/>
    <w:rsid w:val="0061428D"/>
    <w:rsid w:val="006157C2"/>
    <w:rsid w:val="00615D07"/>
    <w:rsid w:val="006165AD"/>
    <w:rsid w:val="006165AE"/>
    <w:rsid w:val="00617057"/>
    <w:rsid w:val="00617BA9"/>
    <w:rsid w:val="00620B84"/>
    <w:rsid w:val="006211A5"/>
    <w:rsid w:val="00624FB4"/>
    <w:rsid w:val="006257B8"/>
    <w:rsid w:val="00625D90"/>
    <w:rsid w:val="00627ECF"/>
    <w:rsid w:val="00630002"/>
    <w:rsid w:val="00630214"/>
    <w:rsid w:val="00631229"/>
    <w:rsid w:val="00631982"/>
    <w:rsid w:val="006323D3"/>
    <w:rsid w:val="00632DE9"/>
    <w:rsid w:val="00633E07"/>
    <w:rsid w:val="00633E47"/>
    <w:rsid w:val="006349ED"/>
    <w:rsid w:val="00634ECE"/>
    <w:rsid w:val="0063515B"/>
    <w:rsid w:val="00635500"/>
    <w:rsid w:val="006412EA"/>
    <w:rsid w:val="006413C2"/>
    <w:rsid w:val="00641893"/>
    <w:rsid w:val="00641976"/>
    <w:rsid w:val="00641C50"/>
    <w:rsid w:val="00641D7A"/>
    <w:rsid w:val="00641E69"/>
    <w:rsid w:val="0064301B"/>
    <w:rsid w:val="0064340B"/>
    <w:rsid w:val="00643B29"/>
    <w:rsid w:val="00644905"/>
    <w:rsid w:val="006454A1"/>
    <w:rsid w:val="0064586C"/>
    <w:rsid w:val="00645DD3"/>
    <w:rsid w:val="00647B13"/>
    <w:rsid w:val="00647E56"/>
    <w:rsid w:val="006500AD"/>
    <w:rsid w:val="0065030D"/>
    <w:rsid w:val="00650FD0"/>
    <w:rsid w:val="006530C5"/>
    <w:rsid w:val="00653280"/>
    <w:rsid w:val="00653597"/>
    <w:rsid w:val="00653624"/>
    <w:rsid w:val="00653E9D"/>
    <w:rsid w:val="00653FBE"/>
    <w:rsid w:val="0065435A"/>
    <w:rsid w:val="00654748"/>
    <w:rsid w:val="00655001"/>
    <w:rsid w:val="00655D19"/>
    <w:rsid w:val="00657511"/>
    <w:rsid w:val="00657DBA"/>
    <w:rsid w:val="0066025F"/>
    <w:rsid w:val="006608AB"/>
    <w:rsid w:val="00660A97"/>
    <w:rsid w:val="00660B8F"/>
    <w:rsid w:val="00660C48"/>
    <w:rsid w:val="006618BE"/>
    <w:rsid w:val="00662ABA"/>
    <w:rsid w:val="00662B72"/>
    <w:rsid w:val="00663387"/>
    <w:rsid w:val="00663781"/>
    <w:rsid w:val="00663C59"/>
    <w:rsid w:val="0066415D"/>
    <w:rsid w:val="006642BF"/>
    <w:rsid w:val="00665ABA"/>
    <w:rsid w:val="0066668B"/>
    <w:rsid w:val="006700CD"/>
    <w:rsid w:val="00670132"/>
    <w:rsid w:val="00670DA9"/>
    <w:rsid w:val="006716FC"/>
    <w:rsid w:val="006724D2"/>
    <w:rsid w:val="006738A2"/>
    <w:rsid w:val="00673F1E"/>
    <w:rsid w:val="0067452A"/>
    <w:rsid w:val="00675A6C"/>
    <w:rsid w:val="0067647D"/>
    <w:rsid w:val="00677185"/>
    <w:rsid w:val="00677206"/>
    <w:rsid w:val="00677DED"/>
    <w:rsid w:val="00680786"/>
    <w:rsid w:val="0068084C"/>
    <w:rsid w:val="00680BC4"/>
    <w:rsid w:val="00680F98"/>
    <w:rsid w:val="00682729"/>
    <w:rsid w:val="00682ADF"/>
    <w:rsid w:val="00683456"/>
    <w:rsid w:val="0068416A"/>
    <w:rsid w:val="006843DC"/>
    <w:rsid w:val="00684EC1"/>
    <w:rsid w:val="00684F6C"/>
    <w:rsid w:val="006854F4"/>
    <w:rsid w:val="006860C8"/>
    <w:rsid w:val="006861CF"/>
    <w:rsid w:val="006864C8"/>
    <w:rsid w:val="0068668D"/>
    <w:rsid w:val="00687475"/>
    <w:rsid w:val="00687DC6"/>
    <w:rsid w:val="006900CF"/>
    <w:rsid w:val="00690807"/>
    <w:rsid w:val="00690F74"/>
    <w:rsid w:val="006921C5"/>
    <w:rsid w:val="00692271"/>
    <w:rsid w:val="00693207"/>
    <w:rsid w:val="00693421"/>
    <w:rsid w:val="00693BE0"/>
    <w:rsid w:val="00693D34"/>
    <w:rsid w:val="006947AE"/>
    <w:rsid w:val="00695216"/>
    <w:rsid w:val="0069526C"/>
    <w:rsid w:val="00696340"/>
    <w:rsid w:val="00696B0E"/>
    <w:rsid w:val="00696D05"/>
    <w:rsid w:val="00696D08"/>
    <w:rsid w:val="00697167"/>
    <w:rsid w:val="00697434"/>
    <w:rsid w:val="00697476"/>
    <w:rsid w:val="006978A9"/>
    <w:rsid w:val="006A02FD"/>
    <w:rsid w:val="006A03B0"/>
    <w:rsid w:val="006A0872"/>
    <w:rsid w:val="006A0DA3"/>
    <w:rsid w:val="006A0F4D"/>
    <w:rsid w:val="006A11F9"/>
    <w:rsid w:val="006A4608"/>
    <w:rsid w:val="006A4778"/>
    <w:rsid w:val="006A5447"/>
    <w:rsid w:val="006A5DF1"/>
    <w:rsid w:val="006A5E55"/>
    <w:rsid w:val="006A6E58"/>
    <w:rsid w:val="006A6F19"/>
    <w:rsid w:val="006A732E"/>
    <w:rsid w:val="006B105F"/>
    <w:rsid w:val="006B1269"/>
    <w:rsid w:val="006B1323"/>
    <w:rsid w:val="006B2E07"/>
    <w:rsid w:val="006B3DD3"/>
    <w:rsid w:val="006B56E8"/>
    <w:rsid w:val="006B589F"/>
    <w:rsid w:val="006B5923"/>
    <w:rsid w:val="006B64C1"/>
    <w:rsid w:val="006B6F71"/>
    <w:rsid w:val="006B73A0"/>
    <w:rsid w:val="006B76B1"/>
    <w:rsid w:val="006B7739"/>
    <w:rsid w:val="006B797A"/>
    <w:rsid w:val="006B7B00"/>
    <w:rsid w:val="006C0E4D"/>
    <w:rsid w:val="006C289D"/>
    <w:rsid w:val="006C307B"/>
    <w:rsid w:val="006C46CE"/>
    <w:rsid w:val="006C5312"/>
    <w:rsid w:val="006C6562"/>
    <w:rsid w:val="006D04DD"/>
    <w:rsid w:val="006D0CEC"/>
    <w:rsid w:val="006D182D"/>
    <w:rsid w:val="006D1B35"/>
    <w:rsid w:val="006D2983"/>
    <w:rsid w:val="006D2E30"/>
    <w:rsid w:val="006D352F"/>
    <w:rsid w:val="006D4B99"/>
    <w:rsid w:val="006D4DF0"/>
    <w:rsid w:val="006D5399"/>
    <w:rsid w:val="006D6478"/>
    <w:rsid w:val="006D6A40"/>
    <w:rsid w:val="006D7299"/>
    <w:rsid w:val="006D74B3"/>
    <w:rsid w:val="006D79B4"/>
    <w:rsid w:val="006D7BDE"/>
    <w:rsid w:val="006E3316"/>
    <w:rsid w:val="006E3D49"/>
    <w:rsid w:val="006E4A04"/>
    <w:rsid w:val="006E5558"/>
    <w:rsid w:val="006E5AA6"/>
    <w:rsid w:val="006E6173"/>
    <w:rsid w:val="006E6E53"/>
    <w:rsid w:val="006E7248"/>
    <w:rsid w:val="006E7386"/>
    <w:rsid w:val="006E769E"/>
    <w:rsid w:val="006E7BEB"/>
    <w:rsid w:val="006F0066"/>
    <w:rsid w:val="006F1CAF"/>
    <w:rsid w:val="006F21A0"/>
    <w:rsid w:val="006F2239"/>
    <w:rsid w:val="006F2430"/>
    <w:rsid w:val="006F335F"/>
    <w:rsid w:val="006F39D7"/>
    <w:rsid w:val="006F3FA5"/>
    <w:rsid w:val="006F5023"/>
    <w:rsid w:val="006F633A"/>
    <w:rsid w:val="006F6695"/>
    <w:rsid w:val="006F72BD"/>
    <w:rsid w:val="006F7E48"/>
    <w:rsid w:val="007023DF"/>
    <w:rsid w:val="007025D3"/>
    <w:rsid w:val="007026B6"/>
    <w:rsid w:val="00703773"/>
    <w:rsid w:val="007043C5"/>
    <w:rsid w:val="00704F51"/>
    <w:rsid w:val="007052EA"/>
    <w:rsid w:val="007068B3"/>
    <w:rsid w:val="00706B9A"/>
    <w:rsid w:val="0071089A"/>
    <w:rsid w:val="00710B0A"/>
    <w:rsid w:val="00711852"/>
    <w:rsid w:val="00711C72"/>
    <w:rsid w:val="007120DB"/>
    <w:rsid w:val="007132C1"/>
    <w:rsid w:val="007136AA"/>
    <w:rsid w:val="007138CF"/>
    <w:rsid w:val="00713DF4"/>
    <w:rsid w:val="0071517B"/>
    <w:rsid w:val="007151F2"/>
    <w:rsid w:val="0071560B"/>
    <w:rsid w:val="00716935"/>
    <w:rsid w:val="00717277"/>
    <w:rsid w:val="00717F94"/>
    <w:rsid w:val="00720895"/>
    <w:rsid w:val="007220B6"/>
    <w:rsid w:val="00722100"/>
    <w:rsid w:val="00722DD2"/>
    <w:rsid w:val="007235AE"/>
    <w:rsid w:val="007238EC"/>
    <w:rsid w:val="00723B41"/>
    <w:rsid w:val="00724038"/>
    <w:rsid w:val="0072406B"/>
    <w:rsid w:val="0072441D"/>
    <w:rsid w:val="00724577"/>
    <w:rsid w:val="007248B7"/>
    <w:rsid w:val="00724BB9"/>
    <w:rsid w:val="0072516D"/>
    <w:rsid w:val="007256EC"/>
    <w:rsid w:val="00725992"/>
    <w:rsid w:val="007259A6"/>
    <w:rsid w:val="00726A22"/>
    <w:rsid w:val="00726EA0"/>
    <w:rsid w:val="00727600"/>
    <w:rsid w:val="00730741"/>
    <w:rsid w:val="00730818"/>
    <w:rsid w:val="0073093E"/>
    <w:rsid w:val="00731931"/>
    <w:rsid w:val="00732346"/>
    <w:rsid w:val="00732ECE"/>
    <w:rsid w:val="00733C29"/>
    <w:rsid w:val="00733F98"/>
    <w:rsid w:val="00734191"/>
    <w:rsid w:val="007343C0"/>
    <w:rsid w:val="0073517E"/>
    <w:rsid w:val="007359ED"/>
    <w:rsid w:val="00737321"/>
    <w:rsid w:val="00737F04"/>
    <w:rsid w:val="00740E04"/>
    <w:rsid w:val="00741C4A"/>
    <w:rsid w:val="007429C3"/>
    <w:rsid w:val="00744822"/>
    <w:rsid w:val="00745F06"/>
    <w:rsid w:val="00745FC0"/>
    <w:rsid w:val="00747383"/>
    <w:rsid w:val="0074756F"/>
    <w:rsid w:val="00747A74"/>
    <w:rsid w:val="00747D42"/>
    <w:rsid w:val="00750033"/>
    <w:rsid w:val="00750CCA"/>
    <w:rsid w:val="00751E97"/>
    <w:rsid w:val="007522DA"/>
    <w:rsid w:val="0075356D"/>
    <w:rsid w:val="007538AB"/>
    <w:rsid w:val="00753C2E"/>
    <w:rsid w:val="00755902"/>
    <w:rsid w:val="00756ACD"/>
    <w:rsid w:val="00756D6D"/>
    <w:rsid w:val="00756DD2"/>
    <w:rsid w:val="007571C9"/>
    <w:rsid w:val="00757346"/>
    <w:rsid w:val="00757593"/>
    <w:rsid w:val="00760083"/>
    <w:rsid w:val="007600C5"/>
    <w:rsid w:val="00760667"/>
    <w:rsid w:val="00760C9D"/>
    <w:rsid w:val="00760DD7"/>
    <w:rsid w:val="007612F5"/>
    <w:rsid w:val="0076191E"/>
    <w:rsid w:val="0076443D"/>
    <w:rsid w:val="00764B34"/>
    <w:rsid w:val="00765FA8"/>
    <w:rsid w:val="00765FE7"/>
    <w:rsid w:val="00766177"/>
    <w:rsid w:val="007661C0"/>
    <w:rsid w:val="00770092"/>
    <w:rsid w:val="0077010D"/>
    <w:rsid w:val="00771869"/>
    <w:rsid w:val="007723CA"/>
    <w:rsid w:val="00772C77"/>
    <w:rsid w:val="007746EE"/>
    <w:rsid w:val="00775188"/>
    <w:rsid w:val="00775AD7"/>
    <w:rsid w:val="007775E1"/>
    <w:rsid w:val="00777DAF"/>
    <w:rsid w:val="007801D1"/>
    <w:rsid w:val="007802C8"/>
    <w:rsid w:val="0078061B"/>
    <w:rsid w:val="00780A5D"/>
    <w:rsid w:val="0078258A"/>
    <w:rsid w:val="00782B51"/>
    <w:rsid w:val="00782CC7"/>
    <w:rsid w:val="00784455"/>
    <w:rsid w:val="00784A89"/>
    <w:rsid w:val="0078542C"/>
    <w:rsid w:val="00786D1E"/>
    <w:rsid w:val="0078702A"/>
    <w:rsid w:val="007908B0"/>
    <w:rsid w:val="00790E60"/>
    <w:rsid w:val="00792BD6"/>
    <w:rsid w:val="00792E51"/>
    <w:rsid w:val="00793E45"/>
    <w:rsid w:val="00793F27"/>
    <w:rsid w:val="00795ED4"/>
    <w:rsid w:val="007963F8"/>
    <w:rsid w:val="0079701E"/>
    <w:rsid w:val="007A0D1C"/>
    <w:rsid w:val="007A230E"/>
    <w:rsid w:val="007A2B90"/>
    <w:rsid w:val="007A37F7"/>
    <w:rsid w:val="007A3A3A"/>
    <w:rsid w:val="007A4C84"/>
    <w:rsid w:val="007A5074"/>
    <w:rsid w:val="007A541D"/>
    <w:rsid w:val="007A5844"/>
    <w:rsid w:val="007A5C2C"/>
    <w:rsid w:val="007A6180"/>
    <w:rsid w:val="007A6661"/>
    <w:rsid w:val="007A72A3"/>
    <w:rsid w:val="007A7E12"/>
    <w:rsid w:val="007B035C"/>
    <w:rsid w:val="007B24C9"/>
    <w:rsid w:val="007B2D99"/>
    <w:rsid w:val="007B3800"/>
    <w:rsid w:val="007B41EC"/>
    <w:rsid w:val="007B4FC5"/>
    <w:rsid w:val="007B5CF8"/>
    <w:rsid w:val="007B68E4"/>
    <w:rsid w:val="007C0690"/>
    <w:rsid w:val="007C22C3"/>
    <w:rsid w:val="007C2594"/>
    <w:rsid w:val="007C2668"/>
    <w:rsid w:val="007C3776"/>
    <w:rsid w:val="007C3CFF"/>
    <w:rsid w:val="007C3FCD"/>
    <w:rsid w:val="007C4EC6"/>
    <w:rsid w:val="007C6359"/>
    <w:rsid w:val="007C65C6"/>
    <w:rsid w:val="007C737F"/>
    <w:rsid w:val="007C7448"/>
    <w:rsid w:val="007D0CD6"/>
    <w:rsid w:val="007D0D26"/>
    <w:rsid w:val="007D2FAD"/>
    <w:rsid w:val="007D30E7"/>
    <w:rsid w:val="007D3952"/>
    <w:rsid w:val="007D3F80"/>
    <w:rsid w:val="007D45E4"/>
    <w:rsid w:val="007D4C31"/>
    <w:rsid w:val="007D56F5"/>
    <w:rsid w:val="007D5C80"/>
    <w:rsid w:val="007D66D1"/>
    <w:rsid w:val="007D67AA"/>
    <w:rsid w:val="007D6985"/>
    <w:rsid w:val="007D6DD5"/>
    <w:rsid w:val="007D73A5"/>
    <w:rsid w:val="007D767A"/>
    <w:rsid w:val="007E053B"/>
    <w:rsid w:val="007E15A4"/>
    <w:rsid w:val="007E25FD"/>
    <w:rsid w:val="007E2A47"/>
    <w:rsid w:val="007E2C5E"/>
    <w:rsid w:val="007E3A13"/>
    <w:rsid w:val="007E3DF0"/>
    <w:rsid w:val="007E3F14"/>
    <w:rsid w:val="007E41D9"/>
    <w:rsid w:val="007E46CB"/>
    <w:rsid w:val="007E5A68"/>
    <w:rsid w:val="007E623E"/>
    <w:rsid w:val="007E6B73"/>
    <w:rsid w:val="007E7867"/>
    <w:rsid w:val="007F0388"/>
    <w:rsid w:val="007F086C"/>
    <w:rsid w:val="007F0A8B"/>
    <w:rsid w:val="007F1BF9"/>
    <w:rsid w:val="007F3604"/>
    <w:rsid w:val="007F47F8"/>
    <w:rsid w:val="007F4BFA"/>
    <w:rsid w:val="007F4D38"/>
    <w:rsid w:val="007F56CE"/>
    <w:rsid w:val="007F64ED"/>
    <w:rsid w:val="007F7437"/>
    <w:rsid w:val="007F771E"/>
    <w:rsid w:val="00800496"/>
    <w:rsid w:val="0080091F"/>
    <w:rsid w:val="00801096"/>
    <w:rsid w:val="0080177A"/>
    <w:rsid w:val="00803618"/>
    <w:rsid w:val="00805157"/>
    <w:rsid w:val="00805F6C"/>
    <w:rsid w:val="00806326"/>
    <w:rsid w:val="0080686B"/>
    <w:rsid w:val="008101B1"/>
    <w:rsid w:val="00811498"/>
    <w:rsid w:val="00811ACB"/>
    <w:rsid w:val="008123BF"/>
    <w:rsid w:val="0081248A"/>
    <w:rsid w:val="00813073"/>
    <w:rsid w:val="00813255"/>
    <w:rsid w:val="008138B0"/>
    <w:rsid w:val="00813ED2"/>
    <w:rsid w:val="00814710"/>
    <w:rsid w:val="00814C5D"/>
    <w:rsid w:val="0081588A"/>
    <w:rsid w:val="0081594C"/>
    <w:rsid w:val="00816414"/>
    <w:rsid w:val="00816BC4"/>
    <w:rsid w:val="00817695"/>
    <w:rsid w:val="00820E0B"/>
    <w:rsid w:val="00821097"/>
    <w:rsid w:val="008211F7"/>
    <w:rsid w:val="008226E0"/>
    <w:rsid w:val="00823383"/>
    <w:rsid w:val="00823BFB"/>
    <w:rsid w:val="00824434"/>
    <w:rsid w:val="008245F7"/>
    <w:rsid w:val="00824802"/>
    <w:rsid w:val="008252DB"/>
    <w:rsid w:val="0082534F"/>
    <w:rsid w:val="00826AA0"/>
    <w:rsid w:val="00827462"/>
    <w:rsid w:val="00827D09"/>
    <w:rsid w:val="00827EE3"/>
    <w:rsid w:val="0083007E"/>
    <w:rsid w:val="00830283"/>
    <w:rsid w:val="00830D29"/>
    <w:rsid w:val="008315C3"/>
    <w:rsid w:val="0083192D"/>
    <w:rsid w:val="0083197F"/>
    <w:rsid w:val="00832FD0"/>
    <w:rsid w:val="00833401"/>
    <w:rsid w:val="00834714"/>
    <w:rsid w:val="008354A0"/>
    <w:rsid w:val="00835B53"/>
    <w:rsid w:val="00835EDF"/>
    <w:rsid w:val="008361FC"/>
    <w:rsid w:val="00837474"/>
    <w:rsid w:val="00837A1C"/>
    <w:rsid w:val="00840364"/>
    <w:rsid w:val="008406E7"/>
    <w:rsid w:val="00840973"/>
    <w:rsid w:val="00841D6C"/>
    <w:rsid w:val="008425EA"/>
    <w:rsid w:val="00842903"/>
    <w:rsid w:val="00843507"/>
    <w:rsid w:val="0084462C"/>
    <w:rsid w:val="008447ED"/>
    <w:rsid w:val="00844891"/>
    <w:rsid w:val="00844C75"/>
    <w:rsid w:val="00845E3A"/>
    <w:rsid w:val="00846A34"/>
    <w:rsid w:val="00846B3C"/>
    <w:rsid w:val="008503DC"/>
    <w:rsid w:val="0085139B"/>
    <w:rsid w:val="00851C87"/>
    <w:rsid w:val="00851D12"/>
    <w:rsid w:val="008522C2"/>
    <w:rsid w:val="00852977"/>
    <w:rsid w:val="00853BF7"/>
    <w:rsid w:val="008540BE"/>
    <w:rsid w:val="00854262"/>
    <w:rsid w:val="00854EF1"/>
    <w:rsid w:val="00856793"/>
    <w:rsid w:val="0085688D"/>
    <w:rsid w:val="00856A3F"/>
    <w:rsid w:val="00860C64"/>
    <w:rsid w:val="00860D16"/>
    <w:rsid w:val="00860FE0"/>
    <w:rsid w:val="008616B5"/>
    <w:rsid w:val="00861A9F"/>
    <w:rsid w:val="00861FA6"/>
    <w:rsid w:val="0086240E"/>
    <w:rsid w:val="00862C85"/>
    <w:rsid w:val="0086367B"/>
    <w:rsid w:val="00863A71"/>
    <w:rsid w:val="00863CE6"/>
    <w:rsid w:val="008644A8"/>
    <w:rsid w:val="00865359"/>
    <w:rsid w:val="00865ADE"/>
    <w:rsid w:val="00866DFD"/>
    <w:rsid w:val="00870AD6"/>
    <w:rsid w:val="00870E08"/>
    <w:rsid w:val="0087234F"/>
    <w:rsid w:val="008728B1"/>
    <w:rsid w:val="00872E91"/>
    <w:rsid w:val="00872F37"/>
    <w:rsid w:val="0087362E"/>
    <w:rsid w:val="008739C0"/>
    <w:rsid w:val="008745EB"/>
    <w:rsid w:val="008756F3"/>
    <w:rsid w:val="00875888"/>
    <w:rsid w:val="0087676B"/>
    <w:rsid w:val="0088001B"/>
    <w:rsid w:val="00880B56"/>
    <w:rsid w:val="0088108D"/>
    <w:rsid w:val="00882C6A"/>
    <w:rsid w:val="00884732"/>
    <w:rsid w:val="0088494A"/>
    <w:rsid w:val="00886597"/>
    <w:rsid w:val="0088774E"/>
    <w:rsid w:val="00890961"/>
    <w:rsid w:val="00891081"/>
    <w:rsid w:val="008933CF"/>
    <w:rsid w:val="00893722"/>
    <w:rsid w:val="00893A3E"/>
    <w:rsid w:val="008942AF"/>
    <w:rsid w:val="00894C39"/>
    <w:rsid w:val="00895570"/>
    <w:rsid w:val="0089579D"/>
    <w:rsid w:val="0089601F"/>
    <w:rsid w:val="008960DF"/>
    <w:rsid w:val="008963A9"/>
    <w:rsid w:val="00896586"/>
    <w:rsid w:val="008976EE"/>
    <w:rsid w:val="008A1C86"/>
    <w:rsid w:val="008A1EBC"/>
    <w:rsid w:val="008A3DDF"/>
    <w:rsid w:val="008A60CA"/>
    <w:rsid w:val="008A69A9"/>
    <w:rsid w:val="008A6A82"/>
    <w:rsid w:val="008A787D"/>
    <w:rsid w:val="008B29D2"/>
    <w:rsid w:val="008B2F51"/>
    <w:rsid w:val="008B367F"/>
    <w:rsid w:val="008B572F"/>
    <w:rsid w:val="008B5A1D"/>
    <w:rsid w:val="008B622A"/>
    <w:rsid w:val="008B67CB"/>
    <w:rsid w:val="008B7412"/>
    <w:rsid w:val="008C01F7"/>
    <w:rsid w:val="008C033A"/>
    <w:rsid w:val="008C04A9"/>
    <w:rsid w:val="008C094E"/>
    <w:rsid w:val="008C0E63"/>
    <w:rsid w:val="008C12F4"/>
    <w:rsid w:val="008C2088"/>
    <w:rsid w:val="008C2150"/>
    <w:rsid w:val="008C24B7"/>
    <w:rsid w:val="008C2C1D"/>
    <w:rsid w:val="008C32A4"/>
    <w:rsid w:val="008C4E38"/>
    <w:rsid w:val="008C4EA5"/>
    <w:rsid w:val="008C57B0"/>
    <w:rsid w:val="008C639E"/>
    <w:rsid w:val="008C64CA"/>
    <w:rsid w:val="008C7061"/>
    <w:rsid w:val="008C7805"/>
    <w:rsid w:val="008D0A17"/>
    <w:rsid w:val="008D1CA1"/>
    <w:rsid w:val="008D1EC6"/>
    <w:rsid w:val="008D1EED"/>
    <w:rsid w:val="008D2036"/>
    <w:rsid w:val="008D2DBE"/>
    <w:rsid w:val="008D2E4B"/>
    <w:rsid w:val="008D35CD"/>
    <w:rsid w:val="008D4050"/>
    <w:rsid w:val="008D42EE"/>
    <w:rsid w:val="008D479B"/>
    <w:rsid w:val="008D47B1"/>
    <w:rsid w:val="008D5A7A"/>
    <w:rsid w:val="008D6A52"/>
    <w:rsid w:val="008D6CCD"/>
    <w:rsid w:val="008D6F84"/>
    <w:rsid w:val="008D7811"/>
    <w:rsid w:val="008E009A"/>
    <w:rsid w:val="008E0D5F"/>
    <w:rsid w:val="008E0F30"/>
    <w:rsid w:val="008E1062"/>
    <w:rsid w:val="008E10A8"/>
    <w:rsid w:val="008E13E7"/>
    <w:rsid w:val="008E1437"/>
    <w:rsid w:val="008E1C81"/>
    <w:rsid w:val="008E2C3A"/>
    <w:rsid w:val="008E32D9"/>
    <w:rsid w:val="008E4F52"/>
    <w:rsid w:val="008E63A1"/>
    <w:rsid w:val="008E6C42"/>
    <w:rsid w:val="008E6F01"/>
    <w:rsid w:val="008E7C88"/>
    <w:rsid w:val="008F1259"/>
    <w:rsid w:val="008F256A"/>
    <w:rsid w:val="008F2F86"/>
    <w:rsid w:val="008F3579"/>
    <w:rsid w:val="008F7734"/>
    <w:rsid w:val="0090114D"/>
    <w:rsid w:val="009018DB"/>
    <w:rsid w:val="00902350"/>
    <w:rsid w:val="0090319D"/>
    <w:rsid w:val="00903E18"/>
    <w:rsid w:val="009047C3"/>
    <w:rsid w:val="00904864"/>
    <w:rsid w:val="0090596A"/>
    <w:rsid w:val="00905D99"/>
    <w:rsid w:val="00907077"/>
    <w:rsid w:val="009070D4"/>
    <w:rsid w:val="009079F0"/>
    <w:rsid w:val="00907A2B"/>
    <w:rsid w:val="009106FA"/>
    <w:rsid w:val="00911C22"/>
    <w:rsid w:val="00911E33"/>
    <w:rsid w:val="0091215B"/>
    <w:rsid w:val="009122F1"/>
    <w:rsid w:val="00913286"/>
    <w:rsid w:val="009135F8"/>
    <w:rsid w:val="009137E8"/>
    <w:rsid w:val="00914AC9"/>
    <w:rsid w:val="009150F8"/>
    <w:rsid w:val="00915909"/>
    <w:rsid w:val="009166E1"/>
    <w:rsid w:val="00916712"/>
    <w:rsid w:val="00916746"/>
    <w:rsid w:val="00916B5A"/>
    <w:rsid w:val="009175DE"/>
    <w:rsid w:val="009178F3"/>
    <w:rsid w:val="00920253"/>
    <w:rsid w:val="009206B3"/>
    <w:rsid w:val="00920947"/>
    <w:rsid w:val="00921444"/>
    <w:rsid w:val="009215F7"/>
    <w:rsid w:val="00921C85"/>
    <w:rsid w:val="00924904"/>
    <w:rsid w:val="00924D5A"/>
    <w:rsid w:val="00925207"/>
    <w:rsid w:val="009254AD"/>
    <w:rsid w:val="009254B9"/>
    <w:rsid w:val="00925CC7"/>
    <w:rsid w:val="0092721C"/>
    <w:rsid w:val="0093149F"/>
    <w:rsid w:val="00931BD8"/>
    <w:rsid w:val="00932881"/>
    <w:rsid w:val="00932931"/>
    <w:rsid w:val="0093299B"/>
    <w:rsid w:val="009329D1"/>
    <w:rsid w:val="00933216"/>
    <w:rsid w:val="009336CF"/>
    <w:rsid w:val="009347A5"/>
    <w:rsid w:val="00934BF2"/>
    <w:rsid w:val="00934D24"/>
    <w:rsid w:val="00934F4C"/>
    <w:rsid w:val="00935122"/>
    <w:rsid w:val="00935353"/>
    <w:rsid w:val="00935882"/>
    <w:rsid w:val="00935AEB"/>
    <w:rsid w:val="00935EA5"/>
    <w:rsid w:val="00936033"/>
    <w:rsid w:val="009363BC"/>
    <w:rsid w:val="009373AB"/>
    <w:rsid w:val="00937F84"/>
    <w:rsid w:val="0094020B"/>
    <w:rsid w:val="009409DA"/>
    <w:rsid w:val="00940E0D"/>
    <w:rsid w:val="00941BCD"/>
    <w:rsid w:val="00941E87"/>
    <w:rsid w:val="0094208D"/>
    <w:rsid w:val="009429D5"/>
    <w:rsid w:val="009431C8"/>
    <w:rsid w:val="00943C2E"/>
    <w:rsid w:val="00944E18"/>
    <w:rsid w:val="00945226"/>
    <w:rsid w:val="00946B22"/>
    <w:rsid w:val="00946D45"/>
    <w:rsid w:val="009474F5"/>
    <w:rsid w:val="009506C3"/>
    <w:rsid w:val="00950935"/>
    <w:rsid w:val="009515B7"/>
    <w:rsid w:val="00954EA7"/>
    <w:rsid w:val="009557CE"/>
    <w:rsid w:val="00955940"/>
    <w:rsid w:val="00956311"/>
    <w:rsid w:val="00956546"/>
    <w:rsid w:val="00956F92"/>
    <w:rsid w:val="00957030"/>
    <w:rsid w:val="009570CE"/>
    <w:rsid w:val="0095739C"/>
    <w:rsid w:val="009574C5"/>
    <w:rsid w:val="00957CE2"/>
    <w:rsid w:val="009615B2"/>
    <w:rsid w:val="009623F4"/>
    <w:rsid w:val="0096283E"/>
    <w:rsid w:val="00963642"/>
    <w:rsid w:val="00964034"/>
    <w:rsid w:val="009645B8"/>
    <w:rsid w:val="00965237"/>
    <w:rsid w:val="0096568E"/>
    <w:rsid w:val="00965D3A"/>
    <w:rsid w:val="00965F8A"/>
    <w:rsid w:val="009663B1"/>
    <w:rsid w:val="009671EE"/>
    <w:rsid w:val="00967AFF"/>
    <w:rsid w:val="009709FD"/>
    <w:rsid w:val="00970B38"/>
    <w:rsid w:val="00970EC6"/>
    <w:rsid w:val="00971194"/>
    <w:rsid w:val="009714C6"/>
    <w:rsid w:val="00971B04"/>
    <w:rsid w:val="009734C9"/>
    <w:rsid w:val="009739AF"/>
    <w:rsid w:val="00973A9C"/>
    <w:rsid w:val="00973D92"/>
    <w:rsid w:val="00973FEE"/>
    <w:rsid w:val="009747AC"/>
    <w:rsid w:val="00975FFB"/>
    <w:rsid w:val="00976187"/>
    <w:rsid w:val="009766F6"/>
    <w:rsid w:val="00976C73"/>
    <w:rsid w:val="00976FF6"/>
    <w:rsid w:val="00977820"/>
    <w:rsid w:val="0098149A"/>
    <w:rsid w:val="009821AD"/>
    <w:rsid w:val="00982DE0"/>
    <w:rsid w:val="009842F9"/>
    <w:rsid w:val="00984532"/>
    <w:rsid w:val="00985AAB"/>
    <w:rsid w:val="00985BFD"/>
    <w:rsid w:val="00986BD6"/>
    <w:rsid w:val="00986EE3"/>
    <w:rsid w:val="00987562"/>
    <w:rsid w:val="0098771F"/>
    <w:rsid w:val="00987D05"/>
    <w:rsid w:val="00992149"/>
    <w:rsid w:val="009924A4"/>
    <w:rsid w:val="00993BED"/>
    <w:rsid w:val="00994902"/>
    <w:rsid w:val="00995922"/>
    <w:rsid w:val="00995B44"/>
    <w:rsid w:val="00995D3C"/>
    <w:rsid w:val="009960D9"/>
    <w:rsid w:val="009964C9"/>
    <w:rsid w:val="009A0328"/>
    <w:rsid w:val="009A09FD"/>
    <w:rsid w:val="009A0D3A"/>
    <w:rsid w:val="009A11CA"/>
    <w:rsid w:val="009A135A"/>
    <w:rsid w:val="009A1FE5"/>
    <w:rsid w:val="009A3366"/>
    <w:rsid w:val="009A3D39"/>
    <w:rsid w:val="009A3ED2"/>
    <w:rsid w:val="009A4F73"/>
    <w:rsid w:val="009A570C"/>
    <w:rsid w:val="009A5C42"/>
    <w:rsid w:val="009A5CE6"/>
    <w:rsid w:val="009A5DFD"/>
    <w:rsid w:val="009A6419"/>
    <w:rsid w:val="009A6C04"/>
    <w:rsid w:val="009A7A09"/>
    <w:rsid w:val="009B11E7"/>
    <w:rsid w:val="009B3014"/>
    <w:rsid w:val="009B3E51"/>
    <w:rsid w:val="009B5851"/>
    <w:rsid w:val="009C093E"/>
    <w:rsid w:val="009C1766"/>
    <w:rsid w:val="009C2447"/>
    <w:rsid w:val="009C2566"/>
    <w:rsid w:val="009C2CB6"/>
    <w:rsid w:val="009C4289"/>
    <w:rsid w:val="009C52FB"/>
    <w:rsid w:val="009C7291"/>
    <w:rsid w:val="009C76D1"/>
    <w:rsid w:val="009C7B31"/>
    <w:rsid w:val="009C7BA4"/>
    <w:rsid w:val="009D0770"/>
    <w:rsid w:val="009D0EBC"/>
    <w:rsid w:val="009D1A39"/>
    <w:rsid w:val="009D1AFF"/>
    <w:rsid w:val="009D2483"/>
    <w:rsid w:val="009D29ED"/>
    <w:rsid w:val="009D306D"/>
    <w:rsid w:val="009D347C"/>
    <w:rsid w:val="009D389E"/>
    <w:rsid w:val="009D3F25"/>
    <w:rsid w:val="009D42B6"/>
    <w:rsid w:val="009D4CFA"/>
    <w:rsid w:val="009D4DD2"/>
    <w:rsid w:val="009D5DE7"/>
    <w:rsid w:val="009D6211"/>
    <w:rsid w:val="009D670D"/>
    <w:rsid w:val="009D7D6E"/>
    <w:rsid w:val="009E0339"/>
    <w:rsid w:val="009E054B"/>
    <w:rsid w:val="009E1479"/>
    <w:rsid w:val="009E15A4"/>
    <w:rsid w:val="009E168E"/>
    <w:rsid w:val="009E1DD1"/>
    <w:rsid w:val="009E3395"/>
    <w:rsid w:val="009E33F3"/>
    <w:rsid w:val="009E3884"/>
    <w:rsid w:val="009E4684"/>
    <w:rsid w:val="009E4EF0"/>
    <w:rsid w:val="009E5403"/>
    <w:rsid w:val="009E586B"/>
    <w:rsid w:val="009E5910"/>
    <w:rsid w:val="009E5A66"/>
    <w:rsid w:val="009E5CE9"/>
    <w:rsid w:val="009E5F75"/>
    <w:rsid w:val="009E6330"/>
    <w:rsid w:val="009E66B1"/>
    <w:rsid w:val="009E6A12"/>
    <w:rsid w:val="009E72AB"/>
    <w:rsid w:val="009E7A03"/>
    <w:rsid w:val="009F0FEA"/>
    <w:rsid w:val="009F16ED"/>
    <w:rsid w:val="009F1D2C"/>
    <w:rsid w:val="009F1ECA"/>
    <w:rsid w:val="009F221D"/>
    <w:rsid w:val="009F232D"/>
    <w:rsid w:val="009F26EF"/>
    <w:rsid w:val="009F38FB"/>
    <w:rsid w:val="009F4109"/>
    <w:rsid w:val="009F4553"/>
    <w:rsid w:val="009F46EB"/>
    <w:rsid w:val="009F4B46"/>
    <w:rsid w:val="009F618B"/>
    <w:rsid w:val="009F64C1"/>
    <w:rsid w:val="009F7558"/>
    <w:rsid w:val="009F7B09"/>
    <w:rsid w:val="00A00261"/>
    <w:rsid w:val="00A0033B"/>
    <w:rsid w:val="00A00ADC"/>
    <w:rsid w:val="00A01773"/>
    <w:rsid w:val="00A017BC"/>
    <w:rsid w:val="00A02D0A"/>
    <w:rsid w:val="00A041EE"/>
    <w:rsid w:val="00A04E1C"/>
    <w:rsid w:val="00A052FF"/>
    <w:rsid w:val="00A05949"/>
    <w:rsid w:val="00A063DB"/>
    <w:rsid w:val="00A06BA0"/>
    <w:rsid w:val="00A07272"/>
    <w:rsid w:val="00A073CE"/>
    <w:rsid w:val="00A076D1"/>
    <w:rsid w:val="00A07F1F"/>
    <w:rsid w:val="00A10F8A"/>
    <w:rsid w:val="00A11234"/>
    <w:rsid w:val="00A11474"/>
    <w:rsid w:val="00A1182B"/>
    <w:rsid w:val="00A128AD"/>
    <w:rsid w:val="00A1290C"/>
    <w:rsid w:val="00A132F8"/>
    <w:rsid w:val="00A14BC9"/>
    <w:rsid w:val="00A156B8"/>
    <w:rsid w:val="00A156F6"/>
    <w:rsid w:val="00A15748"/>
    <w:rsid w:val="00A1693F"/>
    <w:rsid w:val="00A16B9A"/>
    <w:rsid w:val="00A17035"/>
    <w:rsid w:val="00A20131"/>
    <w:rsid w:val="00A2027D"/>
    <w:rsid w:val="00A20C87"/>
    <w:rsid w:val="00A21CF5"/>
    <w:rsid w:val="00A21E28"/>
    <w:rsid w:val="00A236AB"/>
    <w:rsid w:val="00A2393D"/>
    <w:rsid w:val="00A245EB"/>
    <w:rsid w:val="00A26E0A"/>
    <w:rsid w:val="00A2748F"/>
    <w:rsid w:val="00A2781F"/>
    <w:rsid w:val="00A306CC"/>
    <w:rsid w:val="00A308FE"/>
    <w:rsid w:val="00A31326"/>
    <w:rsid w:val="00A31CED"/>
    <w:rsid w:val="00A32077"/>
    <w:rsid w:val="00A333F9"/>
    <w:rsid w:val="00A33978"/>
    <w:rsid w:val="00A3487B"/>
    <w:rsid w:val="00A350ED"/>
    <w:rsid w:val="00A354D9"/>
    <w:rsid w:val="00A36235"/>
    <w:rsid w:val="00A36478"/>
    <w:rsid w:val="00A36A30"/>
    <w:rsid w:val="00A36BBF"/>
    <w:rsid w:val="00A373B5"/>
    <w:rsid w:val="00A37519"/>
    <w:rsid w:val="00A37C30"/>
    <w:rsid w:val="00A37F47"/>
    <w:rsid w:val="00A4100C"/>
    <w:rsid w:val="00A41231"/>
    <w:rsid w:val="00A41787"/>
    <w:rsid w:val="00A418FC"/>
    <w:rsid w:val="00A41A3A"/>
    <w:rsid w:val="00A42E41"/>
    <w:rsid w:val="00A43364"/>
    <w:rsid w:val="00A435E6"/>
    <w:rsid w:val="00A4523F"/>
    <w:rsid w:val="00A4571A"/>
    <w:rsid w:val="00A45946"/>
    <w:rsid w:val="00A46629"/>
    <w:rsid w:val="00A4695C"/>
    <w:rsid w:val="00A469A8"/>
    <w:rsid w:val="00A46B4D"/>
    <w:rsid w:val="00A5031A"/>
    <w:rsid w:val="00A50AC9"/>
    <w:rsid w:val="00A50D8A"/>
    <w:rsid w:val="00A50EE5"/>
    <w:rsid w:val="00A5114A"/>
    <w:rsid w:val="00A51318"/>
    <w:rsid w:val="00A5135D"/>
    <w:rsid w:val="00A516D8"/>
    <w:rsid w:val="00A519C1"/>
    <w:rsid w:val="00A5224C"/>
    <w:rsid w:val="00A52516"/>
    <w:rsid w:val="00A52A9B"/>
    <w:rsid w:val="00A53167"/>
    <w:rsid w:val="00A536F2"/>
    <w:rsid w:val="00A5377D"/>
    <w:rsid w:val="00A5378E"/>
    <w:rsid w:val="00A53938"/>
    <w:rsid w:val="00A53A0F"/>
    <w:rsid w:val="00A547AA"/>
    <w:rsid w:val="00A54A4E"/>
    <w:rsid w:val="00A552EF"/>
    <w:rsid w:val="00A55E4F"/>
    <w:rsid w:val="00A5677A"/>
    <w:rsid w:val="00A56FBE"/>
    <w:rsid w:val="00A5710B"/>
    <w:rsid w:val="00A5772F"/>
    <w:rsid w:val="00A6093C"/>
    <w:rsid w:val="00A60CEE"/>
    <w:rsid w:val="00A61885"/>
    <w:rsid w:val="00A61B9F"/>
    <w:rsid w:val="00A61BD1"/>
    <w:rsid w:val="00A62387"/>
    <w:rsid w:val="00A62511"/>
    <w:rsid w:val="00A625FF"/>
    <w:rsid w:val="00A62A1B"/>
    <w:rsid w:val="00A62B0F"/>
    <w:rsid w:val="00A63B27"/>
    <w:rsid w:val="00A6412E"/>
    <w:rsid w:val="00A64592"/>
    <w:rsid w:val="00A65C16"/>
    <w:rsid w:val="00A66BE5"/>
    <w:rsid w:val="00A670BE"/>
    <w:rsid w:val="00A67B1D"/>
    <w:rsid w:val="00A70E6A"/>
    <w:rsid w:val="00A72136"/>
    <w:rsid w:val="00A723EE"/>
    <w:rsid w:val="00A749F6"/>
    <w:rsid w:val="00A75109"/>
    <w:rsid w:val="00A75769"/>
    <w:rsid w:val="00A768B3"/>
    <w:rsid w:val="00A76CA8"/>
    <w:rsid w:val="00A77C4A"/>
    <w:rsid w:val="00A77FD6"/>
    <w:rsid w:val="00A77FF4"/>
    <w:rsid w:val="00A8052E"/>
    <w:rsid w:val="00A80851"/>
    <w:rsid w:val="00A80F9F"/>
    <w:rsid w:val="00A81556"/>
    <w:rsid w:val="00A826F4"/>
    <w:rsid w:val="00A8339C"/>
    <w:rsid w:val="00A8355E"/>
    <w:rsid w:val="00A8388E"/>
    <w:rsid w:val="00A83A5A"/>
    <w:rsid w:val="00A84B56"/>
    <w:rsid w:val="00A851EA"/>
    <w:rsid w:val="00A85AE6"/>
    <w:rsid w:val="00A85DD4"/>
    <w:rsid w:val="00A86F99"/>
    <w:rsid w:val="00A878B7"/>
    <w:rsid w:val="00A87A2F"/>
    <w:rsid w:val="00A902CB"/>
    <w:rsid w:val="00A91780"/>
    <w:rsid w:val="00A9277C"/>
    <w:rsid w:val="00A928EB"/>
    <w:rsid w:val="00A92EBC"/>
    <w:rsid w:val="00A9301F"/>
    <w:rsid w:val="00A94848"/>
    <w:rsid w:val="00A94F83"/>
    <w:rsid w:val="00A96497"/>
    <w:rsid w:val="00A96C2D"/>
    <w:rsid w:val="00A9759E"/>
    <w:rsid w:val="00A975CE"/>
    <w:rsid w:val="00A9767B"/>
    <w:rsid w:val="00AA01EE"/>
    <w:rsid w:val="00AA06A5"/>
    <w:rsid w:val="00AA2386"/>
    <w:rsid w:val="00AA2E49"/>
    <w:rsid w:val="00AA2E5C"/>
    <w:rsid w:val="00AA40B7"/>
    <w:rsid w:val="00AA640D"/>
    <w:rsid w:val="00AA74A6"/>
    <w:rsid w:val="00AA7DE3"/>
    <w:rsid w:val="00AB0186"/>
    <w:rsid w:val="00AB0582"/>
    <w:rsid w:val="00AB175E"/>
    <w:rsid w:val="00AB1B16"/>
    <w:rsid w:val="00AB1BC4"/>
    <w:rsid w:val="00AB2990"/>
    <w:rsid w:val="00AB2C73"/>
    <w:rsid w:val="00AB3523"/>
    <w:rsid w:val="00AB3979"/>
    <w:rsid w:val="00AB4491"/>
    <w:rsid w:val="00AB45C3"/>
    <w:rsid w:val="00AB46D5"/>
    <w:rsid w:val="00AB4708"/>
    <w:rsid w:val="00AB4D89"/>
    <w:rsid w:val="00AB53BE"/>
    <w:rsid w:val="00AB5412"/>
    <w:rsid w:val="00AB5805"/>
    <w:rsid w:val="00AB5DDD"/>
    <w:rsid w:val="00AB5FEF"/>
    <w:rsid w:val="00AB6452"/>
    <w:rsid w:val="00AB6D26"/>
    <w:rsid w:val="00AB7E0A"/>
    <w:rsid w:val="00AC0A8E"/>
    <w:rsid w:val="00AC1418"/>
    <w:rsid w:val="00AC3005"/>
    <w:rsid w:val="00AC3BE0"/>
    <w:rsid w:val="00AC477F"/>
    <w:rsid w:val="00AC4CB4"/>
    <w:rsid w:val="00AC5075"/>
    <w:rsid w:val="00AC5980"/>
    <w:rsid w:val="00AC6680"/>
    <w:rsid w:val="00AC6C3C"/>
    <w:rsid w:val="00AC766E"/>
    <w:rsid w:val="00AD26B0"/>
    <w:rsid w:val="00AD2E4C"/>
    <w:rsid w:val="00AD4176"/>
    <w:rsid w:val="00AD45A9"/>
    <w:rsid w:val="00AD48C0"/>
    <w:rsid w:val="00AD57CD"/>
    <w:rsid w:val="00AD5A2D"/>
    <w:rsid w:val="00AD63E0"/>
    <w:rsid w:val="00AE06BB"/>
    <w:rsid w:val="00AE0E3B"/>
    <w:rsid w:val="00AE104D"/>
    <w:rsid w:val="00AE168F"/>
    <w:rsid w:val="00AE188E"/>
    <w:rsid w:val="00AE2AE9"/>
    <w:rsid w:val="00AE4CF3"/>
    <w:rsid w:val="00AE563F"/>
    <w:rsid w:val="00AE67E0"/>
    <w:rsid w:val="00AF00B0"/>
    <w:rsid w:val="00AF1257"/>
    <w:rsid w:val="00AF1DBF"/>
    <w:rsid w:val="00AF4550"/>
    <w:rsid w:val="00AF4E2C"/>
    <w:rsid w:val="00AF71DA"/>
    <w:rsid w:val="00AF77C3"/>
    <w:rsid w:val="00B004DB"/>
    <w:rsid w:val="00B00994"/>
    <w:rsid w:val="00B01080"/>
    <w:rsid w:val="00B010B5"/>
    <w:rsid w:val="00B01198"/>
    <w:rsid w:val="00B01427"/>
    <w:rsid w:val="00B02197"/>
    <w:rsid w:val="00B025D6"/>
    <w:rsid w:val="00B02ED3"/>
    <w:rsid w:val="00B030EE"/>
    <w:rsid w:val="00B03893"/>
    <w:rsid w:val="00B038BC"/>
    <w:rsid w:val="00B0458B"/>
    <w:rsid w:val="00B04AD5"/>
    <w:rsid w:val="00B055E4"/>
    <w:rsid w:val="00B069D6"/>
    <w:rsid w:val="00B06D81"/>
    <w:rsid w:val="00B07A5C"/>
    <w:rsid w:val="00B07B8D"/>
    <w:rsid w:val="00B107AC"/>
    <w:rsid w:val="00B10DEA"/>
    <w:rsid w:val="00B118A7"/>
    <w:rsid w:val="00B11A18"/>
    <w:rsid w:val="00B1233F"/>
    <w:rsid w:val="00B13111"/>
    <w:rsid w:val="00B1438C"/>
    <w:rsid w:val="00B147BC"/>
    <w:rsid w:val="00B14C96"/>
    <w:rsid w:val="00B17714"/>
    <w:rsid w:val="00B21F99"/>
    <w:rsid w:val="00B22B01"/>
    <w:rsid w:val="00B248A8"/>
    <w:rsid w:val="00B25330"/>
    <w:rsid w:val="00B2590B"/>
    <w:rsid w:val="00B25F08"/>
    <w:rsid w:val="00B27519"/>
    <w:rsid w:val="00B279F1"/>
    <w:rsid w:val="00B27A09"/>
    <w:rsid w:val="00B27ADD"/>
    <w:rsid w:val="00B30445"/>
    <w:rsid w:val="00B30C3E"/>
    <w:rsid w:val="00B30E9D"/>
    <w:rsid w:val="00B3167C"/>
    <w:rsid w:val="00B3180C"/>
    <w:rsid w:val="00B32A87"/>
    <w:rsid w:val="00B32DBF"/>
    <w:rsid w:val="00B3380D"/>
    <w:rsid w:val="00B3412E"/>
    <w:rsid w:val="00B348C9"/>
    <w:rsid w:val="00B34CB6"/>
    <w:rsid w:val="00B365A2"/>
    <w:rsid w:val="00B365B1"/>
    <w:rsid w:val="00B4028A"/>
    <w:rsid w:val="00B4067D"/>
    <w:rsid w:val="00B41276"/>
    <w:rsid w:val="00B4169A"/>
    <w:rsid w:val="00B41CAC"/>
    <w:rsid w:val="00B421FC"/>
    <w:rsid w:val="00B424D1"/>
    <w:rsid w:val="00B42F79"/>
    <w:rsid w:val="00B43256"/>
    <w:rsid w:val="00B4364E"/>
    <w:rsid w:val="00B43797"/>
    <w:rsid w:val="00B43E7B"/>
    <w:rsid w:val="00B4477E"/>
    <w:rsid w:val="00B44DD0"/>
    <w:rsid w:val="00B4548E"/>
    <w:rsid w:val="00B45A42"/>
    <w:rsid w:val="00B4756B"/>
    <w:rsid w:val="00B47B81"/>
    <w:rsid w:val="00B501A2"/>
    <w:rsid w:val="00B507B8"/>
    <w:rsid w:val="00B50C98"/>
    <w:rsid w:val="00B51385"/>
    <w:rsid w:val="00B51B4C"/>
    <w:rsid w:val="00B52FB2"/>
    <w:rsid w:val="00B536CC"/>
    <w:rsid w:val="00B53DB9"/>
    <w:rsid w:val="00B54801"/>
    <w:rsid w:val="00B54865"/>
    <w:rsid w:val="00B54880"/>
    <w:rsid w:val="00B54B53"/>
    <w:rsid w:val="00B54BAC"/>
    <w:rsid w:val="00B5631F"/>
    <w:rsid w:val="00B572AC"/>
    <w:rsid w:val="00B575DB"/>
    <w:rsid w:val="00B577CA"/>
    <w:rsid w:val="00B60958"/>
    <w:rsid w:val="00B63927"/>
    <w:rsid w:val="00B65193"/>
    <w:rsid w:val="00B65991"/>
    <w:rsid w:val="00B66B2A"/>
    <w:rsid w:val="00B67047"/>
    <w:rsid w:val="00B67F3B"/>
    <w:rsid w:val="00B67FBF"/>
    <w:rsid w:val="00B71CD1"/>
    <w:rsid w:val="00B721B4"/>
    <w:rsid w:val="00B7378B"/>
    <w:rsid w:val="00B73B90"/>
    <w:rsid w:val="00B73BE9"/>
    <w:rsid w:val="00B73CD3"/>
    <w:rsid w:val="00B74447"/>
    <w:rsid w:val="00B74B9B"/>
    <w:rsid w:val="00B74C3A"/>
    <w:rsid w:val="00B750A3"/>
    <w:rsid w:val="00B7585F"/>
    <w:rsid w:val="00B75954"/>
    <w:rsid w:val="00B75C0A"/>
    <w:rsid w:val="00B76EB7"/>
    <w:rsid w:val="00B7734C"/>
    <w:rsid w:val="00B77C67"/>
    <w:rsid w:val="00B80B85"/>
    <w:rsid w:val="00B80C9D"/>
    <w:rsid w:val="00B81226"/>
    <w:rsid w:val="00B814B3"/>
    <w:rsid w:val="00B83105"/>
    <w:rsid w:val="00B83A75"/>
    <w:rsid w:val="00B83B81"/>
    <w:rsid w:val="00B85110"/>
    <w:rsid w:val="00B8548C"/>
    <w:rsid w:val="00B86B33"/>
    <w:rsid w:val="00B87EB8"/>
    <w:rsid w:val="00B9056B"/>
    <w:rsid w:val="00B90B6E"/>
    <w:rsid w:val="00B90F1C"/>
    <w:rsid w:val="00B91499"/>
    <w:rsid w:val="00B91F43"/>
    <w:rsid w:val="00B9321B"/>
    <w:rsid w:val="00B9322A"/>
    <w:rsid w:val="00B935C4"/>
    <w:rsid w:val="00B93996"/>
    <w:rsid w:val="00B93A8C"/>
    <w:rsid w:val="00B93E57"/>
    <w:rsid w:val="00B9472A"/>
    <w:rsid w:val="00B94B49"/>
    <w:rsid w:val="00B951E2"/>
    <w:rsid w:val="00B95718"/>
    <w:rsid w:val="00B95B38"/>
    <w:rsid w:val="00B96848"/>
    <w:rsid w:val="00B969D5"/>
    <w:rsid w:val="00B96AE9"/>
    <w:rsid w:val="00BA065E"/>
    <w:rsid w:val="00BA1303"/>
    <w:rsid w:val="00BA158E"/>
    <w:rsid w:val="00BA1AE6"/>
    <w:rsid w:val="00BA26A0"/>
    <w:rsid w:val="00BA272F"/>
    <w:rsid w:val="00BA2758"/>
    <w:rsid w:val="00BA29B4"/>
    <w:rsid w:val="00BA2BE2"/>
    <w:rsid w:val="00BA5737"/>
    <w:rsid w:val="00BA62A8"/>
    <w:rsid w:val="00BA6EAA"/>
    <w:rsid w:val="00BA7795"/>
    <w:rsid w:val="00BA7D0C"/>
    <w:rsid w:val="00BB0228"/>
    <w:rsid w:val="00BB1107"/>
    <w:rsid w:val="00BB228A"/>
    <w:rsid w:val="00BB23FE"/>
    <w:rsid w:val="00BB3100"/>
    <w:rsid w:val="00BB369D"/>
    <w:rsid w:val="00BB3D77"/>
    <w:rsid w:val="00BB4985"/>
    <w:rsid w:val="00BB4A9D"/>
    <w:rsid w:val="00BB4F06"/>
    <w:rsid w:val="00BB51D2"/>
    <w:rsid w:val="00BB5688"/>
    <w:rsid w:val="00BB6613"/>
    <w:rsid w:val="00BB70FE"/>
    <w:rsid w:val="00BB79C5"/>
    <w:rsid w:val="00BC00BC"/>
    <w:rsid w:val="00BC0DCB"/>
    <w:rsid w:val="00BC1C2B"/>
    <w:rsid w:val="00BC214B"/>
    <w:rsid w:val="00BC266B"/>
    <w:rsid w:val="00BC2782"/>
    <w:rsid w:val="00BC2B9B"/>
    <w:rsid w:val="00BC39D1"/>
    <w:rsid w:val="00BC426C"/>
    <w:rsid w:val="00BC6219"/>
    <w:rsid w:val="00BC663F"/>
    <w:rsid w:val="00BC673B"/>
    <w:rsid w:val="00BC7EE2"/>
    <w:rsid w:val="00BD00AA"/>
    <w:rsid w:val="00BD0A5D"/>
    <w:rsid w:val="00BD0C2A"/>
    <w:rsid w:val="00BD10C9"/>
    <w:rsid w:val="00BD1D9E"/>
    <w:rsid w:val="00BD28B1"/>
    <w:rsid w:val="00BD2A9F"/>
    <w:rsid w:val="00BD3599"/>
    <w:rsid w:val="00BD51D0"/>
    <w:rsid w:val="00BD51D8"/>
    <w:rsid w:val="00BD55C3"/>
    <w:rsid w:val="00BD5730"/>
    <w:rsid w:val="00BD62F6"/>
    <w:rsid w:val="00BD7FC7"/>
    <w:rsid w:val="00BE03C7"/>
    <w:rsid w:val="00BE17AD"/>
    <w:rsid w:val="00BE184D"/>
    <w:rsid w:val="00BE3087"/>
    <w:rsid w:val="00BE3EE8"/>
    <w:rsid w:val="00BE488E"/>
    <w:rsid w:val="00BE4CF6"/>
    <w:rsid w:val="00BE636A"/>
    <w:rsid w:val="00BE6494"/>
    <w:rsid w:val="00BE672F"/>
    <w:rsid w:val="00BE6852"/>
    <w:rsid w:val="00BE68AB"/>
    <w:rsid w:val="00BE6B11"/>
    <w:rsid w:val="00BE6B4F"/>
    <w:rsid w:val="00BE7438"/>
    <w:rsid w:val="00BF07AC"/>
    <w:rsid w:val="00BF0C2C"/>
    <w:rsid w:val="00BF1419"/>
    <w:rsid w:val="00BF1542"/>
    <w:rsid w:val="00BF189C"/>
    <w:rsid w:val="00BF229B"/>
    <w:rsid w:val="00BF2812"/>
    <w:rsid w:val="00BF2E2B"/>
    <w:rsid w:val="00BF3232"/>
    <w:rsid w:val="00BF44D3"/>
    <w:rsid w:val="00BF47D1"/>
    <w:rsid w:val="00BF4A0F"/>
    <w:rsid w:val="00BF517F"/>
    <w:rsid w:val="00BF736A"/>
    <w:rsid w:val="00BF7A2A"/>
    <w:rsid w:val="00C002AD"/>
    <w:rsid w:val="00C01023"/>
    <w:rsid w:val="00C0125B"/>
    <w:rsid w:val="00C012A5"/>
    <w:rsid w:val="00C01EC1"/>
    <w:rsid w:val="00C03C68"/>
    <w:rsid w:val="00C03D2F"/>
    <w:rsid w:val="00C04333"/>
    <w:rsid w:val="00C04BF7"/>
    <w:rsid w:val="00C04E6A"/>
    <w:rsid w:val="00C05326"/>
    <w:rsid w:val="00C056A1"/>
    <w:rsid w:val="00C0576E"/>
    <w:rsid w:val="00C057D5"/>
    <w:rsid w:val="00C05BD5"/>
    <w:rsid w:val="00C063D8"/>
    <w:rsid w:val="00C07600"/>
    <w:rsid w:val="00C07C06"/>
    <w:rsid w:val="00C07EAC"/>
    <w:rsid w:val="00C10CA8"/>
    <w:rsid w:val="00C10CA9"/>
    <w:rsid w:val="00C10EF5"/>
    <w:rsid w:val="00C11945"/>
    <w:rsid w:val="00C123B0"/>
    <w:rsid w:val="00C12E30"/>
    <w:rsid w:val="00C1357D"/>
    <w:rsid w:val="00C13ABA"/>
    <w:rsid w:val="00C13FF4"/>
    <w:rsid w:val="00C14014"/>
    <w:rsid w:val="00C14467"/>
    <w:rsid w:val="00C160CD"/>
    <w:rsid w:val="00C16B8D"/>
    <w:rsid w:val="00C171F7"/>
    <w:rsid w:val="00C175F8"/>
    <w:rsid w:val="00C17686"/>
    <w:rsid w:val="00C17750"/>
    <w:rsid w:val="00C20150"/>
    <w:rsid w:val="00C20A96"/>
    <w:rsid w:val="00C20B18"/>
    <w:rsid w:val="00C2131D"/>
    <w:rsid w:val="00C21539"/>
    <w:rsid w:val="00C21A8B"/>
    <w:rsid w:val="00C21DCC"/>
    <w:rsid w:val="00C21E1B"/>
    <w:rsid w:val="00C22396"/>
    <w:rsid w:val="00C22B01"/>
    <w:rsid w:val="00C2343E"/>
    <w:rsid w:val="00C234EE"/>
    <w:rsid w:val="00C238B3"/>
    <w:rsid w:val="00C24A96"/>
    <w:rsid w:val="00C24BB3"/>
    <w:rsid w:val="00C24DB5"/>
    <w:rsid w:val="00C24FC1"/>
    <w:rsid w:val="00C268DE"/>
    <w:rsid w:val="00C27216"/>
    <w:rsid w:val="00C32456"/>
    <w:rsid w:val="00C327EF"/>
    <w:rsid w:val="00C33541"/>
    <w:rsid w:val="00C33A6C"/>
    <w:rsid w:val="00C347A2"/>
    <w:rsid w:val="00C35522"/>
    <w:rsid w:val="00C357E2"/>
    <w:rsid w:val="00C37461"/>
    <w:rsid w:val="00C376A7"/>
    <w:rsid w:val="00C40487"/>
    <w:rsid w:val="00C40CC4"/>
    <w:rsid w:val="00C41FCE"/>
    <w:rsid w:val="00C42C06"/>
    <w:rsid w:val="00C43001"/>
    <w:rsid w:val="00C43836"/>
    <w:rsid w:val="00C43BB5"/>
    <w:rsid w:val="00C44DAF"/>
    <w:rsid w:val="00C45815"/>
    <w:rsid w:val="00C4614A"/>
    <w:rsid w:val="00C46270"/>
    <w:rsid w:val="00C46458"/>
    <w:rsid w:val="00C47153"/>
    <w:rsid w:val="00C50663"/>
    <w:rsid w:val="00C50F71"/>
    <w:rsid w:val="00C510B0"/>
    <w:rsid w:val="00C51114"/>
    <w:rsid w:val="00C519A5"/>
    <w:rsid w:val="00C5224C"/>
    <w:rsid w:val="00C525C0"/>
    <w:rsid w:val="00C5324E"/>
    <w:rsid w:val="00C53B68"/>
    <w:rsid w:val="00C544A5"/>
    <w:rsid w:val="00C544A8"/>
    <w:rsid w:val="00C552D0"/>
    <w:rsid w:val="00C55F05"/>
    <w:rsid w:val="00C576DD"/>
    <w:rsid w:val="00C600B2"/>
    <w:rsid w:val="00C60D67"/>
    <w:rsid w:val="00C614C0"/>
    <w:rsid w:val="00C618DA"/>
    <w:rsid w:val="00C62506"/>
    <w:rsid w:val="00C62847"/>
    <w:rsid w:val="00C63CA2"/>
    <w:rsid w:val="00C64540"/>
    <w:rsid w:val="00C65421"/>
    <w:rsid w:val="00C700DD"/>
    <w:rsid w:val="00C70B5B"/>
    <w:rsid w:val="00C718CB"/>
    <w:rsid w:val="00C729AB"/>
    <w:rsid w:val="00C730C1"/>
    <w:rsid w:val="00C73666"/>
    <w:rsid w:val="00C736E3"/>
    <w:rsid w:val="00C75BC6"/>
    <w:rsid w:val="00C76256"/>
    <w:rsid w:val="00C76EDD"/>
    <w:rsid w:val="00C76EE3"/>
    <w:rsid w:val="00C775C4"/>
    <w:rsid w:val="00C77DC6"/>
    <w:rsid w:val="00C82FF9"/>
    <w:rsid w:val="00C85AB2"/>
    <w:rsid w:val="00C861DE"/>
    <w:rsid w:val="00C86D75"/>
    <w:rsid w:val="00C87378"/>
    <w:rsid w:val="00C877A9"/>
    <w:rsid w:val="00C87D8A"/>
    <w:rsid w:val="00C9097F"/>
    <w:rsid w:val="00C91BED"/>
    <w:rsid w:val="00C926B7"/>
    <w:rsid w:val="00C9444E"/>
    <w:rsid w:val="00C9529D"/>
    <w:rsid w:val="00C96175"/>
    <w:rsid w:val="00C973DB"/>
    <w:rsid w:val="00C97B4A"/>
    <w:rsid w:val="00C97C4D"/>
    <w:rsid w:val="00CA09CD"/>
    <w:rsid w:val="00CA14D4"/>
    <w:rsid w:val="00CA44FB"/>
    <w:rsid w:val="00CA4FBD"/>
    <w:rsid w:val="00CA53D6"/>
    <w:rsid w:val="00CA5486"/>
    <w:rsid w:val="00CA5B24"/>
    <w:rsid w:val="00CA7384"/>
    <w:rsid w:val="00CA75EA"/>
    <w:rsid w:val="00CA7D21"/>
    <w:rsid w:val="00CB14FF"/>
    <w:rsid w:val="00CB1507"/>
    <w:rsid w:val="00CB391F"/>
    <w:rsid w:val="00CB3F59"/>
    <w:rsid w:val="00CB4042"/>
    <w:rsid w:val="00CB43EE"/>
    <w:rsid w:val="00CB4902"/>
    <w:rsid w:val="00CB4B7A"/>
    <w:rsid w:val="00CB5B5E"/>
    <w:rsid w:val="00CB6583"/>
    <w:rsid w:val="00CB7003"/>
    <w:rsid w:val="00CB71A5"/>
    <w:rsid w:val="00CB7CBB"/>
    <w:rsid w:val="00CC02F9"/>
    <w:rsid w:val="00CC0BDE"/>
    <w:rsid w:val="00CC1305"/>
    <w:rsid w:val="00CC13C2"/>
    <w:rsid w:val="00CC1D37"/>
    <w:rsid w:val="00CC36AA"/>
    <w:rsid w:val="00CC3F19"/>
    <w:rsid w:val="00CC45FA"/>
    <w:rsid w:val="00CC4919"/>
    <w:rsid w:val="00CC5FDB"/>
    <w:rsid w:val="00CC6AC2"/>
    <w:rsid w:val="00CC74EC"/>
    <w:rsid w:val="00CD1063"/>
    <w:rsid w:val="00CD1AEA"/>
    <w:rsid w:val="00CD24BC"/>
    <w:rsid w:val="00CD29E5"/>
    <w:rsid w:val="00CD3C57"/>
    <w:rsid w:val="00CD4074"/>
    <w:rsid w:val="00CD44B5"/>
    <w:rsid w:val="00CD455E"/>
    <w:rsid w:val="00CD45F2"/>
    <w:rsid w:val="00CD52FF"/>
    <w:rsid w:val="00CD5B9F"/>
    <w:rsid w:val="00CD6A57"/>
    <w:rsid w:val="00CD6AB8"/>
    <w:rsid w:val="00CD70D6"/>
    <w:rsid w:val="00CD73E6"/>
    <w:rsid w:val="00CD7699"/>
    <w:rsid w:val="00CD7E75"/>
    <w:rsid w:val="00CE0B23"/>
    <w:rsid w:val="00CE14DA"/>
    <w:rsid w:val="00CE1527"/>
    <w:rsid w:val="00CE1F54"/>
    <w:rsid w:val="00CE2945"/>
    <w:rsid w:val="00CE3A5E"/>
    <w:rsid w:val="00CE448D"/>
    <w:rsid w:val="00CE4503"/>
    <w:rsid w:val="00CE4BBC"/>
    <w:rsid w:val="00CE5A5C"/>
    <w:rsid w:val="00CE5E83"/>
    <w:rsid w:val="00CE63EC"/>
    <w:rsid w:val="00CE6723"/>
    <w:rsid w:val="00CE6B6C"/>
    <w:rsid w:val="00CE78CA"/>
    <w:rsid w:val="00CE7904"/>
    <w:rsid w:val="00CF0FBD"/>
    <w:rsid w:val="00CF130F"/>
    <w:rsid w:val="00CF17D1"/>
    <w:rsid w:val="00CF3099"/>
    <w:rsid w:val="00CF343C"/>
    <w:rsid w:val="00CF52C5"/>
    <w:rsid w:val="00CF548C"/>
    <w:rsid w:val="00CF5BD5"/>
    <w:rsid w:val="00CF6716"/>
    <w:rsid w:val="00CF7654"/>
    <w:rsid w:val="00CF791D"/>
    <w:rsid w:val="00CF7FD8"/>
    <w:rsid w:val="00D00851"/>
    <w:rsid w:val="00D010DF"/>
    <w:rsid w:val="00D027E7"/>
    <w:rsid w:val="00D02CFD"/>
    <w:rsid w:val="00D02E5B"/>
    <w:rsid w:val="00D030B5"/>
    <w:rsid w:val="00D0382B"/>
    <w:rsid w:val="00D05716"/>
    <w:rsid w:val="00D06032"/>
    <w:rsid w:val="00D06D01"/>
    <w:rsid w:val="00D0704E"/>
    <w:rsid w:val="00D07A56"/>
    <w:rsid w:val="00D07DC2"/>
    <w:rsid w:val="00D104EA"/>
    <w:rsid w:val="00D11DCF"/>
    <w:rsid w:val="00D13143"/>
    <w:rsid w:val="00D13630"/>
    <w:rsid w:val="00D13F0B"/>
    <w:rsid w:val="00D14050"/>
    <w:rsid w:val="00D14453"/>
    <w:rsid w:val="00D16D9A"/>
    <w:rsid w:val="00D17824"/>
    <w:rsid w:val="00D17CCF"/>
    <w:rsid w:val="00D2078F"/>
    <w:rsid w:val="00D20A4F"/>
    <w:rsid w:val="00D21921"/>
    <w:rsid w:val="00D21F89"/>
    <w:rsid w:val="00D226F9"/>
    <w:rsid w:val="00D22E76"/>
    <w:rsid w:val="00D22FA7"/>
    <w:rsid w:val="00D23696"/>
    <w:rsid w:val="00D23958"/>
    <w:rsid w:val="00D23E37"/>
    <w:rsid w:val="00D23ED1"/>
    <w:rsid w:val="00D2584C"/>
    <w:rsid w:val="00D25C2F"/>
    <w:rsid w:val="00D25D97"/>
    <w:rsid w:val="00D25F37"/>
    <w:rsid w:val="00D26710"/>
    <w:rsid w:val="00D26726"/>
    <w:rsid w:val="00D275F7"/>
    <w:rsid w:val="00D2770D"/>
    <w:rsid w:val="00D2797B"/>
    <w:rsid w:val="00D33C92"/>
    <w:rsid w:val="00D33CBC"/>
    <w:rsid w:val="00D34C77"/>
    <w:rsid w:val="00D35A25"/>
    <w:rsid w:val="00D35E9F"/>
    <w:rsid w:val="00D37370"/>
    <w:rsid w:val="00D374CF"/>
    <w:rsid w:val="00D37577"/>
    <w:rsid w:val="00D40210"/>
    <w:rsid w:val="00D402CE"/>
    <w:rsid w:val="00D403A5"/>
    <w:rsid w:val="00D40E95"/>
    <w:rsid w:val="00D41315"/>
    <w:rsid w:val="00D416E9"/>
    <w:rsid w:val="00D41C13"/>
    <w:rsid w:val="00D4206A"/>
    <w:rsid w:val="00D42DCE"/>
    <w:rsid w:val="00D4382D"/>
    <w:rsid w:val="00D46796"/>
    <w:rsid w:val="00D46F80"/>
    <w:rsid w:val="00D47B7D"/>
    <w:rsid w:val="00D47EB0"/>
    <w:rsid w:val="00D505D7"/>
    <w:rsid w:val="00D509EF"/>
    <w:rsid w:val="00D51843"/>
    <w:rsid w:val="00D51DE2"/>
    <w:rsid w:val="00D51FB5"/>
    <w:rsid w:val="00D5235C"/>
    <w:rsid w:val="00D52722"/>
    <w:rsid w:val="00D52D0F"/>
    <w:rsid w:val="00D52DA8"/>
    <w:rsid w:val="00D5395E"/>
    <w:rsid w:val="00D53E2D"/>
    <w:rsid w:val="00D54302"/>
    <w:rsid w:val="00D54A49"/>
    <w:rsid w:val="00D55967"/>
    <w:rsid w:val="00D55D27"/>
    <w:rsid w:val="00D55DDA"/>
    <w:rsid w:val="00D560E7"/>
    <w:rsid w:val="00D560FB"/>
    <w:rsid w:val="00D56960"/>
    <w:rsid w:val="00D56F45"/>
    <w:rsid w:val="00D572A1"/>
    <w:rsid w:val="00D57E0E"/>
    <w:rsid w:val="00D57EB6"/>
    <w:rsid w:val="00D6038F"/>
    <w:rsid w:val="00D60F57"/>
    <w:rsid w:val="00D61017"/>
    <w:rsid w:val="00D618E1"/>
    <w:rsid w:val="00D61AF4"/>
    <w:rsid w:val="00D62B4E"/>
    <w:rsid w:val="00D64A3F"/>
    <w:rsid w:val="00D66515"/>
    <w:rsid w:val="00D6710E"/>
    <w:rsid w:val="00D67354"/>
    <w:rsid w:val="00D6739B"/>
    <w:rsid w:val="00D71F5B"/>
    <w:rsid w:val="00D72359"/>
    <w:rsid w:val="00D72390"/>
    <w:rsid w:val="00D72831"/>
    <w:rsid w:val="00D732A3"/>
    <w:rsid w:val="00D748D0"/>
    <w:rsid w:val="00D76394"/>
    <w:rsid w:val="00D76429"/>
    <w:rsid w:val="00D76DA8"/>
    <w:rsid w:val="00D773C4"/>
    <w:rsid w:val="00D77596"/>
    <w:rsid w:val="00D813B4"/>
    <w:rsid w:val="00D8153A"/>
    <w:rsid w:val="00D81B5B"/>
    <w:rsid w:val="00D82861"/>
    <w:rsid w:val="00D83B12"/>
    <w:rsid w:val="00D850CB"/>
    <w:rsid w:val="00D85AFA"/>
    <w:rsid w:val="00D87C81"/>
    <w:rsid w:val="00D90357"/>
    <w:rsid w:val="00D91195"/>
    <w:rsid w:val="00D941A3"/>
    <w:rsid w:val="00D9472A"/>
    <w:rsid w:val="00D94F9B"/>
    <w:rsid w:val="00D96039"/>
    <w:rsid w:val="00D96C63"/>
    <w:rsid w:val="00D96D43"/>
    <w:rsid w:val="00D97317"/>
    <w:rsid w:val="00D976AB"/>
    <w:rsid w:val="00D97C89"/>
    <w:rsid w:val="00DA00A5"/>
    <w:rsid w:val="00DA1EEE"/>
    <w:rsid w:val="00DA2974"/>
    <w:rsid w:val="00DA2FC5"/>
    <w:rsid w:val="00DA3CC9"/>
    <w:rsid w:val="00DA3E2F"/>
    <w:rsid w:val="00DA5289"/>
    <w:rsid w:val="00DA5378"/>
    <w:rsid w:val="00DA56AB"/>
    <w:rsid w:val="00DA579D"/>
    <w:rsid w:val="00DA7336"/>
    <w:rsid w:val="00DA7AC3"/>
    <w:rsid w:val="00DA7B5A"/>
    <w:rsid w:val="00DB08AB"/>
    <w:rsid w:val="00DB1576"/>
    <w:rsid w:val="00DB21E5"/>
    <w:rsid w:val="00DB2C05"/>
    <w:rsid w:val="00DB35DC"/>
    <w:rsid w:val="00DB3830"/>
    <w:rsid w:val="00DB42EA"/>
    <w:rsid w:val="00DB4D32"/>
    <w:rsid w:val="00DB5EDB"/>
    <w:rsid w:val="00DB6080"/>
    <w:rsid w:val="00DB6708"/>
    <w:rsid w:val="00DB6B29"/>
    <w:rsid w:val="00DB7465"/>
    <w:rsid w:val="00DB79A3"/>
    <w:rsid w:val="00DC048F"/>
    <w:rsid w:val="00DC0735"/>
    <w:rsid w:val="00DC1164"/>
    <w:rsid w:val="00DC1411"/>
    <w:rsid w:val="00DC1C3A"/>
    <w:rsid w:val="00DC2018"/>
    <w:rsid w:val="00DC25F3"/>
    <w:rsid w:val="00DC27B4"/>
    <w:rsid w:val="00DC2854"/>
    <w:rsid w:val="00DC2A7A"/>
    <w:rsid w:val="00DC2F88"/>
    <w:rsid w:val="00DC37B5"/>
    <w:rsid w:val="00DC39A8"/>
    <w:rsid w:val="00DC3CF0"/>
    <w:rsid w:val="00DC3DAE"/>
    <w:rsid w:val="00DC45AF"/>
    <w:rsid w:val="00DC66A2"/>
    <w:rsid w:val="00DC751B"/>
    <w:rsid w:val="00DC7681"/>
    <w:rsid w:val="00DD0FB2"/>
    <w:rsid w:val="00DD1447"/>
    <w:rsid w:val="00DD17D6"/>
    <w:rsid w:val="00DD261C"/>
    <w:rsid w:val="00DD3ECF"/>
    <w:rsid w:val="00DD4F4F"/>
    <w:rsid w:val="00DD5067"/>
    <w:rsid w:val="00DD55C5"/>
    <w:rsid w:val="00DD7D7F"/>
    <w:rsid w:val="00DE077C"/>
    <w:rsid w:val="00DE0D86"/>
    <w:rsid w:val="00DE1905"/>
    <w:rsid w:val="00DE22B7"/>
    <w:rsid w:val="00DE2733"/>
    <w:rsid w:val="00DE306B"/>
    <w:rsid w:val="00DE38DF"/>
    <w:rsid w:val="00DE4279"/>
    <w:rsid w:val="00DE4546"/>
    <w:rsid w:val="00DE5097"/>
    <w:rsid w:val="00DE610A"/>
    <w:rsid w:val="00DE6474"/>
    <w:rsid w:val="00DE6DBA"/>
    <w:rsid w:val="00DE762A"/>
    <w:rsid w:val="00DF0230"/>
    <w:rsid w:val="00DF0587"/>
    <w:rsid w:val="00DF0E4F"/>
    <w:rsid w:val="00DF1333"/>
    <w:rsid w:val="00DF15DA"/>
    <w:rsid w:val="00DF1EA9"/>
    <w:rsid w:val="00DF32D1"/>
    <w:rsid w:val="00DF37E3"/>
    <w:rsid w:val="00DF3B25"/>
    <w:rsid w:val="00DF45DA"/>
    <w:rsid w:val="00DF4E78"/>
    <w:rsid w:val="00DF5791"/>
    <w:rsid w:val="00DF6677"/>
    <w:rsid w:val="00DF740C"/>
    <w:rsid w:val="00DF7E58"/>
    <w:rsid w:val="00E00048"/>
    <w:rsid w:val="00E01636"/>
    <w:rsid w:val="00E018F8"/>
    <w:rsid w:val="00E031CD"/>
    <w:rsid w:val="00E03205"/>
    <w:rsid w:val="00E04D67"/>
    <w:rsid w:val="00E052F8"/>
    <w:rsid w:val="00E058EC"/>
    <w:rsid w:val="00E0653A"/>
    <w:rsid w:val="00E06F6A"/>
    <w:rsid w:val="00E078F2"/>
    <w:rsid w:val="00E07D1F"/>
    <w:rsid w:val="00E07E42"/>
    <w:rsid w:val="00E10549"/>
    <w:rsid w:val="00E10872"/>
    <w:rsid w:val="00E12E99"/>
    <w:rsid w:val="00E132B3"/>
    <w:rsid w:val="00E14E9A"/>
    <w:rsid w:val="00E1575B"/>
    <w:rsid w:val="00E15C5C"/>
    <w:rsid w:val="00E15D59"/>
    <w:rsid w:val="00E177B7"/>
    <w:rsid w:val="00E202CA"/>
    <w:rsid w:val="00E21216"/>
    <w:rsid w:val="00E212A8"/>
    <w:rsid w:val="00E215BF"/>
    <w:rsid w:val="00E23621"/>
    <w:rsid w:val="00E247E1"/>
    <w:rsid w:val="00E24A34"/>
    <w:rsid w:val="00E254DD"/>
    <w:rsid w:val="00E25D87"/>
    <w:rsid w:val="00E26C4F"/>
    <w:rsid w:val="00E27186"/>
    <w:rsid w:val="00E2723A"/>
    <w:rsid w:val="00E27686"/>
    <w:rsid w:val="00E3078D"/>
    <w:rsid w:val="00E31521"/>
    <w:rsid w:val="00E32172"/>
    <w:rsid w:val="00E32D2F"/>
    <w:rsid w:val="00E33365"/>
    <w:rsid w:val="00E34367"/>
    <w:rsid w:val="00E35556"/>
    <w:rsid w:val="00E3567B"/>
    <w:rsid w:val="00E35F00"/>
    <w:rsid w:val="00E367E5"/>
    <w:rsid w:val="00E37D6E"/>
    <w:rsid w:val="00E37F2A"/>
    <w:rsid w:val="00E400B8"/>
    <w:rsid w:val="00E41271"/>
    <w:rsid w:val="00E424C5"/>
    <w:rsid w:val="00E42A43"/>
    <w:rsid w:val="00E42AD8"/>
    <w:rsid w:val="00E42B56"/>
    <w:rsid w:val="00E42FF0"/>
    <w:rsid w:val="00E43434"/>
    <w:rsid w:val="00E435B4"/>
    <w:rsid w:val="00E43767"/>
    <w:rsid w:val="00E438FE"/>
    <w:rsid w:val="00E447BC"/>
    <w:rsid w:val="00E44EA5"/>
    <w:rsid w:val="00E45DB3"/>
    <w:rsid w:val="00E466EC"/>
    <w:rsid w:val="00E46A3C"/>
    <w:rsid w:val="00E47604"/>
    <w:rsid w:val="00E4787F"/>
    <w:rsid w:val="00E478B9"/>
    <w:rsid w:val="00E47F57"/>
    <w:rsid w:val="00E509A8"/>
    <w:rsid w:val="00E51A9B"/>
    <w:rsid w:val="00E523C9"/>
    <w:rsid w:val="00E52B4C"/>
    <w:rsid w:val="00E53589"/>
    <w:rsid w:val="00E536E3"/>
    <w:rsid w:val="00E5445C"/>
    <w:rsid w:val="00E54A47"/>
    <w:rsid w:val="00E54BC9"/>
    <w:rsid w:val="00E54D5B"/>
    <w:rsid w:val="00E54E93"/>
    <w:rsid w:val="00E55083"/>
    <w:rsid w:val="00E553EF"/>
    <w:rsid w:val="00E55DC8"/>
    <w:rsid w:val="00E569D7"/>
    <w:rsid w:val="00E57389"/>
    <w:rsid w:val="00E604FF"/>
    <w:rsid w:val="00E6299A"/>
    <w:rsid w:val="00E63666"/>
    <w:rsid w:val="00E63FED"/>
    <w:rsid w:val="00E6434D"/>
    <w:rsid w:val="00E64CA9"/>
    <w:rsid w:val="00E65800"/>
    <w:rsid w:val="00E668A0"/>
    <w:rsid w:val="00E67DD3"/>
    <w:rsid w:val="00E707BD"/>
    <w:rsid w:val="00E71336"/>
    <w:rsid w:val="00E715BD"/>
    <w:rsid w:val="00E72448"/>
    <w:rsid w:val="00E739D9"/>
    <w:rsid w:val="00E7475D"/>
    <w:rsid w:val="00E7566B"/>
    <w:rsid w:val="00E763D3"/>
    <w:rsid w:val="00E76EC4"/>
    <w:rsid w:val="00E7704E"/>
    <w:rsid w:val="00E77609"/>
    <w:rsid w:val="00E80A71"/>
    <w:rsid w:val="00E80AE1"/>
    <w:rsid w:val="00E80CDD"/>
    <w:rsid w:val="00E80D10"/>
    <w:rsid w:val="00E80E7F"/>
    <w:rsid w:val="00E81AC7"/>
    <w:rsid w:val="00E82F45"/>
    <w:rsid w:val="00E83793"/>
    <w:rsid w:val="00E843B7"/>
    <w:rsid w:val="00E84ED7"/>
    <w:rsid w:val="00E84FC5"/>
    <w:rsid w:val="00E852FE"/>
    <w:rsid w:val="00E856B9"/>
    <w:rsid w:val="00E86818"/>
    <w:rsid w:val="00E86A7B"/>
    <w:rsid w:val="00E9013D"/>
    <w:rsid w:val="00E9078F"/>
    <w:rsid w:val="00E9183F"/>
    <w:rsid w:val="00E91DB3"/>
    <w:rsid w:val="00E91F04"/>
    <w:rsid w:val="00E92270"/>
    <w:rsid w:val="00E933CC"/>
    <w:rsid w:val="00E93E6D"/>
    <w:rsid w:val="00E96794"/>
    <w:rsid w:val="00E9753A"/>
    <w:rsid w:val="00E97568"/>
    <w:rsid w:val="00EA0156"/>
    <w:rsid w:val="00EA13E9"/>
    <w:rsid w:val="00EA1EEE"/>
    <w:rsid w:val="00EA2820"/>
    <w:rsid w:val="00EA2983"/>
    <w:rsid w:val="00EA2ABD"/>
    <w:rsid w:val="00EA2BD4"/>
    <w:rsid w:val="00EA3AB6"/>
    <w:rsid w:val="00EA46B9"/>
    <w:rsid w:val="00EA4AF9"/>
    <w:rsid w:val="00EA4D1B"/>
    <w:rsid w:val="00EA644D"/>
    <w:rsid w:val="00EB04D4"/>
    <w:rsid w:val="00EB088E"/>
    <w:rsid w:val="00EB08A9"/>
    <w:rsid w:val="00EB14E3"/>
    <w:rsid w:val="00EB2163"/>
    <w:rsid w:val="00EB3D4A"/>
    <w:rsid w:val="00EB3E36"/>
    <w:rsid w:val="00EB5F3A"/>
    <w:rsid w:val="00EB63D2"/>
    <w:rsid w:val="00EB6819"/>
    <w:rsid w:val="00EB71D4"/>
    <w:rsid w:val="00EB7A0A"/>
    <w:rsid w:val="00EB7E8C"/>
    <w:rsid w:val="00EC1EF3"/>
    <w:rsid w:val="00EC260A"/>
    <w:rsid w:val="00EC2988"/>
    <w:rsid w:val="00EC2992"/>
    <w:rsid w:val="00EC2D41"/>
    <w:rsid w:val="00EC2EED"/>
    <w:rsid w:val="00EC31A0"/>
    <w:rsid w:val="00EC338B"/>
    <w:rsid w:val="00EC711F"/>
    <w:rsid w:val="00EC7970"/>
    <w:rsid w:val="00ED0A40"/>
    <w:rsid w:val="00ED10AA"/>
    <w:rsid w:val="00ED1D05"/>
    <w:rsid w:val="00ED249E"/>
    <w:rsid w:val="00ED3606"/>
    <w:rsid w:val="00ED3B93"/>
    <w:rsid w:val="00ED5826"/>
    <w:rsid w:val="00ED5C34"/>
    <w:rsid w:val="00EE03C5"/>
    <w:rsid w:val="00EE1A33"/>
    <w:rsid w:val="00EE1AEF"/>
    <w:rsid w:val="00EE1F0B"/>
    <w:rsid w:val="00EE2244"/>
    <w:rsid w:val="00EE23D2"/>
    <w:rsid w:val="00EE2E70"/>
    <w:rsid w:val="00EE307D"/>
    <w:rsid w:val="00EE3253"/>
    <w:rsid w:val="00EE5E80"/>
    <w:rsid w:val="00EE6590"/>
    <w:rsid w:val="00EE6C57"/>
    <w:rsid w:val="00EE7584"/>
    <w:rsid w:val="00EF0B93"/>
    <w:rsid w:val="00EF1018"/>
    <w:rsid w:val="00EF142C"/>
    <w:rsid w:val="00EF16DB"/>
    <w:rsid w:val="00EF2150"/>
    <w:rsid w:val="00EF29F5"/>
    <w:rsid w:val="00EF4625"/>
    <w:rsid w:val="00EF6A1B"/>
    <w:rsid w:val="00EF6AAD"/>
    <w:rsid w:val="00EF7EC6"/>
    <w:rsid w:val="00F00C4D"/>
    <w:rsid w:val="00F00C7E"/>
    <w:rsid w:val="00F0103D"/>
    <w:rsid w:val="00F02D1A"/>
    <w:rsid w:val="00F0420F"/>
    <w:rsid w:val="00F0497B"/>
    <w:rsid w:val="00F05166"/>
    <w:rsid w:val="00F05C19"/>
    <w:rsid w:val="00F05E24"/>
    <w:rsid w:val="00F06041"/>
    <w:rsid w:val="00F06757"/>
    <w:rsid w:val="00F07F47"/>
    <w:rsid w:val="00F11F9F"/>
    <w:rsid w:val="00F1276F"/>
    <w:rsid w:val="00F1363D"/>
    <w:rsid w:val="00F1378E"/>
    <w:rsid w:val="00F178A6"/>
    <w:rsid w:val="00F17A92"/>
    <w:rsid w:val="00F17CC0"/>
    <w:rsid w:val="00F17E3A"/>
    <w:rsid w:val="00F20008"/>
    <w:rsid w:val="00F20976"/>
    <w:rsid w:val="00F20E3E"/>
    <w:rsid w:val="00F20FCA"/>
    <w:rsid w:val="00F20FDB"/>
    <w:rsid w:val="00F2144F"/>
    <w:rsid w:val="00F2170F"/>
    <w:rsid w:val="00F2233A"/>
    <w:rsid w:val="00F237C9"/>
    <w:rsid w:val="00F238C7"/>
    <w:rsid w:val="00F23E81"/>
    <w:rsid w:val="00F24086"/>
    <w:rsid w:val="00F24278"/>
    <w:rsid w:val="00F244AC"/>
    <w:rsid w:val="00F24638"/>
    <w:rsid w:val="00F249FE"/>
    <w:rsid w:val="00F24CEF"/>
    <w:rsid w:val="00F2519C"/>
    <w:rsid w:val="00F25F12"/>
    <w:rsid w:val="00F2644C"/>
    <w:rsid w:val="00F2706D"/>
    <w:rsid w:val="00F30A9B"/>
    <w:rsid w:val="00F30B25"/>
    <w:rsid w:val="00F30BC6"/>
    <w:rsid w:val="00F30E26"/>
    <w:rsid w:val="00F31308"/>
    <w:rsid w:val="00F31511"/>
    <w:rsid w:val="00F31D70"/>
    <w:rsid w:val="00F32BB6"/>
    <w:rsid w:val="00F33906"/>
    <w:rsid w:val="00F33EEC"/>
    <w:rsid w:val="00F34608"/>
    <w:rsid w:val="00F34F61"/>
    <w:rsid w:val="00F35D17"/>
    <w:rsid w:val="00F375B0"/>
    <w:rsid w:val="00F37855"/>
    <w:rsid w:val="00F37AE0"/>
    <w:rsid w:val="00F40A40"/>
    <w:rsid w:val="00F41E63"/>
    <w:rsid w:val="00F42550"/>
    <w:rsid w:val="00F42A11"/>
    <w:rsid w:val="00F439F5"/>
    <w:rsid w:val="00F43B96"/>
    <w:rsid w:val="00F45839"/>
    <w:rsid w:val="00F45CB6"/>
    <w:rsid w:val="00F470EE"/>
    <w:rsid w:val="00F47237"/>
    <w:rsid w:val="00F475D6"/>
    <w:rsid w:val="00F47647"/>
    <w:rsid w:val="00F47DD4"/>
    <w:rsid w:val="00F50DC7"/>
    <w:rsid w:val="00F52218"/>
    <w:rsid w:val="00F524A8"/>
    <w:rsid w:val="00F52906"/>
    <w:rsid w:val="00F52F1D"/>
    <w:rsid w:val="00F53F26"/>
    <w:rsid w:val="00F555E2"/>
    <w:rsid w:val="00F55F00"/>
    <w:rsid w:val="00F563DC"/>
    <w:rsid w:val="00F568C7"/>
    <w:rsid w:val="00F56EF9"/>
    <w:rsid w:val="00F56F16"/>
    <w:rsid w:val="00F57176"/>
    <w:rsid w:val="00F576DD"/>
    <w:rsid w:val="00F57D44"/>
    <w:rsid w:val="00F604F6"/>
    <w:rsid w:val="00F608DB"/>
    <w:rsid w:val="00F60BA5"/>
    <w:rsid w:val="00F64AA0"/>
    <w:rsid w:val="00F65F77"/>
    <w:rsid w:val="00F66A58"/>
    <w:rsid w:val="00F66AC5"/>
    <w:rsid w:val="00F6700A"/>
    <w:rsid w:val="00F6723E"/>
    <w:rsid w:val="00F6798E"/>
    <w:rsid w:val="00F67CC4"/>
    <w:rsid w:val="00F67FFA"/>
    <w:rsid w:val="00F71CFD"/>
    <w:rsid w:val="00F726B4"/>
    <w:rsid w:val="00F72B21"/>
    <w:rsid w:val="00F73BCD"/>
    <w:rsid w:val="00F742CE"/>
    <w:rsid w:val="00F746DF"/>
    <w:rsid w:val="00F7497F"/>
    <w:rsid w:val="00F75037"/>
    <w:rsid w:val="00F75165"/>
    <w:rsid w:val="00F75282"/>
    <w:rsid w:val="00F76701"/>
    <w:rsid w:val="00F76761"/>
    <w:rsid w:val="00F77297"/>
    <w:rsid w:val="00F801AB"/>
    <w:rsid w:val="00F80967"/>
    <w:rsid w:val="00F813A2"/>
    <w:rsid w:val="00F81879"/>
    <w:rsid w:val="00F81FC3"/>
    <w:rsid w:val="00F8262C"/>
    <w:rsid w:val="00F82A4E"/>
    <w:rsid w:val="00F83340"/>
    <w:rsid w:val="00F83B0E"/>
    <w:rsid w:val="00F840D7"/>
    <w:rsid w:val="00F84932"/>
    <w:rsid w:val="00F849B6"/>
    <w:rsid w:val="00F9031F"/>
    <w:rsid w:val="00F9059C"/>
    <w:rsid w:val="00F90BA0"/>
    <w:rsid w:val="00F90FC5"/>
    <w:rsid w:val="00F929C1"/>
    <w:rsid w:val="00F92E8A"/>
    <w:rsid w:val="00F92F65"/>
    <w:rsid w:val="00F92FF4"/>
    <w:rsid w:val="00F93B9C"/>
    <w:rsid w:val="00F93CB3"/>
    <w:rsid w:val="00F94DA1"/>
    <w:rsid w:val="00F97244"/>
    <w:rsid w:val="00F975CB"/>
    <w:rsid w:val="00FA2770"/>
    <w:rsid w:val="00FA2B23"/>
    <w:rsid w:val="00FA631C"/>
    <w:rsid w:val="00FA6653"/>
    <w:rsid w:val="00FA7A18"/>
    <w:rsid w:val="00FB05FE"/>
    <w:rsid w:val="00FB1005"/>
    <w:rsid w:val="00FB10AA"/>
    <w:rsid w:val="00FB2528"/>
    <w:rsid w:val="00FB25E3"/>
    <w:rsid w:val="00FB2A35"/>
    <w:rsid w:val="00FB2FB6"/>
    <w:rsid w:val="00FB2FF5"/>
    <w:rsid w:val="00FB373D"/>
    <w:rsid w:val="00FB4431"/>
    <w:rsid w:val="00FB4973"/>
    <w:rsid w:val="00FB5678"/>
    <w:rsid w:val="00FB572A"/>
    <w:rsid w:val="00FB71A1"/>
    <w:rsid w:val="00FB785E"/>
    <w:rsid w:val="00FB7B28"/>
    <w:rsid w:val="00FC0850"/>
    <w:rsid w:val="00FC0D5D"/>
    <w:rsid w:val="00FC1135"/>
    <w:rsid w:val="00FC1B96"/>
    <w:rsid w:val="00FC1C97"/>
    <w:rsid w:val="00FC22A1"/>
    <w:rsid w:val="00FC2AC5"/>
    <w:rsid w:val="00FC2D4E"/>
    <w:rsid w:val="00FC3129"/>
    <w:rsid w:val="00FC342C"/>
    <w:rsid w:val="00FC388E"/>
    <w:rsid w:val="00FC4545"/>
    <w:rsid w:val="00FC5241"/>
    <w:rsid w:val="00FC533A"/>
    <w:rsid w:val="00FC6932"/>
    <w:rsid w:val="00FC6D48"/>
    <w:rsid w:val="00FC7828"/>
    <w:rsid w:val="00FC7C29"/>
    <w:rsid w:val="00FD0EAD"/>
    <w:rsid w:val="00FD1280"/>
    <w:rsid w:val="00FD1E52"/>
    <w:rsid w:val="00FD2A29"/>
    <w:rsid w:val="00FD2A64"/>
    <w:rsid w:val="00FD3270"/>
    <w:rsid w:val="00FD404E"/>
    <w:rsid w:val="00FD5D9D"/>
    <w:rsid w:val="00FD627A"/>
    <w:rsid w:val="00FD7534"/>
    <w:rsid w:val="00FD7646"/>
    <w:rsid w:val="00FD77DB"/>
    <w:rsid w:val="00FD7883"/>
    <w:rsid w:val="00FD7951"/>
    <w:rsid w:val="00FD7A04"/>
    <w:rsid w:val="00FD7E29"/>
    <w:rsid w:val="00FE09E8"/>
    <w:rsid w:val="00FE0A57"/>
    <w:rsid w:val="00FE1D80"/>
    <w:rsid w:val="00FE2010"/>
    <w:rsid w:val="00FE2C2E"/>
    <w:rsid w:val="00FE2DB8"/>
    <w:rsid w:val="00FE4937"/>
    <w:rsid w:val="00FE4C0A"/>
    <w:rsid w:val="00FE4F9E"/>
    <w:rsid w:val="00FE544E"/>
    <w:rsid w:val="00FE570A"/>
    <w:rsid w:val="00FE757A"/>
    <w:rsid w:val="00FF13D2"/>
    <w:rsid w:val="00FF18B5"/>
    <w:rsid w:val="00FF1BC5"/>
    <w:rsid w:val="00FF1D6F"/>
    <w:rsid w:val="00FF271C"/>
    <w:rsid w:val="00FF2B53"/>
    <w:rsid w:val="00FF3369"/>
    <w:rsid w:val="00FF3D5B"/>
    <w:rsid w:val="00FF43FF"/>
    <w:rsid w:val="00FF4599"/>
    <w:rsid w:val="00FF4AE9"/>
    <w:rsid w:val="00FF54E2"/>
    <w:rsid w:val="00FF571F"/>
    <w:rsid w:val="00FF693B"/>
    <w:rsid w:val="00FF6BF9"/>
    <w:rsid w:val="00FF6F87"/>
    <w:rsid w:val="00FF7434"/>
    <w:rsid w:val="00FF743C"/>
    <w:rsid w:val="00FF7883"/>
    <w:rsid w:val="00FF7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9418AD"/>
  <w15:docId w15:val="{B5D7CFE4-6CF6-714C-BB10-D652358A2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615E"/>
    <w:rPr>
      <w:iCs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C268DE"/>
    <w:pPr>
      <w:numPr>
        <w:numId w:val="1"/>
      </w:numPr>
      <w:pBdr>
        <w:top w:val="single" w:sz="8" w:space="0" w:color="8784C7" w:themeColor="accent2"/>
        <w:left w:val="single" w:sz="8" w:space="0" w:color="8784C7" w:themeColor="accent2"/>
        <w:bottom w:val="single" w:sz="8" w:space="0" w:color="8784C7" w:themeColor="accent2"/>
        <w:right w:val="single" w:sz="8" w:space="0" w:color="8784C7" w:themeColor="accent2"/>
      </w:pBdr>
      <w:shd w:val="clear" w:color="auto" w:fill="E6E6F3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363371" w:themeColor="accent2" w:themeShade="7F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68DE"/>
    <w:pPr>
      <w:numPr>
        <w:ilvl w:val="1"/>
        <w:numId w:val="1"/>
      </w:numPr>
      <w:pBdr>
        <w:top w:val="single" w:sz="4" w:space="0" w:color="8784C7" w:themeColor="accent2"/>
        <w:left w:val="single" w:sz="48" w:space="2" w:color="8784C7" w:themeColor="accent2"/>
        <w:bottom w:val="single" w:sz="4" w:space="0" w:color="8784C7" w:themeColor="accent2"/>
        <w:right w:val="single" w:sz="4" w:space="4" w:color="8784C7" w:themeColor="accent2"/>
      </w:pBdr>
      <w:spacing w:before="200" w:after="100" w:line="269" w:lineRule="auto"/>
      <w:contextualSpacing/>
      <w:outlineLvl w:val="1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68DE"/>
    <w:pPr>
      <w:numPr>
        <w:ilvl w:val="2"/>
        <w:numId w:val="1"/>
      </w:numPr>
      <w:pBdr>
        <w:left w:val="single" w:sz="48" w:space="2" w:color="8784C7" w:themeColor="accent2"/>
        <w:bottom w:val="single" w:sz="4" w:space="0" w:color="8784C7" w:themeColor="accent2"/>
      </w:pBdr>
      <w:spacing w:before="200" w:after="100" w:line="240" w:lineRule="auto"/>
      <w:contextualSpacing/>
      <w:outlineLvl w:val="2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268DE"/>
    <w:pPr>
      <w:numPr>
        <w:ilvl w:val="3"/>
        <w:numId w:val="1"/>
      </w:numPr>
      <w:pBdr>
        <w:left w:val="single" w:sz="4" w:space="2" w:color="8784C7" w:themeColor="accent2"/>
        <w:bottom w:val="single" w:sz="4" w:space="2" w:color="8784C7" w:themeColor="accent2"/>
      </w:pBd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55224"/>
    <w:pPr>
      <w:numPr>
        <w:ilvl w:val="4"/>
        <w:numId w:val="1"/>
      </w:numPr>
      <w:pBdr>
        <w:left w:val="dotted" w:sz="4" w:space="2" w:color="8784C7" w:themeColor="accent2"/>
        <w:bottom w:val="dotted" w:sz="4" w:space="2" w:color="8784C7" w:themeColor="accent2"/>
      </w:pBd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5224"/>
    <w:pPr>
      <w:numPr>
        <w:ilvl w:val="5"/>
        <w:numId w:val="1"/>
      </w:numPr>
      <w:pBdr>
        <w:bottom w:val="single" w:sz="4" w:space="2" w:color="CECDE8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514DAA" w:themeColor="accent2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5224"/>
    <w:pPr>
      <w:numPr>
        <w:ilvl w:val="6"/>
        <w:numId w:val="1"/>
      </w:numPr>
      <w:pBdr>
        <w:bottom w:val="dotted" w:sz="4" w:space="2" w:color="B6B5DD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514DAA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5224"/>
    <w:pPr>
      <w:numPr>
        <w:ilvl w:val="7"/>
        <w:numId w:val="1"/>
      </w:num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8784C7" w:themeColor="accent2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5224"/>
    <w:pPr>
      <w:numPr>
        <w:ilvl w:val="8"/>
        <w:numId w:val="1"/>
      </w:num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8784C7" w:themeColor="accent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68DE"/>
    <w:rPr>
      <w:rFonts w:asciiTheme="majorHAnsi" w:eastAsiaTheme="majorEastAsia" w:hAnsiTheme="majorHAnsi" w:cstheme="majorBidi"/>
      <w:b/>
      <w:bCs/>
      <w:iCs/>
      <w:color w:val="363371" w:themeColor="accent2" w:themeShade="7F"/>
      <w:shd w:val="clear" w:color="auto" w:fill="E6E6F3" w:themeFill="accent2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C268DE"/>
    <w:rPr>
      <w:rFonts w:asciiTheme="majorHAnsi" w:eastAsiaTheme="majorEastAsia" w:hAnsiTheme="majorHAnsi" w:cstheme="majorBidi"/>
      <w:b/>
      <w:bCs/>
      <w:iCs/>
      <w:color w:val="514DAA" w:themeColor="accent2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C268DE"/>
    <w:rPr>
      <w:rFonts w:asciiTheme="majorHAnsi" w:eastAsiaTheme="majorEastAsia" w:hAnsiTheme="majorHAnsi" w:cstheme="majorBidi"/>
      <w:b/>
      <w:bCs/>
      <w:iCs/>
      <w:color w:val="514DAA" w:themeColor="accent2" w:themeShade="BF"/>
    </w:rPr>
  </w:style>
  <w:style w:type="character" w:customStyle="1" w:styleId="Heading4Char">
    <w:name w:val="Heading 4 Char"/>
    <w:basedOn w:val="DefaultParagraphFont"/>
    <w:link w:val="Heading4"/>
    <w:uiPriority w:val="9"/>
    <w:rsid w:val="00C268DE"/>
    <w:rPr>
      <w:rFonts w:asciiTheme="majorHAnsi" w:eastAsiaTheme="majorEastAsia" w:hAnsiTheme="majorHAnsi" w:cstheme="majorBidi"/>
      <w:b/>
      <w:bCs/>
      <w:iCs/>
      <w:color w:val="514DAA" w:themeColor="accent2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55224"/>
    <w:rPr>
      <w:rFonts w:asciiTheme="majorHAnsi" w:eastAsiaTheme="majorEastAsia" w:hAnsiTheme="majorHAnsi" w:cstheme="majorBidi"/>
      <w:b/>
      <w:bCs/>
      <w:i/>
      <w:iCs/>
      <w:color w:val="514DAA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5224"/>
    <w:rPr>
      <w:rFonts w:asciiTheme="majorHAnsi" w:eastAsiaTheme="majorEastAsia" w:hAnsiTheme="majorHAnsi" w:cstheme="majorBidi"/>
      <w:i/>
      <w:iCs/>
      <w:color w:val="514DAA" w:themeColor="accen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5224"/>
    <w:rPr>
      <w:rFonts w:asciiTheme="majorHAnsi" w:eastAsiaTheme="majorEastAsia" w:hAnsiTheme="majorHAnsi" w:cstheme="majorBidi"/>
      <w:i/>
      <w:iCs/>
      <w:color w:val="514DAA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5224"/>
    <w:rPr>
      <w:rFonts w:asciiTheme="majorHAnsi" w:eastAsiaTheme="majorEastAsia" w:hAnsiTheme="majorHAnsi" w:cstheme="majorBidi"/>
      <w:i/>
      <w:iCs/>
      <w:color w:val="8784C7" w:themeColor="accen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5224"/>
    <w:rPr>
      <w:rFonts w:asciiTheme="majorHAnsi" w:eastAsiaTheme="majorEastAsia" w:hAnsiTheme="majorHAnsi" w:cstheme="majorBidi"/>
      <w:i/>
      <w:iCs/>
      <w:color w:val="8784C7" w:themeColor="accent2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355224"/>
    <w:rPr>
      <w:b/>
      <w:bCs/>
      <w:color w:val="514DAA" w:themeColor="accent2" w:themeShade="BF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5378E"/>
    <w:pPr>
      <w:pBdr>
        <w:top w:val="single" w:sz="48" w:space="0" w:color="8784C7" w:themeColor="accent2"/>
        <w:bottom w:val="single" w:sz="48" w:space="0" w:color="8784C7" w:themeColor="accent2"/>
      </w:pBdr>
      <w:shd w:val="clear" w:color="auto" w:fill="8784C7" w:themeFill="accent2"/>
      <w:spacing w:after="0" w:line="240" w:lineRule="auto"/>
      <w:jc w:val="center"/>
    </w:pPr>
    <w:rPr>
      <w:rFonts w:asciiTheme="majorHAnsi" w:eastAsiaTheme="majorEastAsia" w:hAnsiTheme="majorHAnsi" w:cstheme="majorBidi"/>
      <w:b/>
      <w:color w:val="FFFFFF" w:themeColor="background1"/>
      <w:spacing w:val="10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A5378E"/>
    <w:rPr>
      <w:rFonts w:asciiTheme="majorHAnsi" w:eastAsiaTheme="majorEastAsia" w:hAnsiTheme="majorHAnsi" w:cstheme="majorBidi"/>
      <w:b/>
      <w:iCs/>
      <w:color w:val="FFFFFF" w:themeColor="background1"/>
      <w:spacing w:val="10"/>
      <w:sz w:val="48"/>
      <w:szCs w:val="48"/>
      <w:shd w:val="clear" w:color="auto" w:fill="8784C7" w:themeFill="accent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5224"/>
    <w:pPr>
      <w:pBdr>
        <w:bottom w:val="dotted" w:sz="8" w:space="10" w:color="8784C7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363371" w:themeColor="accent2" w:themeShade="7F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55224"/>
    <w:rPr>
      <w:rFonts w:asciiTheme="majorHAnsi" w:eastAsiaTheme="majorEastAsia" w:hAnsiTheme="majorHAnsi" w:cstheme="majorBidi"/>
      <w:i/>
      <w:iCs/>
      <w:color w:val="363371" w:themeColor="accent2" w:themeShade="7F"/>
      <w:sz w:val="24"/>
      <w:szCs w:val="24"/>
    </w:rPr>
  </w:style>
  <w:style w:type="character" w:styleId="Strong">
    <w:name w:val="Strong"/>
    <w:uiPriority w:val="22"/>
    <w:qFormat/>
    <w:rsid w:val="00355224"/>
    <w:rPr>
      <w:b/>
      <w:bCs/>
      <w:spacing w:val="0"/>
    </w:rPr>
  </w:style>
  <w:style w:type="character" w:styleId="Emphasis">
    <w:name w:val="Emphasis"/>
    <w:uiPriority w:val="20"/>
    <w:qFormat/>
    <w:rsid w:val="00355224"/>
    <w:rPr>
      <w:rFonts w:asciiTheme="majorHAnsi" w:eastAsiaTheme="majorEastAsia" w:hAnsiTheme="majorHAnsi" w:cstheme="majorBidi"/>
      <w:b/>
      <w:bCs/>
      <w:i/>
      <w:iCs/>
      <w:color w:val="8784C7" w:themeColor="accent2"/>
      <w:bdr w:val="single" w:sz="18" w:space="0" w:color="E6E6F3" w:themeColor="accent2" w:themeTint="33"/>
      <w:shd w:val="clear" w:color="auto" w:fill="E6E6F3" w:themeFill="accent2" w:themeFillTint="33"/>
    </w:rPr>
  </w:style>
  <w:style w:type="paragraph" w:styleId="NoSpacing">
    <w:name w:val="No Spacing"/>
    <w:basedOn w:val="Normal"/>
    <w:link w:val="NoSpacingChar"/>
    <w:uiPriority w:val="1"/>
    <w:qFormat/>
    <w:rsid w:val="00355224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35522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55224"/>
    <w:rPr>
      <w:i/>
      <w:iCs w:val="0"/>
      <w:color w:val="514DAA" w:themeColor="accent2" w:themeShade="BF"/>
    </w:rPr>
  </w:style>
  <w:style w:type="character" w:customStyle="1" w:styleId="QuoteChar">
    <w:name w:val="Quote Char"/>
    <w:basedOn w:val="DefaultParagraphFont"/>
    <w:link w:val="Quote"/>
    <w:uiPriority w:val="29"/>
    <w:rsid w:val="00355224"/>
    <w:rPr>
      <w:color w:val="514DAA" w:themeColor="accent2" w:themeShade="BF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5224"/>
    <w:pPr>
      <w:pBdr>
        <w:top w:val="dotted" w:sz="8" w:space="10" w:color="8784C7" w:themeColor="accent2"/>
        <w:bottom w:val="dotted" w:sz="8" w:space="10" w:color="8784C7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8784C7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5224"/>
    <w:rPr>
      <w:rFonts w:asciiTheme="majorHAnsi" w:eastAsiaTheme="majorEastAsia" w:hAnsiTheme="majorHAnsi" w:cstheme="majorBidi"/>
      <w:b/>
      <w:bCs/>
      <w:i/>
      <w:iCs/>
      <w:color w:val="8784C7" w:themeColor="accent2"/>
      <w:sz w:val="20"/>
      <w:szCs w:val="20"/>
    </w:rPr>
  </w:style>
  <w:style w:type="character" w:styleId="SubtleEmphasis">
    <w:name w:val="Subtle Emphasis"/>
    <w:uiPriority w:val="19"/>
    <w:qFormat/>
    <w:rsid w:val="00355224"/>
    <w:rPr>
      <w:rFonts w:asciiTheme="majorHAnsi" w:eastAsiaTheme="majorEastAsia" w:hAnsiTheme="majorHAnsi" w:cstheme="majorBidi"/>
      <w:i/>
      <w:iCs/>
      <w:color w:val="8784C7" w:themeColor="accent2"/>
    </w:rPr>
  </w:style>
  <w:style w:type="character" w:styleId="IntenseEmphasis">
    <w:name w:val="Intense Emphasis"/>
    <w:uiPriority w:val="21"/>
    <w:qFormat/>
    <w:rsid w:val="00355224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8784C7" w:themeColor="accent2"/>
      <w:shd w:val="clear" w:color="auto" w:fill="8784C7" w:themeFill="accent2"/>
      <w:vertAlign w:val="baseline"/>
    </w:rPr>
  </w:style>
  <w:style w:type="character" w:styleId="SubtleReference">
    <w:name w:val="Subtle Reference"/>
    <w:uiPriority w:val="31"/>
    <w:qFormat/>
    <w:rsid w:val="00355224"/>
    <w:rPr>
      <w:i/>
      <w:iCs/>
      <w:smallCaps/>
      <w:color w:val="8784C7" w:themeColor="accent2"/>
      <w:u w:color="8784C7" w:themeColor="accent2"/>
    </w:rPr>
  </w:style>
  <w:style w:type="character" w:styleId="IntenseReference">
    <w:name w:val="Intense Reference"/>
    <w:uiPriority w:val="32"/>
    <w:qFormat/>
    <w:rsid w:val="00355224"/>
    <w:rPr>
      <w:b/>
      <w:bCs/>
      <w:i/>
      <w:iCs/>
      <w:smallCaps/>
      <w:color w:val="8784C7" w:themeColor="accent2"/>
      <w:u w:color="8784C7" w:themeColor="accent2"/>
    </w:rPr>
  </w:style>
  <w:style w:type="character" w:styleId="BookTitle">
    <w:name w:val="Book Title"/>
    <w:uiPriority w:val="33"/>
    <w:qFormat/>
    <w:rsid w:val="00355224"/>
    <w:rPr>
      <w:rFonts w:asciiTheme="majorHAnsi" w:eastAsiaTheme="majorEastAsia" w:hAnsiTheme="majorHAnsi" w:cstheme="majorBidi"/>
      <w:b/>
      <w:bCs/>
      <w:i/>
      <w:iCs/>
      <w:smallCaps/>
      <w:color w:val="514DAA" w:themeColor="accent2" w:themeShade="B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355224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355224"/>
    <w:rPr>
      <w:i/>
      <w:i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552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5224"/>
    <w:rPr>
      <w:i/>
      <w:iCs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3552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5224"/>
    <w:rPr>
      <w:i/>
      <w:iCs/>
      <w:sz w:val="20"/>
      <w:szCs w:val="20"/>
    </w:rPr>
  </w:style>
  <w:style w:type="table" w:styleId="TableGrid">
    <w:name w:val="Table Grid"/>
    <w:basedOn w:val="TableNormal"/>
    <w:uiPriority w:val="39"/>
    <w:rsid w:val="00DC27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4F1F2E"/>
    <w:pPr>
      <w:spacing w:after="0" w:line="240" w:lineRule="auto"/>
    </w:pPr>
    <w:rPr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FD627A"/>
    <w:pPr>
      <w:tabs>
        <w:tab w:val="left" w:pos="400"/>
        <w:tab w:val="right" w:leader="dot" w:pos="9350"/>
      </w:tabs>
      <w:spacing w:before="120" w:after="0"/>
    </w:pPr>
    <w:rPr>
      <w:rFonts w:cstheme="minorHAnsi"/>
      <w:b/>
      <w:bCs/>
      <w:i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D3599"/>
    <w:pPr>
      <w:spacing w:before="120" w:after="0"/>
      <w:ind w:left="200"/>
    </w:pPr>
    <w:rPr>
      <w:rFonts w:cstheme="minorHAnsi"/>
      <w:b/>
      <w:bCs/>
      <w:iCs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D3599"/>
    <w:pPr>
      <w:spacing w:after="0"/>
      <w:ind w:left="400"/>
    </w:pPr>
    <w:rPr>
      <w:rFonts w:cstheme="minorHAnsi"/>
      <w:iCs w:val="0"/>
    </w:rPr>
  </w:style>
  <w:style w:type="character" w:styleId="Hyperlink">
    <w:name w:val="Hyperlink"/>
    <w:basedOn w:val="DefaultParagraphFont"/>
    <w:uiPriority w:val="99"/>
    <w:unhideWhenUsed/>
    <w:rsid w:val="00BD3599"/>
    <w:rPr>
      <w:color w:val="69A020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BD3599"/>
    <w:pPr>
      <w:spacing w:after="0"/>
      <w:ind w:left="600"/>
    </w:pPr>
    <w:rPr>
      <w:rFonts w:cstheme="minorHAnsi"/>
      <w:iCs w:val="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D3599"/>
    <w:pPr>
      <w:spacing w:after="0"/>
      <w:ind w:left="800"/>
    </w:pPr>
    <w:rPr>
      <w:rFonts w:cstheme="minorHAnsi"/>
      <w:iCs w:val="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D3599"/>
    <w:pPr>
      <w:spacing w:after="0"/>
      <w:ind w:left="1000"/>
    </w:pPr>
    <w:rPr>
      <w:rFonts w:cstheme="minorHAnsi"/>
      <w:iCs w:val="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D3599"/>
    <w:pPr>
      <w:spacing w:after="0"/>
      <w:ind w:left="1200"/>
    </w:pPr>
    <w:rPr>
      <w:rFonts w:cstheme="minorHAnsi"/>
      <w:iCs w:val="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D3599"/>
    <w:pPr>
      <w:spacing w:after="0"/>
      <w:ind w:left="1400"/>
    </w:pPr>
    <w:rPr>
      <w:rFonts w:cstheme="minorHAnsi"/>
      <w:iCs w:val="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D3599"/>
    <w:pPr>
      <w:spacing w:after="0"/>
      <w:ind w:left="1600"/>
    </w:pPr>
    <w:rPr>
      <w:rFonts w:cstheme="minorHAnsi"/>
      <w:iCs w:val="0"/>
    </w:rPr>
  </w:style>
  <w:style w:type="character" w:styleId="FollowedHyperlink">
    <w:name w:val="FollowedHyperlink"/>
    <w:basedOn w:val="DefaultParagraphFont"/>
    <w:uiPriority w:val="99"/>
    <w:semiHidden/>
    <w:unhideWhenUsed/>
    <w:rsid w:val="00934BF2"/>
    <w:rPr>
      <w:color w:val="8C8C8C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220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06D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iCs w:val="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06D01"/>
    <w:rPr>
      <w:rFonts w:ascii="Courier New" w:eastAsia="Times New Roman" w:hAnsi="Courier New" w:cs="Courier New"/>
      <w:sz w:val="20"/>
      <w:szCs w:val="20"/>
    </w:rPr>
  </w:style>
  <w:style w:type="numbering" w:customStyle="1" w:styleId="CurrentList1">
    <w:name w:val="Current List1"/>
    <w:uiPriority w:val="99"/>
    <w:rsid w:val="007C4EC6"/>
    <w:pPr>
      <w:numPr>
        <w:numId w:val="4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7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44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2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18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7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48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9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6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9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3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43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4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2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6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7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5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45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8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7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27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4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14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16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86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58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6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5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3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5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7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1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6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0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9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3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3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5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3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2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eps.python.org/pep-0008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www.jetbrains.com/help/pycharm/saving-and-reverting-changes.html" TargetMode="External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3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www.jetbrains.com/help/pycharm/tutorial-code-quality-assistance-tips-and-tricks.html" TargetMode="External"/><Relationship Id="rId56" Type="http://schemas.microsoft.com/office/2011/relationships/people" Target="people.xm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www.jetbrains.com/help/pycharm/tutorial-code-quality-assistance-tips-and-tricks.html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eader" Target="header1.xml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oter" Target="footer2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7.jpeg"/></Relationships>
</file>

<file path=word/theme/theme1.xml><?xml version="1.0" encoding="utf-8"?>
<a:theme xmlns:a="http://schemas.openxmlformats.org/drawingml/2006/main" name="Celestial">
  <a:themeElements>
    <a:clrScheme name="Violet">
      <a:dk1>
        <a:sysClr val="windowText" lastClr="000000"/>
      </a:dk1>
      <a:lt1>
        <a:sysClr val="window" lastClr="FFFFFF"/>
      </a:lt1>
      <a:dk2>
        <a:srgbClr val="373545"/>
      </a:dk2>
      <a:lt2>
        <a:srgbClr val="DCD8DC"/>
      </a:lt2>
      <a:accent1>
        <a:srgbClr val="AD84C6"/>
      </a:accent1>
      <a:accent2>
        <a:srgbClr val="8784C7"/>
      </a:accent2>
      <a:accent3>
        <a:srgbClr val="5D739A"/>
      </a:accent3>
      <a:accent4>
        <a:srgbClr val="6997AF"/>
      </a:accent4>
      <a:accent5>
        <a:srgbClr val="84ACB6"/>
      </a:accent5>
      <a:accent6>
        <a:srgbClr val="6F8183"/>
      </a:accent6>
      <a:hlink>
        <a:srgbClr val="69A020"/>
      </a:hlink>
      <a:folHlink>
        <a:srgbClr val="8C8C8C"/>
      </a:folHlink>
    </a:clrScheme>
    <a:fontScheme name="Celestial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elestial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lumMod val="110000"/>
              </a:schemeClr>
            </a:gs>
            <a:gs pos="100000">
              <a:schemeClr val="phClr">
                <a:tint val="82000"/>
                <a:alpha val="74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00000"/>
              </a:schemeClr>
            </a:gs>
            <a:gs pos="100000">
              <a:schemeClr val="phClr">
                <a:shade val="88000"/>
                <a:lumMod val="88000"/>
              </a:schemeClr>
            </a:gs>
          </a:gsLst>
          <a:lin ang="5400000" scaled="1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5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200000"/>
            </a:lightRig>
          </a:scene3d>
          <a:sp3d>
            <a:bevelT w="38100" h="127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shade val="96000"/>
                <a:hueMod val="100000"/>
                <a:satMod val="180000"/>
                <a:lumMod val="110000"/>
              </a:schemeClr>
            </a:gs>
            <a:gs pos="100000">
              <a:schemeClr val="phClr">
                <a:shade val="96000"/>
                <a:satMod val="160000"/>
                <a:lumMod val="100000"/>
              </a:schemeClr>
            </a:gs>
          </a:gsLst>
          <a:lin ang="4740000" scaled="1"/>
        </a:gradFill>
        <a:blipFill>
          <a:blip xmlns:r="http://schemas.openxmlformats.org/officeDocument/2006/relationships" r:embed="rId1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Celestial" id="{C4BB2A3D-0E93-4C5F-B0D2-9D3FCE089CC5}" vid="{42E5908D-19A2-46FD-89FA-638B126129E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B219CC8-FC9F-B04D-B7F2-D434DC9BAB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2023</TotalTime>
  <Pages>30</Pages>
  <Words>10357</Words>
  <Characters>59035</Characters>
  <Application>Microsoft Office Word</Application>
  <DocSecurity>0</DocSecurity>
  <Lines>491</Lines>
  <Paragraphs>138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Assignment01</vt:lpstr>
    </vt:vector>
  </TitlesOfParts>
  <Manager/>
  <Company/>
  <LinksUpToDate>false</LinksUpToDate>
  <CharactersWithSpaces>69254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Assignment01</dc:title>
  <dc:subject>IT FDN 110 B Su 22</dc:subject>
  <dc:creator>RSar</dc:creator>
  <cp:keywords/>
  <dc:description/>
  <cp:lastModifiedBy>Bambi C</cp:lastModifiedBy>
  <cp:revision>2116</cp:revision>
  <cp:lastPrinted>2022-07-13T02:44:00Z</cp:lastPrinted>
  <dcterms:created xsi:type="dcterms:W3CDTF">2022-08-02T20:52:00Z</dcterms:created>
  <dcterms:modified xsi:type="dcterms:W3CDTF">2022-09-01T06:16:00Z</dcterms:modified>
  <cp:category/>
</cp:coreProperties>
</file>